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1BD7E" w14:textId="77777777" w:rsidR="00142F34" w:rsidRDefault="00353792">
      <w:pPr>
        <w:pStyle w:val="Heading1"/>
        <w:rPr>
          <w:sz w:val="36"/>
          <w:szCs w:val="36"/>
        </w:rPr>
      </w:pPr>
      <w:bookmarkStart w:id="0" w:name="_qvjx1nuatg3o" w:colFirst="0" w:colLast="0"/>
      <w:bookmarkEnd w:id="0"/>
      <w:r>
        <w:rPr>
          <w:sz w:val="36"/>
          <w:szCs w:val="36"/>
        </w:rPr>
        <w:t>Conservation benefits of a marine protected area network accrue across multiple coastal ecosystems</w:t>
      </w:r>
    </w:p>
    <w:p w14:paraId="14EF7493" w14:textId="77777777" w:rsidR="00142F34" w:rsidRDefault="00353792">
      <w:r>
        <w:t>Joshua G. Smith</w:t>
      </w:r>
      <w:r>
        <w:rPr>
          <w:vertAlign w:val="superscript"/>
        </w:rPr>
        <w:t>1,2</w:t>
      </w:r>
      <w:r>
        <w:t>*, Cori Lopazanski</w:t>
      </w:r>
      <w:r>
        <w:rPr>
          <w:vertAlign w:val="superscript"/>
        </w:rPr>
        <w:t>3</w:t>
      </w:r>
      <w:r>
        <w:t>, Christopher M. Free</w:t>
      </w:r>
      <w:r>
        <w:rPr>
          <w:vertAlign w:val="superscript"/>
        </w:rPr>
        <w:t>3,4</w:t>
      </w:r>
      <w:r>
        <w:t>, Julien Brun</w:t>
      </w:r>
      <w:r>
        <w:rPr>
          <w:vertAlign w:val="superscript"/>
        </w:rPr>
        <w:t>18</w:t>
      </w:r>
      <w:r>
        <w:t>, Clarissa Anderson</w:t>
      </w:r>
      <w:r>
        <w:rPr>
          <w:vertAlign w:val="superscript"/>
        </w:rPr>
        <w:t>5</w:t>
      </w:r>
      <w:r>
        <w:t>, Mark H. Carr</w:t>
      </w:r>
      <w:r>
        <w:rPr>
          <w:vertAlign w:val="superscript"/>
        </w:rPr>
        <w:t>6</w:t>
      </w:r>
      <w:r>
        <w:t>, Joachim Claudet</w:t>
      </w:r>
      <w:r>
        <w:rPr>
          <w:vertAlign w:val="superscript"/>
        </w:rPr>
        <w:t>7</w:t>
      </w:r>
      <w:r>
        <w:t>, Jenifer E. Dugan</w:t>
      </w:r>
      <w:r>
        <w:rPr>
          <w:vertAlign w:val="superscript"/>
        </w:rPr>
        <w:t>4</w:t>
      </w:r>
      <w:r>
        <w:t>, Jacob G. Eurich</w:t>
      </w:r>
      <w:r>
        <w:rPr>
          <w:vertAlign w:val="superscript"/>
        </w:rPr>
        <w:t>8,1</w:t>
      </w:r>
      <w:r>
        <w:t>, Tessa B. Francis</w:t>
      </w:r>
      <w:r>
        <w:rPr>
          <w:vertAlign w:val="superscript"/>
        </w:rPr>
        <w:t>9</w:t>
      </w:r>
      <w:r>
        <w:t>, David A. Gill</w:t>
      </w:r>
      <w:r>
        <w:rPr>
          <w:vertAlign w:val="superscript"/>
        </w:rPr>
        <w:t>10</w:t>
      </w:r>
      <w:r>
        <w:t>, Scott L. Hamilton</w:t>
      </w:r>
      <w:r>
        <w:rPr>
          <w:vertAlign w:val="superscript"/>
        </w:rPr>
        <w:t>11</w:t>
      </w:r>
      <w:r>
        <w:t>, Kristin Kaschner</w:t>
      </w:r>
      <w:r>
        <w:rPr>
          <w:vertAlign w:val="superscript"/>
        </w:rPr>
        <w:t>12</w:t>
      </w:r>
      <w:r>
        <w:t>, David Mouillot</w:t>
      </w:r>
      <w:r>
        <w:rPr>
          <w:vertAlign w:val="superscript"/>
        </w:rPr>
        <w:t>13,14</w:t>
      </w:r>
      <w:r>
        <w:t>, Peter T. Raimondi</w:t>
      </w:r>
      <w:r>
        <w:rPr>
          <w:vertAlign w:val="superscript"/>
        </w:rPr>
        <w:t>6</w:t>
      </w:r>
      <w:r>
        <w:t>, Richard M. Starr</w:t>
      </w:r>
      <w:r>
        <w:rPr>
          <w:vertAlign w:val="superscript"/>
        </w:rPr>
        <w:t>11</w:t>
      </w:r>
      <w:r>
        <w:t>, Shelby L. Ziegler</w:t>
      </w:r>
      <w:r>
        <w:rPr>
          <w:vertAlign w:val="superscript"/>
        </w:rPr>
        <w:t>15</w:t>
      </w:r>
      <w:r>
        <w:t>, Daniel Malone</w:t>
      </w:r>
      <w:r>
        <w:rPr>
          <w:vertAlign w:val="superscript"/>
        </w:rPr>
        <w:t>6</w:t>
      </w:r>
      <w:r>
        <w:t>, Michelle L. Marraffini</w:t>
      </w:r>
      <w:r>
        <w:rPr>
          <w:vertAlign w:val="superscript"/>
        </w:rPr>
        <w:t>4</w:t>
      </w:r>
      <w:r>
        <w:t>, Avery Parsons-Field</w:t>
      </w:r>
      <w:r>
        <w:rPr>
          <w:vertAlign w:val="superscript"/>
        </w:rPr>
        <w:t>4</w:t>
      </w:r>
      <w:r>
        <w:t>, Barbara Spiecker</w:t>
      </w:r>
      <w:r w:rsidRPr="0026470A">
        <w:rPr>
          <w:vertAlign w:val="superscript"/>
        </w:rPr>
        <w:t>16</w:t>
      </w:r>
      <w:r>
        <w:t>, Mallarie Yeager</w:t>
      </w:r>
      <w:r>
        <w:rPr>
          <w:vertAlign w:val="superscript"/>
        </w:rPr>
        <w:t>17</w:t>
      </w:r>
      <w:r>
        <w:t>, Kerry J. Nickols</w:t>
      </w:r>
      <w:r>
        <w:rPr>
          <w:vertAlign w:val="superscript"/>
        </w:rPr>
        <w:t>18,19</w:t>
      </w:r>
      <w:r>
        <w:t>, Jennifer E. Caselle</w:t>
      </w:r>
      <w:r>
        <w:rPr>
          <w:vertAlign w:val="superscript"/>
        </w:rPr>
        <w:t>4</w:t>
      </w:r>
    </w:p>
    <w:p w14:paraId="4157F129" w14:textId="77777777" w:rsidR="00142F34" w:rsidRDefault="00142F34"/>
    <w:p w14:paraId="65CB8FDA" w14:textId="77777777" w:rsidR="00142F34" w:rsidRDefault="00353792">
      <w:pPr>
        <w:widowControl w:val="0"/>
        <w:spacing w:line="240" w:lineRule="auto"/>
        <w:rPr>
          <w:sz w:val="20"/>
          <w:szCs w:val="20"/>
        </w:rPr>
      </w:pPr>
      <w:r>
        <w:rPr>
          <w:sz w:val="20"/>
          <w:szCs w:val="20"/>
          <w:vertAlign w:val="superscript"/>
        </w:rPr>
        <w:t xml:space="preserve">1 </w:t>
      </w:r>
      <w:r>
        <w:rPr>
          <w:sz w:val="20"/>
          <w:szCs w:val="20"/>
        </w:rPr>
        <w:t>National Center for Ecological Analysis and Synthesis, University of California, Santa Barbara, Santa Barbara, CA, USA</w:t>
      </w:r>
    </w:p>
    <w:p w14:paraId="4D5A95DB" w14:textId="77777777" w:rsidR="00142F34" w:rsidRDefault="00353792">
      <w:pPr>
        <w:widowControl w:val="0"/>
        <w:spacing w:line="240" w:lineRule="auto"/>
        <w:rPr>
          <w:sz w:val="20"/>
          <w:szCs w:val="20"/>
        </w:rPr>
      </w:pPr>
      <w:r>
        <w:rPr>
          <w:sz w:val="20"/>
          <w:szCs w:val="20"/>
          <w:vertAlign w:val="superscript"/>
        </w:rPr>
        <w:t xml:space="preserve">2  </w:t>
      </w:r>
      <w:r>
        <w:rPr>
          <w:sz w:val="20"/>
          <w:szCs w:val="20"/>
        </w:rPr>
        <w:t>Conservation and Science Division, Monterey Bay Aquarium, CA, USA</w:t>
      </w:r>
    </w:p>
    <w:p w14:paraId="2733CF79" w14:textId="77777777" w:rsidR="00142F34" w:rsidRDefault="00353792">
      <w:pPr>
        <w:widowControl w:val="0"/>
        <w:spacing w:line="240" w:lineRule="auto"/>
        <w:rPr>
          <w:sz w:val="20"/>
          <w:szCs w:val="20"/>
        </w:rPr>
      </w:pPr>
      <w:r>
        <w:rPr>
          <w:sz w:val="20"/>
          <w:szCs w:val="20"/>
          <w:vertAlign w:val="superscript"/>
        </w:rPr>
        <w:t xml:space="preserve">3  </w:t>
      </w:r>
      <w:r>
        <w:rPr>
          <w:sz w:val="20"/>
          <w:szCs w:val="20"/>
        </w:rPr>
        <w:t>Bren School of Environmental Science and Management, University of California, Santa Barbara, Santa Barbara, CA, USA</w:t>
      </w:r>
      <w:r>
        <w:rPr>
          <w:sz w:val="20"/>
          <w:szCs w:val="20"/>
        </w:rPr>
        <w:br/>
      </w:r>
      <w:r>
        <w:rPr>
          <w:sz w:val="20"/>
          <w:szCs w:val="20"/>
          <w:vertAlign w:val="superscript"/>
        </w:rPr>
        <w:t xml:space="preserve">4 </w:t>
      </w:r>
      <w:r>
        <w:rPr>
          <w:sz w:val="20"/>
          <w:szCs w:val="20"/>
        </w:rPr>
        <w:t>Marine Science Institute, University of California, Santa Barbara, Santa Barbara, CA, USA</w:t>
      </w:r>
    </w:p>
    <w:p w14:paraId="09AB116E" w14:textId="77777777" w:rsidR="00142F34" w:rsidRDefault="00353792">
      <w:pPr>
        <w:widowControl w:val="0"/>
        <w:spacing w:line="240" w:lineRule="auto"/>
        <w:rPr>
          <w:sz w:val="20"/>
          <w:szCs w:val="20"/>
        </w:rPr>
      </w:pPr>
      <w:r>
        <w:rPr>
          <w:sz w:val="20"/>
          <w:szCs w:val="20"/>
          <w:vertAlign w:val="superscript"/>
        </w:rPr>
        <w:t>5</w:t>
      </w:r>
      <w:r>
        <w:rPr>
          <w:sz w:val="20"/>
          <w:szCs w:val="20"/>
        </w:rPr>
        <w:t xml:space="preserve"> Scripps Institution of Oceanography/Southern California Coastal Ocean Observing System, University of California, San Diego, La Jolla, California, USA</w:t>
      </w:r>
    </w:p>
    <w:p w14:paraId="02C84C7B" w14:textId="77777777" w:rsidR="00142F34" w:rsidRDefault="00353792">
      <w:pPr>
        <w:widowControl w:val="0"/>
        <w:spacing w:line="240" w:lineRule="auto"/>
        <w:rPr>
          <w:sz w:val="20"/>
          <w:szCs w:val="20"/>
        </w:rPr>
      </w:pPr>
      <w:r>
        <w:rPr>
          <w:sz w:val="20"/>
          <w:szCs w:val="20"/>
          <w:vertAlign w:val="superscript"/>
        </w:rPr>
        <w:t>6</w:t>
      </w:r>
      <w:r>
        <w:rPr>
          <w:sz w:val="20"/>
          <w:szCs w:val="20"/>
        </w:rPr>
        <w:t xml:space="preserve"> Department of Ecology and Evolutionary Biology, University of California Santa Cruz, Santa Cruz, CA, USA</w:t>
      </w:r>
    </w:p>
    <w:p w14:paraId="592AC1E8" w14:textId="77777777" w:rsidR="00142F34" w:rsidRDefault="00353792">
      <w:pPr>
        <w:widowControl w:val="0"/>
        <w:spacing w:line="240" w:lineRule="auto"/>
        <w:rPr>
          <w:sz w:val="20"/>
          <w:szCs w:val="20"/>
        </w:rPr>
      </w:pPr>
      <w:r>
        <w:rPr>
          <w:sz w:val="20"/>
          <w:szCs w:val="20"/>
          <w:vertAlign w:val="superscript"/>
        </w:rPr>
        <w:t>7</w:t>
      </w:r>
      <w:r>
        <w:rPr>
          <w:sz w:val="20"/>
          <w:szCs w:val="20"/>
        </w:rPr>
        <w:t xml:space="preserve"> National Center for Scientific Research, PSL Université Paris, CRIOBE, CNRS-EPHE-UPVD, Maison de l’Océan, Paris, France</w:t>
      </w:r>
    </w:p>
    <w:p w14:paraId="585DB61A" w14:textId="77777777" w:rsidR="00142F34" w:rsidRDefault="00353792">
      <w:pPr>
        <w:widowControl w:val="0"/>
        <w:spacing w:line="240" w:lineRule="auto"/>
        <w:rPr>
          <w:sz w:val="20"/>
          <w:szCs w:val="20"/>
        </w:rPr>
      </w:pPr>
      <w:r>
        <w:rPr>
          <w:sz w:val="20"/>
          <w:szCs w:val="20"/>
          <w:vertAlign w:val="superscript"/>
        </w:rPr>
        <w:t>8</w:t>
      </w:r>
      <w:r>
        <w:rPr>
          <w:sz w:val="20"/>
          <w:szCs w:val="20"/>
        </w:rPr>
        <w:t xml:space="preserve"> Environmental Defense Fund, Santa Barbara, CA, USA</w:t>
      </w:r>
    </w:p>
    <w:p w14:paraId="1E1FE59B" w14:textId="77777777" w:rsidR="00142F34" w:rsidRDefault="00353792">
      <w:pPr>
        <w:widowControl w:val="0"/>
        <w:spacing w:line="240" w:lineRule="auto"/>
        <w:rPr>
          <w:sz w:val="20"/>
          <w:szCs w:val="20"/>
        </w:rPr>
      </w:pPr>
      <w:r>
        <w:rPr>
          <w:vertAlign w:val="superscript"/>
        </w:rPr>
        <w:t>9</w:t>
      </w:r>
      <w:r>
        <w:rPr>
          <w:sz w:val="20"/>
          <w:szCs w:val="20"/>
        </w:rPr>
        <w:t xml:space="preserve"> Puget Sound Institute, University of Washington, Tacoma, Washington, USA</w:t>
      </w:r>
    </w:p>
    <w:p w14:paraId="48B81CD6" w14:textId="77777777" w:rsidR="00142F34" w:rsidRDefault="00353792">
      <w:pPr>
        <w:widowControl w:val="0"/>
        <w:spacing w:line="240" w:lineRule="auto"/>
        <w:rPr>
          <w:sz w:val="20"/>
          <w:szCs w:val="20"/>
        </w:rPr>
      </w:pPr>
      <w:r>
        <w:rPr>
          <w:vertAlign w:val="superscript"/>
        </w:rPr>
        <w:t>10</w:t>
      </w:r>
      <w:r>
        <w:rPr>
          <w:sz w:val="20"/>
          <w:szCs w:val="20"/>
        </w:rPr>
        <w:t xml:space="preserve"> Duke Marine Laboratory, Nicholas School of the Environment, Duke University, Beaufort, North Carolina, </w:t>
      </w:r>
    </w:p>
    <w:p w14:paraId="5A371A0D" w14:textId="77777777" w:rsidR="00142F34" w:rsidRDefault="00353792">
      <w:pPr>
        <w:widowControl w:val="0"/>
        <w:spacing w:line="240" w:lineRule="auto"/>
        <w:rPr>
          <w:sz w:val="20"/>
          <w:szCs w:val="20"/>
        </w:rPr>
      </w:pPr>
      <w:r>
        <w:rPr>
          <w:sz w:val="20"/>
          <w:szCs w:val="20"/>
        </w:rPr>
        <w:t xml:space="preserve">   USA</w:t>
      </w:r>
    </w:p>
    <w:p w14:paraId="0EEF5C89" w14:textId="77777777" w:rsidR="00142F34" w:rsidRDefault="00353792">
      <w:pPr>
        <w:spacing w:line="240" w:lineRule="auto"/>
        <w:rPr>
          <w:sz w:val="20"/>
          <w:szCs w:val="20"/>
        </w:rPr>
      </w:pPr>
      <w:r>
        <w:rPr>
          <w:sz w:val="20"/>
          <w:szCs w:val="20"/>
          <w:vertAlign w:val="superscript"/>
        </w:rPr>
        <w:t>11</w:t>
      </w:r>
      <w:r>
        <w:rPr>
          <w:sz w:val="20"/>
          <w:szCs w:val="20"/>
        </w:rPr>
        <w:t xml:space="preserve"> Moss Landing Marine Laboratories, San Jose State University, Moss Landing, CA, USA</w:t>
      </w:r>
    </w:p>
    <w:p w14:paraId="0FBDB842" w14:textId="77777777" w:rsidR="00142F34" w:rsidRDefault="00353792">
      <w:pPr>
        <w:widowControl w:val="0"/>
        <w:spacing w:line="240" w:lineRule="auto"/>
        <w:rPr>
          <w:sz w:val="20"/>
          <w:szCs w:val="20"/>
        </w:rPr>
      </w:pPr>
      <w:r>
        <w:rPr>
          <w:sz w:val="20"/>
          <w:szCs w:val="20"/>
          <w:vertAlign w:val="superscript"/>
        </w:rPr>
        <w:t>12</w:t>
      </w:r>
      <w:r>
        <w:rPr>
          <w:sz w:val="20"/>
          <w:szCs w:val="20"/>
        </w:rPr>
        <w:t xml:space="preserve"> Department of Biometry and Environmental Systems Analysis, Albert-Ludwigs-University of Freiburg,   Freiburg, Germany</w:t>
      </w:r>
    </w:p>
    <w:p w14:paraId="7C527033" w14:textId="77777777" w:rsidR="00142F34" w:rsidRDefault="00353792">
      <w:pPr>
        <w:widowControl w:val="0"/>
        <w:spacing w:line="240" w:lineRule="auto"/>
        <w:rPr>
          <w:sz w:val="20"/>
          <w:szCs w:val="20"/>
        </w:rPr>
      </w:pPr>
      <w:r>
        <w:rPr>
          <w:sz w:val="20"/>
          <w:szCs w:val="20"/>
          <w:vertAlign w:val="superscript"/>
        </w:rPr>
        <w:t>13</w:t>
      </w:r>
      <w:r>
        <w:rPr>
          <w:sz w:val="20"/>
          <w:szCs w:val="20"/>
        </w:rPr>
        <w:t xml:space="preserve"> MARBEC, University of Montpellier, CNRS, IFREMER, IRD, Montpellier, France</w:t>
      </w:r>
    </w:p>
    <w:p w14:paraId="01A74586" w14:textId="77777777" w:rsidR="00142F34" w:rsidRDefault="00353792">
      <w:pPr>
        <w:widowControl w:val="0"/>
        <w:spacing w:line="240" w:lineRule="auto"/>
        <w:rPr>
          <w:sz w:val="20"/>
          <w:szCs w:val="20"/>
        </w:rPr>
      </w:pPr>
      <w:r>
        <w:rPr>
          <w:sz w:val="20"/>
          <w:szCs w:val="20"/>
          <w:vertAlign w:val="superscript"/>
        </w:rPr>
        <w:t>14</w:t>
      </w:r>
      <w:r>
        <w:rPr>
          <w:sz w:val="20"/>
          <w:szCs w:val="20"/>
        </w:rPr>
        <w:t xml:space="preserve"> Institut Universitaire de France, IUF, Paris, France</w:t>
      </w:r>
    </w:p>
    <w:p w14:paraId="0922D5DD" w14:textId="77777777" w:rsidR="00142F34" w:rsidRDefault="00353792">
      <w:pPr>
        <w:widowControl w:val="0"/>
        <w:spacing w:line="240" w:lineRule="auto"/>
        <w:rPr>
          <w:sz w:val="20"/>
          <w:szCs w:val="20"/>
        </w:rPr>
      </w:pPr>
      <w:r>
        <w:rPr>
          <w:sz w:val="20"/>
          <w:szCs w:val="20"/>
          <w:vertAlign w:val="superscript"/>
        </w:rPr>
        <w:t>15</w:t>
      </w:r>
      <w:r>
        <w:rPr>
          <w:sz w:val="20"/>
          <w:szCs w:val="20"/>
        </w:rPr>
        <w:t xml:space="preserve"> Odum School of Ecology, University of Georgia, Athens, GA, USA</w:t>
      </w:r>
    </w:p>
    <w:p w14:paraId="18732AE6" w14:textId="77777777" w:rsidR="00142F34" w:rsidRPr="0026470A" w:rsidRDefault="00353792">
      <w:pPr>
        <w:widowControl w:val="0"/>
        <w:spacing w:line="240" w:lineRule="auto"/>
        <w:rPr>
          <w:sz w:val="20"/>
          <w:szCs w:val="20"/>
          <w:vertAlign w:val="superscript"/>
        </w:rPr>
      </w:pPr>
      <w:r w:rsidRPr="0026470A">
        <w:rPr>
          <w:sz w:val="20"/>
          <w:szCs w:val="20"/>
          <w:vertAlign w:val="superscript"/>
        </w:rPr>
        <w:t>16</w:t>
      </w:r>
    </w:p>
    <w:p w14:paraId="15416D98" w14:textId="77777777" w:rsidR="00142F34" w:rsidRDefault="00353792">
      <w:pPr>
        <w:widowControl w:val="0"/>
        <w:spacing w:line="240" w:lineRule="auto"/>
        <w:rPr>
          <w:sz w:val="20"/>
          <w:szCs w:val="20"/>
        </w:rPr>
      </w:pPr>
      <w:r>
        <w:rPr>
          <w:sz w:val="20"/>
          <w:szCs w:val="20"/>
          <w:vertAlign w:val="superscript"/>
        </w:rPr>
        <w:t xml:space="preserve">17 </w:t>
      </w:r>
      <w:r>
        <w:rPr>
          <w:sz w:val="20"/>
          <w:szCs w:val="20"/>
        </w:rPr>
        <w:t>Habitat Conservation Division, Alaska Regional Office, National Marine Fisheries Service, National Oceanic and Atmospheric Administration, Juneau, AK, USA</w:t>
      </w:r>
    </w:p>
    <w:p w14:paraId="0A162C9D" w14:textId="77777777" w:rsidR="00142F34" w:rsidRDefault="00353792">
      <w:pPr>
        <w:widowControl w:val="0"/>
        <w:spacing w:line="240" w:lineRule="auto"/>
        <w:rPr>
          <w:sz w:val="20"/>
          <w:szCs w:val="20"/>
        </w:rPr>
      </w:pPr>
      <w:r>
        <w:rPr>
          <w:sz w:val="20"/>
          <w:szCs w:val="20"/>
          <w:vertAlign w:val="superscript"/>
        </w:rPr>
        <w:t>18</w:t>
      </w:r>
      <w:r>
        <w:rPr>
          <w:sz w:val="20"/>
          <w:szCs w:val="20"/>
        </w:rPr>
        <w:t xml:space="preserve"> Department of Biology, California State University Northridge, Northridge, CA, USA</w:t>
      </w:r>
      <w:r>
        <w:rPr>
          <w:sz w:val="20"/>
          <w:szCs w:val="20"/>
        </w:rPr>
        <w:br/>
      </w:r>
      <w:r>
        <w:rPr>
          <w:sz w:val="20"/>
          <w:szCs w:val="20"/>
          <w:vertAlign w:val="superscript"/>
        </w:rPr>
        <w:t>19</w:t>
      </w:r>
      <w:r>
        <w:rPr>
          <w:sz w:val="20"/>
          <w:szCs w:val="20"/>
        </w:rPr>
        <w:t xml:space="preserve"> Current affiliation: Ocean Visions, Leesburg, VA, USA</w:t>
      </w:r>
    </w:p>
    <w:p w14:paraId="0FBA2A57" w14:textId="77777777" w:rsidR="00142F34" w:rsidRDefault="00353792">
      <w:pPr>
        <w:rPr>
          <w:sz w:val="20"/>
          <w:szCs w:val="20"/>
        </w:rPr>
      </w:pPr>
      <w:bookmarkStart w:id="1" w:name="_ew9n6cxq8e7m" w:colFirst="0" w:colLast="0"/>
      <w:bookmarkEnd w:id="1"/>
      <w:r>
        <w:rPr>
          <w:sz w:val="20"/>
          <w:szCs w:val="20"/>
          <w:vertAlign w:val="superscript"/>
        </w:rPr>
        <w:t xml:space="preserve">20 </w:t>
      </w:r>
      <w:r>
        <w:rPr>
          <w:sz w:val="20"/>
          <w:szCs w:val="20"/>
        </w:rPr>
        <w:t>Research Data Services, Library, University of California Santa Barbara, Santa Barbara, CA , USA</w:t>
      </w:r>
    </w:p>
    <w:p w14:paraId="73F6F646" w14:textId="77777777" w:rsidR="00142F34" w:rsidRDefault="00142F34">
      <w:pPr>
        <w:widowControl w:val="0"/>
        <w:spacing w:line="240" w:lineRule="auto"/>
        <w:rPr>
          <w:sz w:val="20"/>
          <w:szCs w:val="20"/>
        </w:rPr>
      </w:pPr>
    </w:p>
    <w:p w14:paraId="6452D97F" w14:textId="40F7D5F1" w:rsidR="00142F34" w:rsidRDefault="00353792">
      <w:pPr>
        <w:widowControl w:val="0"/>
        <w:spacing w:line="240" w:lineRule="auto"/>
      </w:pPr>
      <w:r>
        <w:rPr>
          <w:b/>
          <w:sz w:val="20"/>
          <w:szCs w:val="20"/>
        </w:rPr>
        <w:t xml:space="preserve">* Corresponding author: </w:t>
      </w:r>
      <w:r>
        <w:rPr>
          <w:sz w:val="20"/>
          <w:szCs w:val="20"/>
        </w:rPr>
        <w:t xml:space="preserve">National Center for Ecological Analysis and Synthesis, University of California, Santa Barbara, Santa Barbara, CA, USA; </w:t>
      </w:r>
      <w:hyperlink r:id="rId9" w:history="1">
        <w:r w:rsidR="0026470A" w:rsidRPr="005F0B63">
          <w:rPr>
            <w:rStyle w:val="Hyperlink"/>
          </w:rPr>
          <w:t>josgraysmith@gmail.com</w:t>
        </w:r>
      </w:hyperlink>
      <w:r w:rsidR="0026470A">
        <w:tab/>
      </w:r>
    </w:p>
    <w:p w14:paraId="5509A9D6" w14:textId="77777777" w:rsidR="00142F34" w:rsidRDefault="00142F34">
      <w:pPr>
        <w:rPr>
          <w:b/>
        </w:rPr>
      </w:pPr>
    </w:p>
    <w:p w14:paraId="12816977" w14:textId="77777777" w:rsidR="0026470A" w:rsidRDefault="0026470A">
      <w:pPr>
        <w:rPr>
          <w:b/>
        </w:rPr>
      </w:pPr>
    </w:p>
    <w:p w14:paraId="6761A0FC" w14:textId="77777777" w:rsidR="0026470A" w:rsidRDefault="0026470A"/>
    <w:p w14:paraId="6EC56376" w14:textId="77777777" w:rsidR="00142F34" w:rsidRDefault="00353792">
      <w:pPr>
        <w:pStyle w:val="Heading2"/>
      </w:pPr>
      <w:bookmarkStart w:id="2" w:name="_xe1086b1kb94" w:colFirst="0" w:colLast="0"/>
      <w:bookmarkEnd w:id="2"/>
      <w:r>
        <w:lastRenderedPageBreak/>
        <w:t>Abstract (164 of 150 words)</w:t>
      </w:r>
      <w:commentRangeStart w:id="3"/>
      <w:commentRangeEnd w:id="3"/>
      <w:r>
        <w:rPr>
          <w:rStyle w:val="CommentReference"/>
        </w:rPr>
        <w:commentReference w:id="3"/>
      </w:r>
    </w:p>
    <w:p w14:paraId="25859536" w14:textId="4608134D" w:rsidR="00142F34" w:rsidRDefault="00353792">
      <w:r>
        <w:t xml:space="preserve">Marine protected areas (MPAs) are widely implemented tools for ocean conservation and assessments of MPA performance are critical for meeting conservation targets. In coordinated networks of MPAs, MPAs are often designed to protect multiple ecosystems, </w:t>
      </w:r>
      <w:ins w:id="4" w:author="Dodgen, Rose@Wildlife" w:date="2024-03-12T09:38:00Z">
        <w:r w:rsidR="00212BE6">
          <w:t>and</w:t>
        </w:r>
      </w:ins>
      <w:del w:id="5" w:author="Dodgen, Rose@Wildlife" w:date="2024-03-12T09:38:00Z">
        <w:r w:rsidDel="00212BE6">
          <w:delText>but</w:delText>
        </w:r>
      </w:del>
      <w:r>
        <w:t xml:space="preserve"> single-ecosystem assessments of performance risk mischaracterizing network-level effects that may span multiple ecosystems and geographic regions. We evaluated the conservation performance of 59 MPAs in California’s MPA network encompassing the four primary subtidal ecosystems (surf zone, kelp forest, shallow reef, deep reef) and identified MPA attributes that best explain performance. Using a meta-analytic framework and </w:t>
      </w:r>
      <w:commentRangeStart w:id="6"/>
      <w:r>
        <w:t>random forests</w:t>
      </w:r>
      <w:commentRangeEnd w:id="6"/>
      <w:r w:rsidR="001646AE">
        <w:rPr>
          <w:rStyle w:val="CommentReference"/>
        </w:rPr>
        <w:commentReference w:id="6"/>
      </w:r>
      <w:r>
        <w:t xml:space="preserve">, we evaluated the ability of MPAs to conserve fish biomass, diversity, and richness. Across the entire network of MPAs, targeted fish biomass was positively associated with regulatory protection and significantly greater inside no-take MPAs, but species diversity and richness were not as strongly impacted. MPA age, size, habitat richness, and connectivity were the strongest correlates of conservation performance across ecosystems. Our results reinforce previous studies demonstrating positive effects of protection on fish biomass, and expand our understanding of key MPA design and assessment frameworks. </w:t>
      </w:r>
    </w:p>
    <w:p w14:paraId="10BA0F50" w14:textId="77777777" w:rsidR="00142F34" w:rsidRDefault="00142F34">
      <w:pPr>
        <w:rPr>
          <w:b/>
        </w:rPr>
      </w:pPr>
    </w:p>
    <w:p w14:paraId="4CEA299B" w14:textId="77777777" w:rsidR="00142F34" w:rsidRDefault="00353792">
      <w:r>
        <w:rPr>
          <w:b/>
        </w:rPr>
        <w:t xml:space="preserve">Keywords: </w:t>
      </w:r>
      <w:r>
        <w:t>California, marine protected areas, marine conservation, kelp forests, rocky reefs, surf zone, biodiversity, fisheries</w:t>
      </w:r>
    </w:p>
    <w:p w14:paraId="4E4B0C54" w14:textId="77777777" w:rsidR="00142F34" w:rsidRDefault="00142F34"/>
    <w:p w14:paraId="3024D75F" w14:textId="77777777" w:rsidR="00142F34" w:rsidRDefault="00353792">
      <w:pPr>
        <w:pStyle w:val="Heading2"/>
      </w:pPr>
      <w:bookmarkStart w:id="7" w:name="_8q6esdi9bakm" w:colFirst="0" w:colLast="0"/>
      <w:bookmarkEnd w:id="7"/>
      <w:r>
        <w:br w:type="page"/>
      </w:r>
    </w:p>
    <w:p w14:paraId="10671DB9" w14:textId="77777777" w:rsidR="00142F34" w:rsidRDefault="00353792">
      <w:pPr>
        <w:pStyle w:val="Heading2"/>
        <w:rPr>
          <w:b/>
        </w:rPr>
      </w:pPr>
      <w:bookmarkStart w:id="8" w:name="_bdmcx3qgf7c" w:colFirst="0" w:colLast="0"/>
      <w:bookmarkEnd w:id="8"/>
      <w:r>
        <w:lastRenderedPageBreak/>
        <w:t>1. Introduction</w:t>
      </w:r>
    </w:p>
    <w:p w14:paraId="5EEBFD40" w14:textId="7CCB602F" w:rsidR="00142F34" w:rsidRDefault="00353792">
      <w:r>
        <w:rPr>
          <w:b/>
        </w:rPr>
        <w:tab/>
      </w:r>
      <w:r>
        <w:t xml:space="preserve">Marine protected areas (MPAs) are locations in which human activities, especially fishing, are prohibited or restricted, and they are among the most widely implemented ocean conservation tools </w:t>
      </w:r>
      <w:hyperlink r:id="rId14">
        <w:r>
          <w:t>(Grorud-Colvert et al., 2021)</w:t>
        </w:r>
      </w:hyperlink>
      <w:r>
        <w:t xml:space="preserve">. Nearly 8% of the world’s ocean is covered by MPAs </w:t>
      </w:r>
      <w:hyperlink r:id="rId15">
        <w:r>
          <w:t>(Bingham</w:t>
        </w:r>
      </w:hyperlink>
      <w:hyperlink r:id="rId16">
        <w:r>
          <w:t xml:space="preserve"> et al. 2020</w:t>
        </w:r>
      </w:hyperlink>
      <w:hyperlink r:id="rId17">
        <w:r>
          <w:t>)</w:t>
        </w:r>
      </w:hyperlink>
      <w:r>
        <w:t xml:space="preserve">. However, there are increasing calls to protect 26-41% of all ocean ecosystems from human impacts </w:t>
      </w:r>
      <w:hyperlink r:id="rId18">
        <w:r>
          <w:t>(Jefferson et al., 2021; Jones et al., 2020)</w:t>
        </w:r>
      </w:hyperlink>
      <w:r>
        <w:t xml:space="preserve">, and there is global interest </w:t>
      </w:r>
      <w:del w:id="9" w:author="Dodgen, Rose@Wildlife" w:date="2024-03-12T09:41:00Z">
        <w:r w:rsidDel="00F562A0">
          <w:delText>to protect</w:delText>
        </w:r>
      </w:del>
      <w:ins w:id="10" w:author="Dodgen, Rose@Wildlife" w:date="2024-03-12T09:41:00Z">
        <w:r w:rsidR="00F562A0">
          <w:t>in protecting</w:t>
        </w:r>
      </w:ins>
      <w:r>
        <w:t xml:space="preserve"> 30% of the ocean by 2030 (30</w:t>
      </w:r>
      <w:del w:id="11" w:author="Kreidler, Nissa@Wildlife" w:date="2024-03-13T17:36:00Z">
        <w:r>
          <w:delText xml:space="preserve"> </w:delText>
        </w:r>
      </w:del>
      <w:r>
        <w:t>x</w:t>
      </w:r>
      <w:del w:id="12" w:author="Kreidler, Nissa@Wildlife" w:date="2024-03-13T17:36:00Z">
        <w:r>
          <w:delText xml:space="preserve"> </w:delText>
        </w:r>
      </w:del>
      <w:r>
        <w:t xml:space="preserve">30) </w:t>
      </w:r>
      <w:hyperlink r:id="rId19">
        <w:r>
          <w:t>(CBD, 2021; Dinerstein et al., 2019)</w:t>
        </w:r>
      </w:hyperlink>
      <w:r>
        <w:t xml:space="preserve">. Although MPAs are increasingly implemented to provide climate mitigation and resilience </w:t>
      </w:r>
      <w:hyperlink r:id="rId20">
        <w:r>
          <w:t>(Jacquemont et al., 2022; Roberts et al., 2017)</w:t>
        </w:r>
      </w:hyperlink>
      <w:del w:id="13" w:author="Dodgen, Rose@Wildlife" w:date="2024-03-12T09:41:00Z">
        <w:r w:rsidDel="007A3DFF">
          <w:delText>,</w:delText>
        </w:r>
      </w:del>
      <w:r>
        <w:t xml:space="preserve"> and fisheries benefits </w:t>
      </w:r>
      <w:hyperlink r:id="rId21">
        <w:r>
          <w:t>(Gaines et al., 2010a)</w:t>
        </w:r>
      </w:hyperlink>
      <w:r>
        <w:t xml:space="preserve">, many were originally envisioned primarily as a tool to stimulate the recovery of populations from harvest activities, while protecting biodiversity and ecosystem function </w:t>
      </w:r>
      <w:hyperlink r:id="rId22">
        <w:r>
          <w:t>(Salm &amp; Clark, 1984)</w:t>
        </w:r>
      </w:hyperlink>
      <w:r>
        <w:t xml:space="preserve">. Whether MPAs promote climate resilience </w:t>
      </w:r>
      <w:hyperlink r:id="rId23">
        <w:r>
          <w:t>(Freedman et al., 2020; Johnson et al., 2022; Smith et al., 2023)</w:t>
        </w:r>
      </w:hyperlink>
      <w:r>
        <w:t xml:space="preserve"> or </w:t>
      </w:r>
      <w:commentRangeStart w:id="14"/>
      <w:r>
        <w:t>fisheries benefits</w:t>
      </w:r>
      <w:commentRangeEnd w:id="14"/>
      <w:r>
        <w:rPr>
          <w:rStyle w:val="CommentReference"/>
        </w:rPr>
        <w:commentReference w:id="14"/>
      </w:r>
      <w:r>
        <w:t xml:space="preserve"> </w:t>
      </w:r>
      <w:hyperlink r:id="rId24">
        <w:r>
          <w:t>(Ovando et al., 2021)</w:t>
        </w:r>
      </w:hyperlink>
      <w:r>
        <w:t xml:space="preserve"> is a matter of debate, however the conservation performance of MPAs — their ability to maintain higher biomass, biodiversity, and/or ecosystem functioning relative to fished locations — is widely documented </w:t>
      </w:r>
      <w:hyperlink r:id="rId25">
        <w:r>
          <w:t>(Claudet et al., 2008; Edgar et al., 2014; Gill et al., 2017; S. E. Lester et al., 2009; S. Lester &amp; Halpern, 2008; Zupan et al., 2018)</w:t>
        </w:r>
      </w:hyperlink>
      <w:r>
        <w:t xml:space="preserve"> and remains the central objective of most MPA management plans </w:t>
      </w:r>
      <w:hyperlink r:id="rId26">
        <w:r>
          <w:t>(Lopazanski et al., 2023)</w:t>
        </w:r>
      </w:hyperlink>
      <w:r>
        <w:t>.</w:t>
      </w:r>
    </w:p>
    <w:p w14:paraId="1E5F5F30" w14:textId="77777777" w:rsidR="00142F34" w:rsidRDefault="00142F34"/>
    <w:p w14:paraId="4BD36D3C" w14:textId="60D63DBD" w:rsidR="00142F34" w:rsidRDefault="00353792">
      <w:r>
        <w:rPr>
          <w:b/>
        </w:rPr>
        <w:tab/>
      </w:r>
      <w:r>
        <w:t>Globally, many MPAs are implemented as a single spatially discrete unit (</w:t>
      </w:r>
      <w:hyperlink r:id="rId27">
        <w:r>
          <w:t>Ban et al., 2017; Francour</w:t>
        </w:r>
      </w:hyperlink>
      <w:hyperlink r:id="rId28">
        <w:r>
          <w:t xml:space="preserve"> et al., 2001)</w:t>
        </w:r>
      </w:hyperlink>
      <w:r>
        <w:t xml:space="preserve">. However, there are increasing calls for coordinated networks of MPAs that effectively protect biodiversity within and across ecosystems at multiple geographic scales </w:t>
      </w:r>
      <w:hyperlink r:id="rId29">
        <w:r>
          <w:t>(Jefferson et al., 2021; Jones et al., 2020; Sala et al., 2021; Sève et al., n.d.; Visalli et al., 2020)</w:t>
        </w:r>
      </w:hyperlink>
      <w:r>
        <w:t xml:space="preserve">. Networks typically include multiple MPAs connected through propagule dispersal and/or adult movement, and these networks can encompass many types of ecosystems under various forms of regulatory protection </w:t>
      </w:r>
      <w:hyperlink r:id="rId30">
        <w:r>
          <w:t>(Gleason et al., 2013; Grorud-Colvert et al., 2014)</w:t>
        </w:r>
      </w:hyperlink>
      <w:r>
        <w:t xml:space="preserve">. We define ‘ecosystem’ as the biotic and abiotic components of a particular portion of nearshore coastal environments (i.e., shallow rock reefs/kelp forests, sandy surf zones, deep reefs). Many existing MPA networks aim to protect multiple physical habitats (e.g., hard and soft substrata, etc.), depth strata (e.g., intertidal, subtidal, mesophotic, etc.), and biological ecosystems (e.g., coral reefs, rock reefs, kelp forests, seagrasses, mangroves, etc.), and expansions in global MPA coverage are envisioned to be “ecologically representative” and to “efficiently and effectively'' protect diverse habitats </w:t>
      </w:r>
      <w:hyperlink r:id="rId31">
        <w:r>
          <w:t>(CBD, 2021)</w:t>
        </w:r>
      </w:hyperlink>
      <w:r>
        <w:t xml:space="preserve">. </w:t>
      </w:r>
    </w:p>
    <w:p w14:paraId="09126480" w14:textId="77777777" w:rsidR="00142F34" w:rsidRDefault="00142F34"/>
    <w:p w14:paraId="21A643D7" w14:textId="77777777" w:rsidR="00142F34" w:rsidRDefault="00353792">
      <w:pPr>
        <w:ind w:firstLine="720"/>
      </w:pPr>
      <w:r>
        <w:t xml:space="preserve">Studies of MPA performance have largely focused on specific ecosystems individually (e.g., coral reef, mangrove, rocky reef, kelp forest, and open ocean) and have rarely evaluated performance across multiple ecosystems either within an individual MPA or across an MPA network (see Fig. 2C of Gill et al. 2017 for a rare exception, though sample size is limited). Single-ecosystem assessments of MPA performance risk mischaracterizing network-level effects that may span multiple ecosystems and geographic regions. MPA performance is likely to vary among ecosystems given differences in community composition, history of fisheries and resource exploitation, vulnerability to anthropogenic stressors, level of protection and compliance, and sensitivity to environmental variation and physical disturbance. As such, there </w:t>
      </w:r>
      <w:r>
        <w:lastRenderedPageBreak/>
        <w:t xml:space="preserve">is a need to holistically evaluate the performance of regional MPA networks containing diverse ecosystems within a common framework. </w:t>
      </w:r>
    </w:p>
    <w:p w14:paraId="02855192" w14:textId="77777777" w:rsidR="00142F34" w:rsidRDefault="00142F34">
      <w:pPr>
        <w:ind w:firstLine="720"/>
      </w:pPr>
    </w:p>
    <w:p w14:paraId="4F9705EF" w14:textId="77777777" w:rsidR="00142F34" w:rsidRDefault="00353792">
      <w:r>
        <w:rPr>
          <w:b/>
        </w:rPr>
        <w:tab/>
      </w:r>
      <w:r>
        <w:t>The design and management of effective MPA networks requires understanding the features (e.g., age, size, historic fishing intensity, habitat representation, etc.) that promote conservation performance, which could vary in relative importance by ecosystem. Many large-scale syntheses have revealed features associated with MPA conservation performance, but most have either focused on a single type of ecosystem (</w:t>
      </w:r>
      <w:hyperlink r:id="rId32">
        <w:r>
          <w:t>Edgar et al., 2014)</w:t>
        </w:r>
      </w:hyperlink>
      <w:r>
        <w:t xml:space="preserve"> or on pooled data across ecosystems (</w:t>
      </w:r>
      <w:hyperlink r:id="rId33">
        <w:r>
          <w:t>Claudet et al., 2008; Gill et al., 2017; S. Lester &amp; Halpern, 2008; Zupan et al., 2018)</w:t>
        </w:r>
      </w:hyperlink>
      <w:r>
        <w:t>. For example, Edgar et al. (2014) found larger biomass benefits in no-take, well enforced, old, large, and isolated MPAs (“NEOLI” MPAs), but focused their analysis only on shallow reefs. Gill et al. (2017) reported increases in biomass benefits in MPAs with sufficient management staff and budget capacity, but pooled data across biological ecosystems (though data were largely derived from coral reefs). These approaches are useful, but risk mischaracterizing ecosystem-specific relationships between conservation performance and MPA features.</w:t>
      </w:r>
    </w:p>
    <w:p w14:paraId="6FCB8EFF" w14:textId="77777777" w:rsidR="00142F34" w:rsidRDefault="00142F34"/>
    <w:p w14:paraId="6F39B010" w14:textId="61AC1866" w:rsidR="00142F34" w:rsidRDefault="00353792">
      <w:r>
        <w:tab/>
        <w:t xml:space="preserve">California’s large MPA </w:t>
      </w:r>
      <w:commentRangeStart w:id="15"/>
      <w:commentRangeStart w:id="16"/>
      <w:r>
        <w:t xml:space="preserve">network </w:t>
      </w:r>
      <w:commentRangeEnd w:id="15"/>
      <w:r>
        <w:rPr>
          <w:rStyle w:val="CommentReference"/>
        </w:rPr>
        <w:commentReference w:id="15"/>
      </w:r>
      <w:commentRangeEnd w:id="16"/>
      <w:r>
        <w:rPr>
          <w:rStyle w:val="CommentReference"/>
        </w:rPr>
        <w:commentReference w:id="16"/>
      </w:r>
      <w:r>
        <w:t>presents a unique opportunity to elucidate the impacts of MPAs across diverse habitats, biological ecosystems, and coastal geographies, and to identify the factors that determine conservation performance. The network contains</w:t>
      </w:r>
      <w:del w:id="17" w:author="Worden, Sara@Wildlife [2]" w:date="2024-03-12T16:16:00Z">
        <w:r>
          <w:delText xml:space="preserve"> of</w:delText>
        </w:r>
      </w:del>
      <w:r>
        <w:t xml:space="preserve"> 124 MPAs that protect 16% of state waters across </w:t>
      </w:r>
      <w:commentRangeStart w:id="18"/>
      <w:commentRangeStart w:id="19"/>
      <w:r>
        <w:t>1,300-kilometers of coastline</w:t>
      </w:r>
      <w:commentRangeEnd w:id="18"/>
      <w:r>
        <w:rPr>
          <w:rStyle w:val="CommentReference"/>
        </w:rPr>
        <w:commentReference w:id="18"/>
      </w:r>
      <w:commentRangeEnd w:id="19"/>
      <w:r w:rsidR="00990BDB">
        <w:rPr>
          <w:rStyle w:val="CommentReference"/>
        </w:rPr>
        <w:commentReference w:id="19"/>
      </w:r>
      <w:r>
        <w:t xml:space="preserve"> (</w:t>
      </w:r>
      <w:r>
        <w:rPr>
          <w:b/>
        </w:rPr>
        <w:t>Figure 1B</w:t>
      </w:r>
      <w:r>
        <w:t xml:space="preserve">). It was scientifically designed with size and spacing guidelines to ensure ecological connectivity and network functionality </w:t>
      </w:r>
      <w:hyperlink r:id="rId34">
        <w:r>
          <w:t>(Botsford et al., 2014)</w:t>
        </w:r>
      </w:hyperlink>
      <w:r>
        <w:t xml:space="preserve">. Among other goals, the network was explicitly designed to protect “representative and unique marine life habitats in California waters for their intrinsic values” </w:t>
      </w:r>
      <w:hyperlink r:id="rId35">
        <w:r>
          <w:t>(Marine Life Protection Act, 1999)</w:t>
        </w:r>
      </w:hyperlink>
      <w:r>
        <w:t xml:space="preserve">. It encompasses hard- and soft-bottom habitats ranging from sandy beaches and the intertidal to depths of 1,000 m. </w:t>
      </w:r>
      <w:commentRangeStart w:id="20"/>
      <w:r>
        <w:t xml:space="preserve">For most locations, </w:t>
      </w:r>
      <w:del w:id="21" w:author="Worden, Sara@Wildlife [2]" w:date="2024-03-12T16:23:00Z">
        <w:r>
          <w:delText>long-term</w:delText>
        </w:r>
      </w:del>
      <w:r>
        <w:t xml:space="preserve"> </w:t>
      </w:r>
      <w:ins w:id="22" w:author="Worden, Sara@Wildlife [2]" w:date="2024-03-12T16:23:00Z">
        <w:r w:rsidR="738003DB">
          <w:t>coordinated</w:t>
        </w:r>
        <w:r>
          <w:t xml:space="preserve"> </w:t>
        </w:r>
      </w:ins>
      <w:r>
        <w:t xml:space="preserve">monitoring </w:t>
      </w:r>
      <w:del w:id="23" w:author="Worden, Sara@Wildlife [2]" w:date="2024-03-12T16:24:00Z">
        <w:r>
          <w:delText>has been</w:delText>
        </w:r>
      </w:del>
      <w:ins w:id="24" w:author="Worden, Sara@Wildlife [2]" w:date="2024-03-12T16:24:00Z">
        <w:r w:rsidR="7EC7CA9B">
          <w:t xml:space="preserve">started </w:t>
        </w:r>
      </w:ins>
      <w:del w:id="25" w:author="Worden, Sara@Wildlife [2]" w:date="2024-03-12T16:24:00Z">
        <w:r>
          <w:delText xml:space="preserve"> conducted since</w:delText>
        </w:r>
      </w:del>
      <w:ins w:id="26" w:author="Worden, Sara@Wildlife [2]" w:date="2024-03-12T16:24:00Z">
        <w:r w:rsidR="4F980EB5">
          <w:t>regionall</w:t>
        </w:r>
      </w:ins>
      <w:ins w:id="27" w:author="Worden, Sara@Wildlife [2]" w:date="2024-03-12T16:25:00Z">
        <w:r w:rsidR="4F980EB5">
          <w:t>y in</w:t>
        </w:r>
      </w:ins>
      <w:r>
        <w:t xml:space="preserve"> 2007 (the year in which the network expansion began)</w:t>
      </w:r>
      <w:ins w:id="28" w:author="Worden, Sara@Wildlife [2]" w:date="2024-03-12T16:25:00Z">
        <w:r>
          <w:t xml:space="preserve"> </w:t>
        </w:r>
      </w:ins>
      <w:del w:id="29" w:author="Dodgen, Rose@Wildlife" w:date="2024-03-12T10:11:00Z">
        <w:r w:rsidR="4B71A6BD" w:rsidDel="004908BC">
          <w:delText>and explanded statewide in 2016</w:delText>
        </w:r>
        <w:r w:rsidDel="004908BC">
          <w:delText xml:space="preserve"> </w:delText>
        </w:r>
      </w:del>
      <w:r>
        <w:t>in several biological ecosystems represented within the network, including the surf zone, kelp forests, shallow rocky reefs, and deep rocky reefs on the continental shelf (</w:t>
      </w:r>
      <w:r>
        <w:rPr>
          <w:b/>
        </w:rPr>
        <w:t>Figure 1</w:t>
      </w:r>
      <w:r>
        <w:t>)</w:t>
      </w:r>
      <w:ins w:id="30" w:author="Dodgen, Rose@Wildlife" w:date="2024-03-12T10:11:00Z">
        <w:r w:rsidR="004908BC">
          <w:t xml:space="preserve"> and expanded statewide in 2016</w:t>
        </w:r>
      </w:ins>
      <w:r>
        <w:t>.</w:t>
      </w:r>
      <w:commentRangeEnd w:id="20"/>
      <w:r>
        <w:rPr>
          <w:rStyle w:val="CommentReference"/>
        </w:rPr>
        <w:commentReference w:id="20"/>
      </w:r>
      <w:r>
        <w:t xml:space="preserve"> This provides a long and rich time series, in some cases pre-dating MPA establishment, for evaluating the impact of regulatory protection on biomass and diversity across multiple biological ecosystems (hereafter, ‘ecosystems’). </w:t>
      </w:r>
    </w:p>
    <w:p w14:paraId="13245784" w14:textId="77777777" w:rsidR="00142F34" w:rsidRDefault="00142F34">
      <w:pPr>
        <w:rPr>
          <w:b/>
        </w:rPr>
      </w:pPr>
    </w:p>
    <w:p w14:paraId="743E269C" w14:textId="0B6293FF" w:rsidR="00142F34" w:rsidRDefault="00353792">
      <w:r>
        <w:tab/>
        <w:t xml:space="preserve">In this study, we synthesized multiple years of long-term monitoring data inside and outside </w:t>
      </w:r>
      <w:commentRangeStart w:id="31"/>
      <w:commentRangeStart w:id="32"/>
      <w:r>
        <w:t>59 MPAs</w:t>
      </w:r>
      <w:commentRangeEnd w:id="31"/>
      <w:r>
        <w:rPr>
          <w:rStyle w:val="CommentReference"/>
        </w:rPr>
        <w:commentReference w:id="31"/>
      </w:r>
      <w:commentRangeEnd w:id="32"/>
      <w:r>
        <w:rPr>
          <w:rStyle w:val="CommentReference"/>
        </w:rPr>
        <w:commentReference w:id="32"/>
      </w:r>
      <w:r>
        <w:t xml:space="preserve"> throughout California’s MPA network to examine the impact of regulatory protection on fish biomass, diversity, and species richness across surf zone,</w:t>
      </w:r>
      <w:commentRangeStart w:id="33"/>
      <w:r>
        <w:t xml:space="preserve"> kelp forest, shallow reef, and deep reef ecosystems.</w:t>
      </w:r>
      <w:commentRangeEnd w:id="33"/>
      <w:r>
        <w:rPr>
          <w:rStyle w:val="CommentReference"/>
        </w:rPr>
        <w:commentReference w:id="33"/>
      </w:r>
      <w:r>
        <w:t xml:space="preserve"> Specifically, we tested the following hypotheses: (1) regulatory protection that limits or prohibits fishing confers positive conservation benefits (fish biomass, diversity, and richness) across coastal ecosystems; (2) the benefits conferred by regulatory protection are strongest in ecosystems that were intensively harvested prior to MPA implementation; (3) targeted fish species biomass is greater in no-take MPAs than non-targeted fish species, further reflecting benefits conferred by protection; and (4) the relative outcomes of regulatory protection on fish biomass (i.e., MPA conservation performance, hereafter </w:t>
      </w:r>
      <w:r>
        <w:lastRenderedPageBreak/>
        <w:t xml:space="preserve">‘conservation performance’) across the MPA network is explained by MPA features such as age, size, local pre-implementation fishing pressure, connectivity (propagule delivery), habitat richness, and habitat diversity. We evaluated these features as correlates of MPA conservation performance to inform factors that could be leveraged when implementing or assessing MPA networks around the world </w:t>
      </w:r>
      <w:hyperlink r:id="rId36">
        <w:r>
          <w:t>(Executive Order on Tackling the Climate Crisis at Home and Abroad, 2021; Executive Order N-82-20, 2020; CBD, 2021)</w:t>
        </w:r>
      </w:hyperlink>
      <w:r>
        <w:t xml:space="preserve">. </w:t>
      </w:r>
    </w:p>
    <w:p w14:paraId="0F5C2FB4" w14:textId="77777777" w:rsidR="00142F34" w:rsidRDefault="00353792">
      <w:pPr>
        <w:pStyle w:val="Heading2"/>
        <w:rPr>
          <w:b/>
        </w:rPr>
      </w:pPr>
      <w:bookmarkStart w:id="34" w:name="_8nstil9e4bkk" w:colFirst="0" w:colLast="0"/>
      <w:bookmarkEnd w:id="34"/>
      <w:r>
        <w:t>2. Methods</w:t>
      </w:r>
    </w:p>
    <w:p w14:paraId="5E9EB79F" w14:textId="77777777" w:rsidR="00142F34" w:rsidRDefault="00353792">
      <w:pPr>
        <w:pStyle w:val="Heading3"/>
      </w:pPr>
      <w:bookmarkStart w:id="35" w:name="_baeebtr9xflq" w:colFirst="0" w:colLast="0"/>
      <w:bookmarkEnd w:id="35"/>
      <w:r>
        <w:t xml:space="preserve">2.1. Study area and long-term monitoring </w:t>
      </w:r>
    </w:p>
    <w:p w14:paraId="09F7478D" w14:textId="77777777" w:rsidR="00142F34" w:rsidRDefault="00353792">
      <w:r>
        <w:tab/>
        <w:t xml:space="preserve">Several ecosystem-specific research groups conduct annual monitoring within California’s MPA network. We focused our analyses on four ecosystems that have extensive spatial and temporal monitoring coverage of fishes across the MPA network: surf zone, kelp forest, shallow reef (depths less than 40 m), and deep reef (depths 30-100 m, </w:t>
      </w:r>
      <w:r>
        <w:rPr>
          <w:b/>
        </w:rPr>
        <w:t>Figure 1A</w:t>
      </w:r>
      <w:r>
        <w:t xml:space="preserve">). Each monitoring program uses a paired sampling design where surveys are conducted inside of a given MPA and at a neighboring reference area where fishing is allowed. The ecosystem-specific sampling methods are described in </w:t>
      </w:r>
      <w:r>
        <w:rPr>
          <w:i/>
        </w:rPr>
        <w:t>Supplementary Information Methods</w:t>
      </w:r>
      <w:r>
        <w:t xml:space="preserve">. </w:t>
      </w:r>
    </w:p>
    <w:p w14:paraId="6E809834" w14:textId="77777777" w:rsidR="00142F34" w:rsidRDefault="00142F34"/>
    <w:p w14:paraId="565BF4A1" w14:textId="7934D13A" w:rsidR="00142F34" w:rsidRDefault="00353792">
      <w:pPr>
        <w:ind w:firstLine="720"/>
      </w:pPr>
      <w:r>
        <w:t>California’s MPA network consists of 124 MPAs that vary in protection level, including 4</w:t>
      </w:r>
      <w:ins w:id="36" w:author="Worden, Sara@Wildlife [2]" w:date="2024-03-12T16:31:00Z">
        <w:r w:rsidR="59F6E337">
          <w:t>9</w:t>
        </w:r>
      </w:ins>
      <w:del w:id="37" w:author="Worden, Sara@Wildlife [2]" w:date="2024-03-12T16:31:00Z">
        <w:r w:rsidDel="00353792">
          <w:delText>8</w:delText>
        </w:r>
      </w:del>
      <w:r>
        <w:t xml:space="preserve"> no-take State Marine Reserves (SMR), 10 no-take State Marine Conservation Areas (SMCA), 6</w:t>
      </w:r>
      <w:ins w:id="38" w:author="Worden, Sara@Wildlife [2]" w:date="2024-03-12T16:32:00Z">
        <w:r w:rsidR="7BBDC286">
          <w:t>0</w:t>
        </w:r>
      </w:ins>
      <w:del w:id="39" w:author="Worden, Sara@Wildlife [2]" w:date="2024-03-12T16:32:00Z">
        <w:r w:rsidDel="00353792">
          <w:delText>1</w:delText>
        </w:r>
      </w:del>
      <w:r>
        <w:t xml:space="preserve"> SMCAs that allow limited</w:t>
      </w:r>
      <w:ins w:id="40" w:author="Gonzales, Kara@Wildlife" w:date="2024-03-12T19:12:00Z">
        <w:r w:rsidR="488FD15D">
          <w:t xml:space="preserve"> </w:t>
        </w:r>
      </w:ins>
      <w:del w:id="41" w:author="Gonzales, Kara@Wildlife" w:date="2024-03-12T19:12:00Z">
        <w:r>
          <w:delText>-</w:delText>
        </w:r>
      </w:del>
      <w:r>
        <w:t>take of specific organisms (with different regulations for each SMCA), and 5 State Marine R</w:t>
      </w:r>
      <w:ins w:id="42" w:author="Worden, Sara@Wildlife [2]" w:date="2024-03-12T16:29:00Z">
        <w:r w:rsidR="46BEC7DD">
          <w:t>ecreational</w:t>
        </w:r>
      </w:ins>
      <w:del w:id="43" w:author="Worden, Sara@Wildlife [2]" w:date="2024-03-12T16:28:00Z">
        <w:r w:rsidDel="00353792">
          <w:delText>eserve</w:delText>
        </w:r>
      </w:del>
      <w:r>
        <w:t xml:space="preserve"> Management Areas </w:t>
      </w:r>
      <w:hyperlink r:id="rId37">
        <w:r>
          <w:t>(Gleason et al., 2013)</w:t>
        </w:r>
      </w:hyperlink>
      <w:r>
        <w:t xml:space="preserve">. All protection levels are hereafter referred to as ‘MPAs.’ MPAs were implemented across four regions (North, North Central, Central, and South) at different times between 2007-2012, </w:t>
      </w:r>
      <w:commentRangeStart w:id="44"/>
      <w:r>
        <w:t xml:space="preserve">including some older pre-existing </w:t>
      </w:r>
      <w:commentRangeStart w:id="45"/>
      <w:r>
        <w:t>MPAs</w:t>
      </w:r>
      <w:commentRangeEnd w:id="45"/>
      <w:r w:rsidR="0057320F">
        <w:rPr>
          <w:rStyle w:val="CommentReference"/>
        </w:rPr>
        <w:commentReference w:id="45"/>
      </w:r>
      <w:commentRangeEnd w:id="44"/>
      <w:r>
        <w:rPr>
          <w:rStyle w:val="CommentReference"/>
        </w:rPr>
        <w:commentReference w:id="44"/>
      </w:r>
      <w:r>
        <w:t xml:space="preserve"> (</w:t>
      </w:r>
      <w:r>
        <w:rPr>
          <w:b/>
        </w:rPr>
        <w:t>Figure 1B</w:t>
      </w:r>
      <w:r>
        <w:t xml:space="preserve">). For our analyses, we consider two types of regulatory protection: no-take MPAs, and partial-take MPAs. An MPA was designated as a </w:t>
      </w:r>
      <w:r>
        <w:rPr>
          <w:i/>
        </w:rPr>
        <w:t>de facto</w:t>
      </w:r>
      <w:r>
        <w:t xml:space="preserve"> no-take MPA for a particular ecosystem if any allowed partial-take was unlikely to affect the species that reside in that particular ecosystem (e.g., take of salmon in an MPA is unlikely to affect any of our four focal ecosystems; see Supplementary Information </w:t>
      </w:r>
      <w:r>
        <w:rPr>
          <w:b/>
        </w:rPr>
        <w:t>Table S3</w:t>
      </w:r>
      <w:r>
        <w:t xml:space="preserve"> and Smith et al. 2023). </w:t>
      </w:r>
    </w:p>
    <w:p w14:paraId="20C4BA5A" w14:textId="37FFBB84" w:rsidR="00142F34" w:rsidRDefault="00353792">
      <w:pPr>
        <w:pStyle w:val="Heading3"/>
      </w:pPr>
      <w:bookmarkStart w:id="46" w:name="_p9f3jbqstv9s" w:colFirst="0" w:colLast="0"/>
      <w:bookmarkEnd w:id="46"/>
      <w:r>
        <w:t>2.2. Conservation performance across the MPA network</w:t>
      </w:r>
    </w:p>
    <w:p w14:paraId="362DDDD2" w14:textId="0BE01F57" w:rsidR="00142F34" w:rsidRDefault="00353792">
      <w:r>
        <w:tab/>
        <w:t xml:space="preserve">We evaluated the conservation performance of the MPA network in terms of fish species biomass, diversity, and richness across four ecosystems. Biomass was estimated for the surf zone, kelp forest, shallow reef, and deep reef ecosystems using habitat-specific estimates of fish abundance and size. Fish length was converted to weight using a standardized biomass parameter table for each species following an extensive literature search. We identified the parameters for other missing species by taking the median conversion parameters reported in FishBase </w:t>
      </w:r>
      <w:hyperlink r:id="rId38">
        <w:r>
          <w:t>(Froese &amp; Pauly, 2023)</w:t>
        </w:r>
      </w:hyperlink>
      <w:r>
        <w:t>. We then calculated biomass for all counts of targeted and non-targeted fish species at the smallest replicable unit (e.g., seine, transect, or fishing cell inside or outside a</w:t>
      </w:r>
      <w:ins w:id="47" w:author="Worden, Sara@Wildlife [2]" w:date="2024-03-12T16:52:00Z">
        <w:r w:rsidR="781F3C57">
          <w:t>n</w:t>
        </w:r>
      </w:ins>
      <w:r>
        <w:t xml:space="preserve"> MPA, </w:t>
      </w:r>
      <w:r>
        <w:rPr>
          <w:i/>
        </w:rPr>
        <w:t>Supplementary Information Methods</w:t>
      </w:r>
      <w:r>
        <w:t xml:space="preserve">). This resulted in an effect size and associated unit variance for each MPA. However, diversity and species richness were </w:t>
      </w:r>
      <w:r>
        <w:lastRenderedPageBreak/>
        <w:t xml:space="preserve">calculated at the level of </w:t>
      </w:r>
      <w:commentRangeStart w:id="48"/>
      <w:r>
        <w:t>the entire MPA</w:t>
      </w:r>
      <w:commentRangeEnd w:id="48"/>
      <w:r w:rsidR="00723010">
        <w:rPr>
          <w:rStyle w:val="CommentReference"/>
        </w:rPr>
        <w:commentReference w:id="48"/>
      </w:r>
      <w:r>
        <w:t xml:space="preserve">, since sampling was often depth-stratified and many species are associated with particular depths, and therefore it would be inappropriate to calculate these two performance metrics at a smaller scale (e.g., seine, transect, or fishing cell). </w:t>
      </w:r>
    </w:p>
    <w:p w14:paraId="18A393F0" w14:textId="77777777" w:rsidR="00142F34" w:rsidRDefault="00353792">
      <w:pPr>
        <w:ind w:firstLine="720"/>
      </w:pPr>
      <w:r>
        <w:t xml:space="preserve">We explored the conservation performance of the MPA network by evaluating the relative distribution and predictors of fish species biomass, diversity, and richness inside and outside MPAs distributed throughout the network. Among the 124 MPAs in the network, 59 were sampled by at least one ecosystem monitoring group over the study period. These MPAs each had a single paired reference area where fishing was allowed to occur. We used a response ratio approach to quantify the relative strength of MPA effects between each pair of protected and fished sites (Hamilton et al., 2010; Ziegler et al., 2022). This yielded a unitless scaled metric of MPA performance that permitted us to compare responses of fish assemblages across multiple monitoring groups in different ecosystems, sampled using different methods and metrics. The log response ratio for MPA </w:t>
      </w:r>
      <w:r>
        <w:rPr>
          <w:i/>
        </w:rPr>
        <w:t xml:space="preserve">j </w:t>
      </w:r>
      <w:r>
        <w:t xml:space="preserve">in year </w:t>
      </w:r>
      <w:r>
        <w:rPr>
          <w:i/>
        </w:rPr>
        <w:t xml:space="preserve">i </w:t>
      </w:r>
      <w:r>
        <w:t>(</w:t>
      </w:r>
      <w:r>
        <w:rPr>
          <w:i/>
        </w:rPr>
        <w:t>Y</w:t>
      </w:r>
      <w:r>
        <w:rPr>
          <w:i/>
          <w:vertAlign w:val="subscript"/>
        </w:rPr>
        <w:t>j,i</w:t>
      </w:r>
      <w:r>
        <w:t>) was calculated as:</w:t>
      </w:r>
    </w:p>
    <w:p w14:paraId="566F1F13" w14:textId="77777777" w:rsidR="00142F34" w:rsidRDefault="00142F34">
      <w:pPr>
        <w:ind w:firstLine="720"/>
      </w:pPr>
    </w:p>
    <w:p w14:paraId="00080149" w14:textId="77777777" w:rsidR="00142F34" w:rsidRDefault="008E5210">
      <w:pPr>
        <w:jc w:val="right"/>
      </w:pPr>
      <m:oMath>
        <m:sSub>
          <m:sSubPr>
            <m:ctrlPr>
              <w:rPr>
                <w:rFonts w:ascii="Cambria Math" w:hAnsi="Cambria Math"/>
              </w:rPr>
            </m:ctrlPr>
          </m:sSubPr>
          <m:e>
            <m:r>
              <w:rPr>
                <w:rFonts w:ascii="Cambria Math" w:hAnsi="Cambria Math"/>
              </w:rPr>
              <m:t>Y</m:t>
            </m:r>
          </m:e>
          <m:sub>
            <m:r>
              <w:rPr>
                <w:rFonts w:ascii="Cambria Math" w:hAnsi="Cambria Math"/>
              </w:rPr>
              <m:t>j,i</m:t>
            </m:r>
          </m:sub>
        </m:sSub>
        <m:r>
          <w:rPr>
            <w:rFonts w:ascii="Cambria Math" w:hAnsi="Cambria Math"/>
          </w:rPr>
          <m:t xml:space="preserve"> = log</m:t>
        </m:r>
        <m:f>
          <m:fPr>
            <m:ctrlPr>
              <w:rPr>
                <w:rFonts w:ascii="Cambria Math" w:hAnsi="Cambria Math"/>
              </w:rPr>
            </m:ctrlPr>
          </m:fPr>
          <m:num>
            <m:sSub>
              <m:sSubPr>
                <m:ctrlPr>
                  <w:rPr>
                    <w:rFonts w:ascii="Cambria Math" w:hAnsi="Cambria Math"/>
                  </w:rPr>
                </m:ctrlPr>
              </m:sSubPr>
              <m:e>
                <m:bar>
                  <m:barPr>
                    <m:ctrlPr>
                      <w:rPr>
                        <w:rFonts w:ascii="Cambria Math" w:hAnsi="Cambria Math"/>
                      </w:rPr>
                    </m:ctrlPr>
                  </m:barPr>
                  <m:e>
                    <m:r>
                      <w:rPr>
                        <w:rFonts w:ascii="Cambria Math" w:hAnsi="Cambria Math"/>
                      </w:rPr>
                      <m:t>x</m:t>
                    </m:r>
                  </m:e>
                </m:bar>
              </m:e>
              <m:sub>
                <m:sSub>
                  <m:sSubPr>
                    <m:ctrlPr>
                      <w:rPr>
                        <w:rFonts w:ascii="Cambria Math" w:hAnsi="Cambria Math"/>
                      </w:rPr>
                    </m:ctrlPr>
                  </m:sSubPr>
                  <m:e>
                    <m:r>
                      <w:rPr>
                        <w:rFonts w:ascii="Cambria Math" w:hAnsi="Cambria Math"/>
                      </w:rPr>
                      <m:t>Inside</m:t>
                    </m:r>
                  </m:e>
                  <m:sub>
                    <m:r>
                      <w:rPr>
                        <w:rFonts w:ascii="Cambria Math" w:hAnsi="Cambria Math"/>
                      </w:rPr>
                      <m:t>,ij</m:t>
                    </m:r>
                  </m:sub>
                </m:sSub>
              </m:sub>
            </m:sSub>
          </m:num>
          <m:den>
            <m:sSub>
              <m:sSubPr>
                <m:ctrlPr>
                  <w:rPr>
                    <w:rFonts w:ascii="Cambria Math" w:hAnsi="Cambria Math"/>
                  </w:rPr>
                </m:ctrlPr>
              </m:sSubPr>
              <m:e>
                <m:bar>
                  <m:barPr>
                    <m:ctrlPr>
                      <w:rPr>
                        <w:rFonts w:ascii="Cambria Math" w:hAnsi="Cambria Math"/>
                      </w:rPr>
                    </m:ctrlPr>
                  </m:barPr>
                  <m:e>
                    <m:r>
                      <w:rPr>
                        <w:rFonts w:ascii="Cambria Math" w:hAnsi="Cambria Math"/>
                      </w:rPr>
                      <m:t>x</m:t>
                    </m:r>
                  </m:e>
                </m:bar>
              </m:e>
              <m:sub>
                <m:sSub>
                  <m:sSubPr>
                    <m:ctrlPr>
                      <w:rPr>
                        <w:rFonts w:ascii="Cambria Math" w:hAnsi="Cambria Math"/>
                      </w:rPr>
                    </m:ctrlPr>
                  </m:sSubPr>
                  <m:e>
                    <m:r>
                      <w:rPr>
                        <w:rFonts w:ascii="Cambria Math" w:hAnsi="Cambria Math"/>
                      </w:rPr>
                      <m:t>Outside</m:t>
                    </m:r>
                  </m:e>
                  <m:sub>
                    <m:r>
                      <w:rPr>
                        <w:rFonts w:ascii="Cambria Math" w:hAnsi="Cambria Math"/>
                      </w:rPr>
                      <m:t>j,i</m:t>
                    </m:r>
                  </m:sub>
                </m:sSub>
              </m:sub>
            </m:sSub>
          </m:den>
        </m:f>
      </m:oMath>
      <w:r w:rsidR="00353792">
        <w:t xml:space="preserve">                                                         Eq. 1</w:t>
      </w:r>
    </w:p>
    <w:p w14:paraId="4E25F7C7" w14:textId="77777777" w:rsidR="00142F34" w:rsidRDefault="00353792">
      <w:r>
        <w:tab/>
      </w:r>
    </w:p>
    <w:p w14:paraId="219F7838" w14:textId="73F897EF" w:rsidR="00142F34" w:rsidRDefault="00353792">
      <w:r>
        <w:t xml:space="preserve">Where </w:t>
      </w:r>
      <m:oMath>
        <m:sSub>
          <m:sSubPr>
            <m:ctrlPr>
              <w:rPr>
                <w:rFonts w:ascii="Cambria Math" w:hAnsi="Cambria Math"/>
              </w:rPr>
            </m:ctrlPr>
          </m:sSubPr>
          <m:e>
            <m:bar>
              <m:barPr>
                <m:ctrlPr>
                  <w:rPr>
                    <w:rFonts w:ascii="Cambria Math" w:hAnsi="Cambria Math"/>
                  </w:rPr>
                </m:ctrlPr>
              </m:barPr>
              <m:e>
                <m:r>
                  <w:rPr>
                    <w:rFonts w:ascii="Cambria Math" w:hAnsi="Cambria Math"/>
                  </w:rPr>
                  <m:t>x</m:t>
                </m:r>
              </m:e>
            </m:bar>
          </m:e>
          <m:sub>
            <m:sSub>
              <m:sSubPr>
                <m:ctrlPr>
                  <w:rPr>
                    <w:rFonts w:ascii="Cambria Math" w:hAnsi="Cambria Math"/>
                  </w:rPr>
                </m:ctrlPr>
              </m:sSubPr>
              <m:e>
                <m:r>
                  <w:rPr>
                    <w:rFonts w:ascii="Cambria Math" w:hAnsi="Cambria Math"/>
                  </w:rPr>
                  <m:t>Inside</m:t>
                </m:r>
              </m:e>
              <m:sub>
                <m:r>
                  <w:rPr>
                    <w:rFonts w:ascii="Cambria Math" w:hAnsi="Cambria Math"/>
                  </w:rPr>
                  <m:t>j,i</m:t>
                </m:r>
              </m:sub>
            </m:sSub>
          </m:sub>
        </m:sSub>
      </m:oMath>
      <w:r>
        <w:t xml:space="preserve"> and </w:t>
      </w:r>
      <m:oMath>
        <m:sSub>
          <m:sSubPr>
            <m:ctrlPr>
              <w:rPr>
                <w:rFonts w:ascii="Cambria Math" w:hAnsi="Cambria Math"/>
              </w:rPr>
            </m:ctrlPr>
          </m:sSubPr>
          <m:e>
            <m:bar>
              <m:barPr>
                <m:ctrlPr>
                  <w:rPr>
                    <w:rFonts w:ascii="Cambria Math" w:hAnsi="Cambria Math"/>
                  </w:rPr>
                </m:ctrlPr>
              </m:barPr>
              <m:e>
                <m:r>
                  <w:rPr>
                    <w:rFonts w:ascii="Cambria Math" w:hAnsi="Cambria Math"/>
                  </w:rPr>
                  <m:t>x</m:t>
                </m:r>
              </m:e>
            </m:bar>
          </m:e>
          <m:sub>
            <m:sSub>
              <m:sSubPr>
                <m:ctrlPr>
                  <w:rPr>
                    <w:rFonts w:ascii="Cambria Math" w:hAnsi="Cambria Math"/>
                  </w:rPr>
                </m:ctrlPr>
              </m:sSubPr>
              <m:e>
                <m:r>
                  <w:rPr>
                    <w:rFonts w:ascii="Cambria Math" w:hAnsi="Cambria Math"/>
                  </w:rPr>
                  <m:t>Outside</m:t>
                </m:r>
              </m:e>
              <m:sub>
                <m:r>
                  <w:rPr>
                    <w:rFonts w:ascii="Cambria Math" w:hAnsi="Cambria Math"/>
                  </w:rPr>
                  <m:t>j,i</m:t>
                </m:r>
              </m:sub>
            </m:sSub>
          </m:sub>
        </m:sSub>
      </m:oMath>
      <w:r>
        <w:t xml:space="preserve"> represent the mean performance metric (biomass, diversity, or richness) across replicate units inside or outside a</w:t>
      </w:r>
      <w:ins w:id="49" w:author="Worden, Sara@Wildlife [2]" w:date="2024-03-12T16:55:00Z">
        <w:r w:rsidR="5948CC45">
          <w:t>n</w:t>
        </w:r>
      </w:ins>
      <w:r>
        <w:t xml:space="preserve"> MPA in a given year. Taking the log of the response ratio reduces the variance and scales the response around zero, such that a value above zero indicates a positive effect of the MPA on a given conservation performance metric, while a negative value indicates greater performance outside the MPA. To account for sites where zeros occasionally occurred outside the MPA (precluding inclusion of those MPAs due to an undefined log response ratio), we added a small constant calculated as 10% of the mean of all values for a given ecosystem, year, MPA type (no-take or partial-take), and site type (inside or outside an MPA). We calculated the constant at this level to account for interannual variability, and because adding a random constant (e.g., 0.01), as opposed to a fraction of the mean of all sites, could inadvertently skew the response distribution in favor of either the inside or outside locations. </w:t>
      </w:r>
    </w:p>
    <w:p w14:paraId="7DD3C52C" w14:textId="77777777" w:rsidR="00142F34" w:rsidRDefault="00353792">
      <w:pPr>
        <w:pStyle w:val="Heading3"/>
      </w:pPr>
      <w:bookmarkStart w:id="50" w:name="_9wnezuxev3kx" w:colFirst="0" w:colLast="0"/>
      <w:bookmarkEnd w:id="50"/>
      <w:r>
        <w:t xml:space="preserve">2.3. Synthesis and inference framework </w:t>
      </w:r>
    </w:p>
    <w:p w14:paraId="2E77EE05" w14:textId="48EF3436" w:rsidR="00142F34" w:rsidRDefault="00353792">
      <w:pPr>
        <w:ind w:firstLine="720"/>
        <w:rPr>
          <w:ins w:id="51" w:author="Gonzales, Kara@Wildlife" w:date="2024-03-12T19:23:00Z"/>
        </w:rPr>
      </w:pPr>
      <w:r>
        <w:t>We used two statistical approaches to assess</w:t>
      </w:r>
      <w:del w:id="52" w:author="Kreidler, Nissa@Wildlife" w:date="2024-03-13T18:03:00Z">
        <w:r>
          <w:delText xml:space="preserve"> the</w:delText>
        </w:r>
      </w:del>
      <w:r>
        <w:t xml:space="preserve"> three metrics (biomass, diversity, and richness) of MPA conservation performance. First, for species diversity and richness, we compared the distribution of the log response ratios for each ecosystem and evaluated significance using a two-sample t-test. This was the most appropriate form of analysis, since diversity and richness were calculated as a</w:t>
      </w:r>
      <w:ins w:id="53" w:author="Worden, Sara@Wildlife [2]" w:date="2024-03-12T16:57:00Z">
        <w:r w:rsidR="7835D403">
          <w:t>n</w:t>
        </w:r>
      </w:ins>
      <w:r>
        <w:t xml:space="preserve"> MPA-level effect size without associated unit variance. Therefore, the t-test evaluated whether the distribution of diversity or richness response ratios were significantly greater (inside MPA) or less than (outside</w:t>
      </w:r>
      <w:ins w:id="54" w:author="Worden, Sara@Wildlife [2]" w:date="2024-03-12T16:58:00Z">
        <w:r w:rsidR="4E20DA68">
          <w:t>/</w:t>
        </w:r>
      </w:ins>
      <w:del w:id="55" w:author="Worden, Sara@Wildlife [2]" w:date="2024-03-12T16:58:00Z">
        <w:r w:rsidDel="00353792">
          <w:delText xml:space="preserve"> </w:delText>
        </w:r>
      </w:del>
      <w:r>
        <w:t xml:space="preserve">reference location) zero. </w:t>
      </w:r>
    </w:p>
    <w:p w14:paraId="4040181A" w14:textId="10B18E69" w:rsidR="00142F34" w:rsidRDefault="00353792">
      <w:pPr>
        <w:ind w:firstLine="720"/>
        <w:rPr>
          <w:del w:id="56" w:author="Gonzales, Kara@Wildlife" w:date="2024-03-12T19:23:00Z"/>
        </w:rPr>
      </w:pPr>
      <w:r>
        <w:t xml:space="preserve">For biomass, we compared the log response ratio of total biomass for targeted and non-targeted fish species using a meta-analytic framework. We classified species </w:t>
      </w:r>
      <w:r>
        <w:rPr>
          <w:i/>
        </w:rPr>
        <w:t xml:space="preserve">a priori </w:t>
      </w:r>
      <w:r>
        <w:t>to our analyses using a combination of fisheries data from California and expert opinion for each ecosystem (</w:t>
      </w:r>
      <w:r>
        <w:rPr>
          <w:i/>
        </w:rPr>
        <w:t xml:space="preserve">Supplementary Information </w:t>
      </w:r>
      <w:r>
        <w:rPr>
          <w:b/>
        </w:rPr>
        <w:t>Table S1)</w:t>
      </w:r>
      <w:r>
        <w:t xml:space="preserve">, and we did not impose a minimum size </w:t>
      </w:r>
      <w:r>
        <w:lastRenderedPageBreak/>
        <w:t>threshold, since size can vary by gear type. The null assumption is that non-targeted fish species should not respond (positively or negatively) to MPA implementation as a direct result of fishing activities, but act as a type of ‘control’ for variation in environmental conditions that may affect all species similarly. We infer that a stronger positive response of targeted species relative to non-targeted species</w:t>
      </w:r>
      <w:del w:id="57" w:author="Gonzales, Kara@Wildlife" w:date="2024-03-12T19:22:00Z">
        <w:r w:rsidDel="00353792">
          <w:delText>,</w:delText>
        </w:r>
      </w:del>
      <w:r>
        <w:t xml:space="preserve"> signifies the predicted effects of MPA protection. </w:t>
      </w:r>
    </w:p>
    <w:p w14:paraId="75E985AB" w14:textId="77777777" w:rsidR="00142F34" w:rsidRDefault="00142F34">
      <w:pPr>
        <w:rPr>
          <w:del w:id="58" w:author="Gonzales, Kara@Wildlife" w:date="2024-03-12T19:23:00Z"/>
        </w:rPr>
      </w:pPr>
    </w:p>
    <w:p w14:paraId="1AB9E45D" w14:textId="6EA658AB" w:rsidR="00142F34" w:rsidRDefault="00353792">
      <w:pPr>
        <w:pPrChange w:id="59" w:author="Gonzales, Kara@Wildlife" w:date="2024-03-12T19:23:00Z">
          <w:pPr>
            <w:ind w:firstLine="720"/>
          </w:pPr>
        </w:pPrChange>
      </w:pPr>
      <w:r>
        <w:t xml:space="preserve">We used a weighted random effects model in a meta-analytic framework to evaluate the effect of regulatory protection on fish biomass across the evaluated MPAs and ecosystems.  This analysis was done using biomass as the focal performance metric because it contained both an effect size and associated unit variance for each ecosystem and MPA. The biomass effect size for each ecosystem at a given MPA was modeled as the log-ratio described in section 2.2 (eq. 1). When data were collected within an individual MPA over time, </w:t>
      </w:r>
      <w:commentRangeStart w:id="60"/>
      <w:commentRangeStart w:id="61"/>
      <w:r>
        <w:t>we retained only the most recent results to reflect the longest duration of protection for a given ecosystem</w:t>
      </w:r>
      <w:commentRangeEnd w:id="60"/>
      <w:r>
        <w:rPr>
          <w:rStyle w:val="CommentReference"/>
        </w:rPr>
        <w:commentReference w:id="60"/>
      </w:r>
      <w:commentRangeEnd w:id="61"/>
      <w:r w:rsidR="00C27D7F">
        <w:rPr>
          <w:rStyle w:val="CommentReference"/>
        </w:rPr>
        <w:commentReference w:id="61"/>
      </w:r>
      <w:r>
        <w:t xml:space="preserve"> </w:t>
      </w:r>
      <w:r w:rsidR="00C66CE4">
        <w:fldChar w:fldCharType="begin"/>
      </w:r>
      <w:r w:rsidR="00C66CE4">
        <w:instrText>HYPERLINK "https://www.zotero.org/google-docs/?iypxS8" \h</w:instrText>
      </w:r>
      <w:r w:rsidR="00C66CE4">
        <w:fldChar w:fldCharType="separate"/>
      </w:r>
      <w:r>
        <w:t>(Zupan et al., 2018)</w:t>
      </w:r>
      <w:r w:rsidR="00C66CE4">
        <w:fldChar w:fldCharType="end"/>
      </w:r>
      <w:r>
        <w:t>. The within-study variance of each unique ecosystem-MPA combination was calculated as:</w:t>
      </w:r>
    </w:p>
    <w:p w14:paraId="687A8532" w14:textId="77777777" w:rsidR="00142F34" w:rsidRDefault="00142F34"/>
    <w:p w14:paraId="3F54BEF5" w14:textId="77777777" w:rsidR="00142F34" w:rsidRDefault="008E5210">
      <w:pPr>
        <w:jc w:val="right"/>
      </w:pPr>
      <m:oMath>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E</m:t>
                </m:r>
              </m:e>
              <m:sub>
                <m:r>
                  <w:rPr>
                    <w:rFonts w:ascii="Cambria Math" w:hAnsi="Cambria Math"/>
                  </w:rPr>
                  <m:t>j</m:t>
                </m:r>
              </m:sub>
            </m:sSub>
          </m:sub>
        </m:sSub>
        <m:r>
          <w:rPr>
            <w:rFonts w:ascii="Cambria Math" w:hAnsi="Cambria Math"/>
          </w:rPr>
          <m:t>=</m:t>
        </m:r>
        <m:f>
          <m:fPr>
            <m:ctrlPr>
              <w:rPr>
                <w:rFonts w:ascii="Cambria Math" w:hAnsi="Cambria Math"/>
              </w:rPr>
            </m:ctrlPr>
          </m:fPr>
          <m:num>
            <m:sSubSup>
              <m:sSubSupPr>
                <m:ctrlPr>
                  <w:rPr>
                    <w:rFonts w:ascii="Cambria Math" w:hAnsi="Cambria Math"/>
                  </w:rPr>
                </m:ctrlPr>
              </m:sSubSupPr>
              <m:e>
                <m:sSup>
                  <m:sSupPr>
                    <m:ctrlPr>
                      <w:rPr>
                        <w:rFonts w:ascii="Cambria Math" w:hAnsi="Cambria Math"/>
                      </w:rPr>
                    </m:ctrlPr>
                  </m:sSupPr>
                  <m:e>
                    <m:r>
                      <w:rPr>
                        <w:rFonts w:ascii="Cambria Math" w:hAnsi="Cambria Math"/>
                      </w:rPr>
                      <m:t>σ</m:t>
                    </m:r>
                  </m:e>
                  <m:sup>
                    <m:r>
                      <w:rPr>
                        <w:rFonts w:ascii="Cambria Math" w:hAnsi="Cambria Math"/>
                      </w:rPr>
                      <m:t>2</m:t>
                    </m:r>
                  </m:sup>
                </m:sSup>
              </m:e>
              <m:sub>
                <m:sSub>
                  <m:sSubPr>
                    <m:ctrlPr>
                      <w:rPr>
                        <w:rFonts w:ascii="Cambria Math" w:hAnsi="Cambria Math"/>
                      </w:rPr>
                    </m:ctrlPr>
                  </m:sSubPr>
                  <m:e>
                    <m:r>
                      <w:rPr>
                        <w:rFonts w:ascii="Cambria Math" w:hAnsi="Cambria Math"/>
                      </w:rPr>
                      <m:t>Inside</m:t>
                    </m:r>
                  </m:e>
                  <m:sub>
                    <m:sSub>
                      <m:sSubPr>
                        <m:ctrlPr>
                          <w:rPr>
                            <w:rFonts w:ascii="Cambria Math" w:hAnsi="Cambria Math"/>
                          </w:rPr>
                        </m:ctrlPr>
                      </m:sSubPr>
                      <m:e>
                        <m:r>
                          <w:rPr>
                            <w:rFonts w:ascii="Cambria Math" w:hAnsi="Cambria Math"/>
                          </w:rPr>
                          <m:t>E</m:t>
                        </m:r>
                      </m:e>
                      <m:sub>
                        <m:r>
                          <w:rPr>
                            <w:rFonts w:ascii="Cambria Math" w:hAnsi="Cambria Math"/>
                          </w:rPr>
                          <m:t>j</m:t>
                        </m:r>
                      </m:sub>
                    </m:sSub>
                  </m:sub>
                </m:sSub>
              </m:sub>
              <m:sup/>
            </m:sSubSup>
          </m:num>
          <m:den>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Inside</m:t>
                    </m:r>
                  </m:e>
                  <m:sub>
                    <m:sSub>
                      <m:sSubPr>
                        <m:ctrlPr>
                          <w:rPr>
                            <w:rFonts w:ascii="Cambria Math" w:hAnsi="Cambria Math"/>
                          </w:rPr>
                        </m:ctrlPr>
                      </m:sSubPr>
                      <m:e>
                        <m:r>
                          <w:rPr>
                            <w:rFonts w:ascii="Cambria Math" w:hAnsi="Cambria Math"/>
                          </w:rPr>
                          <m:t>E</m:t>
                        </m:r>
                      </m:e>
                      <m:sub>
                        <m:r>
                          <w:rPr>
                            <w:rFonts w:ascii="Cambria Math" w:hAnsi="Cambria Math"/>
                          </w:rPr>
                          <m:t>j</m:t>
                        </m:r>
                      </m:sub>
                    </m:sSub>
                  </m:sub>
                </m:sSub>
              </m:sub>
            </m:sSub>
            <m:r>
              <w:rPr>
                <w:rFonts w:ascii="Cambria Math" w:hAnsi="Cambria Math"/>
              </w:rPr>
              <m:t>*</m:t>
            </m:r>
            <m:bar>
              <m:barPr>
                <m:ctrlPr>
                  <w:rPr>
                    <w:rFonts w:ascii="Cambria Math" w:hAnsi="Cambria Math"/>
                  </w:rPr>
                </m:ctrlPr>
              </m:barPr>
              <m:e>
                <m:sSubSup>
                  <m:sSubSupPr>
                    <m:ctrlPr>
                      <w:rPr>
                        <w:rFonts w:ascii="Cambria Math" w:hAnsi="Cambria Math"/>
                      </w:rPr>
                    </m:ctrlPr>
                  </m:sSubSupPr>
                  <m:e>
                    <m:sSup>
                      <m:sSupPr>
                        <m:ctrlPr>
                          <w:rPr>
                            <w:rFonts w:ascii="Cambria Math" w:hAnsi="Cambria Math"/>
                          </w:rPr>
                        </m:ctrlPr>
                      </m:sSupPr>
                      <m:e>
                        <m:r>
                          <w:rPr>
                            <w:rFonts w:ascii="Cambria Math" w:hAnsi="Cambria Math"/>
                          </w:rPr>
                          <m:t>X</m:t>
                        </m:r>
                      </m:e>
                      <m:sup>
                        <m:r>
                          <w:rPr>
                            <w:rFonts w:ascii="Cambria Math" w:hAnsi="Cambria Math"/>
                          </w:rPr>
                          <m:t>2</m:t>
                        </m:r>
                      </m:sup>
                    </m:sSup>
                  </m:e>
                  <m:sub>
                    <m:sSub>
                      <m:sSubPr>
                        <m:ctrlPr>
                          <w:rPr>
                            <w:rFonts w:ascii="Cambria Math" w:hAnsi="Cambria Math"/>
                          </w:rPr>
                        </m:ctrlPr>
                      </m:sSubPr>
                      <m:e>
                        <m:r>
                          <w:rPr>
                            <w:rFonts w:ascii="Cambria Math" w:hAnsi="Cambria Math"/>
                          </w:rPr>
                          <m:t>Inside</m:t>
                        </m:r>
                      </m:e>
                      <m:sub>
                        <m:sSub>
                          <m:sSubPr>
                            <m:ctrlPr>
                              <w:rPr>
                                <w:rFonts w:ascii="Cambria Math" w:hAnsi="Cambria Math"/>
                              </w:rPr>
                            </m:ctrlPr>
                          </m:sSubPr>
                          <m:e>
                            <m:r>
                              <w:rPr>
                                <w:rFonts w:ascii="Cambria Math" w:hAnsi="Cambria Math"/>
                              </w:rPr>
                              <m:t>E</m:t>
                            </m:r>
                          </m:e>
                          <m:sub>
                            <m:r>
                              <w:rPr>
                                <w:rFonts w:ascii="Cambria Math" w:hAnsi="Cambria Math"/>
                              </w:rPr>
                              <m:t>j</m:t>
                            </m:r>
                          </m:sub>
                        </m:sSub>
                      </m:sub>
                    </m:sSub>
                  </m:sub>
                  <m:sup/>
                </m:sSubSup>
              </m:e>
            </m:bar>
          </m:den>
        </m:f>
        <m:r>
          <w:rPr>
            <w:rFonts w:ascii="Cambria Math" w:hAnsi="Cambria Math"/>
          </w:rPr>
          <m:t>+</m:t>
        </m:r>
        <m:f>
          <m:fPr>
            <m:ctrlPr>
              <w:rPr>
                <w:rFonts w:ascii="Cambria Math" w:hAnsi="Cambria Math"/>
              </w:rPr>
            </m:ctrlPr>
          </m:fPr>
          <m:num>
            <m:sSubSup>
              <m:sSubSupPr>
                <m:ctrlPr>
                  <w:rPr>
                    <w:rFonts w:ascii="Cambria Math" w:hAnsi="Cambria Math"/>
                  </w:rPr>
                </m:ctrlPr>
              </m:sSubSupPr>
              <m:e>
                <m:sSup>
                  <m:sSupPr>
                    <m:ctrlPr>
                      <w:rPr>
                        <w:rFonts w:ascii="Cambria Math" w:hAnsi="Cambria Math"/>
                      </w:rPr>
                    </m:ctrlPr>
                  </m:sSupPr>
                  <m:e>
                    <m:r>
                      <w:rPr>
                        <w:rFonts w:ascii="Cambria Math" w:hAnsi="Cambria Math"/>
                      </w:rPr>
                      <m:t>σ</m:t>
                    </m:r>
                  </m:e>
                  <m:sup>
                    <m:r>
                      <w:rPr>
                        <w:rFonts w:ascii="Cambria Math" w:hAnsi="Cambria Math"/>
                      </w:rPr>
                      <m:t>2</m:t>
                    </m:r>
                  </m:sup>
                </m:sSup>
              </m:e>
              <m:sub>
                <m:sSub>
                  <m:sSubPr>
                    <m:ctrlPr>
                      <w:rPr>
                        <w:rFonts w:ascii="Cambria Math" w:hAnsi="Cambria Math"/>
                      </w:rPr>
                    </m:ctrlPr>
                  </m:sSubPr>
                  <m:e>
                    <m:r>
                      <w:rPr>
                        <w:rFonts w:ascii="Cambria Math" w:hAnsi="Cambria Math"/>
                      </w:rPr>
                      <m:t>Outside</m:t>
                    </m:r>
                  </m:e>
                  <m:sub>
                    <m:sSub>
                      <m:sSubPr>
                        <m:ctrlPr>
                          <w:rPr>
                            <w:rFonts w:ascii="Cambria Math" w:hAnsi="Cambria Math"/>
                          </w:rPr>
                        </m:ctrlPr>
                      </m:sSubPr>
                      <m:e>
                        <m:r>
                          <w:rPr>
                            <w:rFonts w:ascii="Cambria Math" w:hAnsi="Cambria Math"/>
                          </w:rPr>
                          <m:t>E</m:t>
                        </m:r>
                      </m:e>
                      <m:sub>
                        <m:r>
                          <w:rPr>
                            <w:rFonts w:ascii="Cambria Math" w:hAnsi="Cambria Math"/>
                          </w:rPr>
                          <m:t>j</m:t>
                        </m:r>
                      </m:sub>
                    </m:sSub>
                  </m:sub>
                </m:sSub>
              </m:sub>
              <m:sup/>
            </m:sSubSup>
          </m:num>
          <m:den>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Outside</m:t>
                    </m:r>
                  </m:e>
                  <m:sub>
                    <m:sSub>
                      <m:sSubPr>
                        <m:ctrlPr>
                          <w:rPr>
                            <w:rFonts w:ascii="Cambria Math" w:hAnsi="Cambria Math"/>
                          </w:rPr>
                        </m:ctrlPr>
                      </m:sSubPr>
                      <m:e>
                        <m:r>
                          <w:rPr>
                            <w:rFonts w:ascii="Cambria Math" w:hAnsi="Cambria Math"/>
                          </w:rPr>
                          <m:t>E</m:t>
                        </m:r>
                      </m:e>
                      <m:sub>
                        <m:r>
                          <w:rPr>
                            <w:rFonts w:ascii="Cambria Math" w:hAnsi="Cambria Math"/>
                          </w:rPr>
                          <m:t>j</m:t>
                        </m:r>
                      </m:sub>
                    </m:sSub>
                  </m:sub>
                </m:sSub>
              </m:sub>
            </m:sSub>
            <m:r>
              <w:rPr>
                <w:rFonts w:ascii="Cambria Math" w:hAnsi="Cambria Math"/>
              </w:rPr>
              <m:t>*</m:t>
            </m:r>
            <m:bar>
              <m:barPr>
                <m:ctrlPr>
                  <w:rPr>
                    <w:rFonts w:ascii="Cambria Math" w:hAnsi="Cambria Math"/>
                  </w:rPr>
                </m:ctrlPr>
              </m:barPr>
              <m:e>
                <m:sSubSup>
                  <m:sSubSupPr>
                    <m:ctrlPr>
                      <w:rPr>
                        <w:rFonts w:ascii="Cambria Math" w:hAnsi="Cambria Math"/>
                      </w:rPr>
                    </m:ctrlPr>
                  </m:sSubSupPr>
                  <m:e>
                    <m:sSup>
                      <m:sSupPr>
                        <m:ctrlPr>
                          <w:rPr>
                            <w:rFonts w:ascii="Cambria Math" w:hAnsi="Cambria Math"/>
                          </w:rPr>
                        </m:ctrlPr>
                      </m:sSupPr>
                      <m:e>
                        <m:r>
                          <w:rPr>
                            <w:rFonts w:ascii="Cambria Math" w:hAnsi="Cambria Math"/>
                          </w:rPr>
                          <m:t>X</m:t>
                        </m:r>
                      </m:e>
                      <m:sup>
                        <m:r>
                          <w:rPr>
                            <w:rFonts w:ascii="Cambria Math" w:hAnsi="Cambria Math"/>
                          </w:rPr>
                          <m:t>2</m:t>
                        </m:r>
                      </m:sup>
                    </m:sSup>
                  </m:e>
                  <m:sub>
                    <m:sSub>
                      <m:sSubPr>
                        <m:ctrlPr>
                          <w:rPr>
                            <w:rFonts w:ascii="Cambria Math" w:hAnsi="Cambria Math"/>
                          </w:rPr>
                        </m:ctrlPr>
                      </m:sSubPr>
                      <m:e>
                        <m:r>
                          <w:rPr>
                            <w:rFonts w:ascii="Cambria Math" w:hAnsi="Cambria Math"/>
                          </w:rPr>
                          <m:t>Outside</m:t>
                        </m:r>
                      </m:e>
                      <m:sub>
                        <m:sSub>
                          <m:sSubPr>
                            <m:ctrlPr>
                              <w:rPr>
                                <w:rFonts w:ascii="Cambria Math" w:hAnsi="Cambria Math"/>
                              </w:rPr>
                            </m:ctrlPr>
                          </m:sSubPr>
                          <m:e>
                            <m:r>
                              <w:rPr>
                                <w:rFonts w:ascii="Cambria Math" w:hAnsi="Cambria Math"/>
                              </w:rPr>
                              <m:t>E</m:t>
                            </m:r>
                          </m:e>
                          <m:sub>
                            <m:r>
                              <w:rPr>
                                <w:rFonts w:ascii="Cambria Math" w:hAnsi="Cambria Math"/>
                              </w:rPr>
                              <m:t>j</m:t>
                            </m:r>
                          </m:sub>
                        </m:sSub>
                      </m:sub>
                    </m:sSub>
                  </m:sub>
                  <m:sup/>
                </m:sSubSup>
              </m:e>
            </m:bar>
          </m:den>
        </m:f>
      </m:oMath>
      <w:r w:rsidR="00353792">
        <w:t xml:space="preserve">                                             </w:t>
      </w:r>
      <w:commentRangeStart w:id="62"/>
      <w:r w:rsidR="00353792">
        <w:t>Eq. 2</w:t>
      </w:r>
      <w:commentRangeEnd w:id="62"/>
      <w:r w:rsidR="0026470A">
        <w:rPr>
          <w:rStyle w:val="CommentReference"/>
        </w:rPr>
        <w:commentReference w:id="62"/>
      </w:r>
    </w:p>
    <w:p w14:paraId="312E9725" w14:textId="77777777" w:rsidR="00142F34" w:rsidRDefault="00142F34"/>
    <w:p w14:paraId="63692D9F" w14:textId="77777777" w:rsidR="00142F34" w:rsidRDefault="00353792">
      <w:r>
        <w:t xml:space="preserve">Where </w:t>
      </w:r>
      <m:oMath>
        <m:bar>
          <m:barPr>
            <m:ctrlPr>
              <w:rPr>
                <w:rFonts w:ascii="Cambria Math" w:hAnsi="Cambria Math"/>
              </w:rPr>
            </m:ctrlPr>
          </m:barPr>
          <m:e>
            <m:sSubSup>
              <m:sSubSupPr>
                <m:ctrlPr>
                  <w:rPr>
                    <w:rFonts w:ascii="Cambria Math" w:hAnsi="Cambria Math"/>
                  </w:rPr>
                </m:ctrlPr>
              </m:sSubSupPr>
              <m:e>
                <m:sSup>
                  <m:sSupPr>
                    <m:ctrlPr>
                      <w:rPr>
                        <w:rFonts w:ascii="Cambria Math" w:hAnsi="Cambria Math"/>
                      </w:rPr>
                    </m:ctrlPr>
                  </m:sSupPr>
                  <m:e>
                    <m:r>
                      <w:rPr>
                        <w:rFonts w:ascii="Cambria Math" w:hAnsi="Cambria Math"/>
                      </w:rPr>
                      <m:t>X</m:t>
                    </m:r>
                  </m:e>
                  <m:sup>
                    <m:r>
                      <w:rPr>
                        <w:rFonts w:ascii="Cambria Math" w:hAnsi="Cambria Math"/>
                      </w:rPr>
                      <m:t>2</m:t>
                    </m:r>
                  </m:sup>
                </m:sSup>
              </m:e>
              <m:sub>
                <m:sSub>
                  <m:sSubPr>
                    <m:ctrlPr>
                      <w:rPr>
                        <w:rFonts w:ascii="Cambria Math" w:hAnsi="Cambria Math"/>
                      </w:rPr>
                    </m:ctrlPr>
                  </m:sSubPr>
                  <m:e>
                    <m:r>
                      <w:rPr>
                        <w:rFonts w:ascii="Cambria Math" w:hAnsi="Cambria Math"/>
                      </w:rPr>
                      <m:t>Inside</m:t>
                    </m:r>
                  </m:e>
                  <m:sub>
                    <m:sSub>
                      <m:sSubPr>
                        <m:ctrlPr>
                          <w:rPr>
                            <w:rFonts w:ascii="Cambria Math" w:hAnsi="Cambria Math"/>
                          </w:rPr>
                        </m:ctrlPr>
                      </m:sSubPr>
                      <m:e>
                        <m:r>
                          <w:rPr>
                            <w:rFonts w:ascii="Cambria Math" w:hAnsi="Cambria Math"/>
                          </w:rPr>
                          <m:t>E</m:t>
                        </m:r>
                      </m:e>
                      <m:sub>
                        <m:r>
                          <w:rPr>
                            <w:rFonts w:ascii="Cambria Math" w:hAnsi="Cambria Math"/>
                          </w:rPr>
                          <m:t>j</m:t>
                        </m:r>
                      </m:sub>
                    </m:sSub>
                  </m:sub>
                </m:sSub>
              </m:sub>
              <m:sup/>
            </m:sSubSup>
          </m:e>
        </m:bar>
      </m:oMath>
      <w:r>
        <w:t xml:space="preserve"> and </w:t>
      </w:r>
      <m:oMath>
        <m:bar>
          <m:barPr>
            <m:ctrlPr>
              <w:rPr>
                <w:rFonts w:ascii="Cambria Math" w:hAnsi="Cambria Math"/>
              </w:rPr>
            </m:ctrlPr>
          </m:barPr>
          <m:e>
            <m:sSubSup>
              <m:sSubSupPr>
                <m:ctrlPr>
                  <w:rPr>
                    <w:rFonts w:ascii="Cambria Math" w:hAnsi="Cambria Math"/>
                  </w:rPr>
                </m:ctrlPr>
              </m:sSubSupPr>
              <m:e>
                <m:sSup>
                  <m:sSupPr>
                    <m:ctrlPr>
                      <w:rPr>
                        <w:rFonts w:ascii="Cambria Math" w:hAnsi="Cambria Math"/>
                      </w:rPr>
                    </m:ctrlPr>
                  </m:sSupPr>
                  <m:e>
                    <m:r>
                      <w:rPr>
                        <w:rFonts w:ascii="Cambria Math" w:hAnsi="Cambria Math"/>
                      </w:rPr>
                      <m:t>X</m:t>
                    </m:r>
                  </m:e>
                  <m:sup>
                    <m:r>
                      <w:rPr>
                        <w:rFonts w:ascii="Cambria Math" w:hAnsi="Cambria Math"/>
                      </w:rPr>
                      <m:t>2</m:t>
                    </m:r>
                  </m:sup>
                </m:sSup>
              </m:e>
              <m:sub>
                <m:sSub>
                  <m:sSubPr>
                    <m:ctrlPr>
                      <w:rPr>
                        <w:rFonts w:ascii="Cambria Math" w:hAnsi="Cambria Math"/>
                      </w:rPr>
                    </m:ctrlPr>
                  </m:sSubPr>
                  <m:e>
                    <m:r>
                      <w:rPr>
                        <w:rFonts w:ascii="Cambria Math" w:hAnsi="Cambria Math"/>
                      </w:rPr>
                      <m:t>Outside</m:t>
                    </m:r>
                  </m:e>
                  <m:sub>
                    <m:sSub>
                      <m:sSubPr>
                        <m:ctrlPr>
                          <w:rPr>
                            <w:rFonts w:ascii="Cambria Math" w:hAnsi="Cambria Math"/>
                          </w:rPr>
                        </m:ctrlPr>
                      </m:sSubPr>
                      <m:e>
                        <m:r>
                          <w:rPr>
                            <w:rFonts w:ascii="Cambria Math" w:hAnsi="Cambria Math"/>
                          </w:rPr>
                          <m:t>E</m:t>
                        </m:r>
                      </m:e>
                      <m:sub>
                        <m:r>
                          <w:rPr>
                            <w:rFonts w:ascii="Cambria Math" w:hAnsi="Cambria Math"/>
                          </w:rPr>
                          <m:t>j</m:t>
                        </m:r>
                      </m:sub>
                    </m:sSub>
                  </m:sub>
                </m:sSub>
              </m:sub>
              <m:sup/>
            </m:sSubSup>
          </m:e>
        </m:bar>
      </m:oMath>
      <w:r>
        <w:t xml:space="preserve"> are the mean biomass estimates (targeted or non-targeted, separately) for a given ecosystem </w:t>
      </w:r>
      <m:oMath>
        <m:r>
          <w:rPr>
            <w:rFonts w:ascii="Cambria Math" w:hAnsi="Cambria Math"/>
          </w:rPr>
          <m:t>E</m:t>
        </m:r>
      </m:oMath>
      <w:r>
        <w:t xml:space="preserve"> (surf zone, kelp forest, shallow reef, deep reef) inside and outside of MPA </w:t>
      </w:r>
      <m:oMath>
        <m:r>
          <w:rPr>
            <w:rFonts w:ascii="Cambria Math" w:hAnsi="Cambria Math"/>
          </w:rPr>
          <m:t xml:space="preserve">j </m:t>
        </m:r>
      </m:oMath>
      <w:r>
        <w:t xml:space="preserve">in the most recent year; </w:t>
      </w:r>
      <m:oMath>
        <m:r>
          <w:rPr>
            <w:rFonts w:ascii="Cambria Math" w:hAnsi="Cambria Math"/>
          </w:rPr>
          <m:t>σ</m:t>
        </m:r>
      </m:oMath>
      <w:r>
        <w:t xml:space="preserve"> is the standard deviation associated with each mean at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t xml:space="preserve">; and </w:t>
      </w:r>
      <m:oMath>
        <m:r>
          <w:rPr>
            <w:rFonts w:ascii="Cambria Math" w:hAnsi="Cambria Math"/>
          </w:rPr>
          <m:t>n</m:t>
        </m:r>
      </m:oMath>
      <w:r>
        <w:t xml:space="preserve"> is the number of replicates (seine, transects, or cell-trip) used to estimate the mean for </w:t>
      </w:r>
      <m:oMath>
        <m:sSub>
          <m:sSubPr>
            <m:ctrlPr>
              <w:rPr>
                <w:rFonts w:ascii="Cambria Math" w:hAnsi="Cambria Math"/>
              </w:rPr>
            </m:ctrlPr>
          </m:sSubPr>
          <m:e>
            <m:r>
              <w:rPr>
                <w:rFonts w:ascii="Cambria Math" w:hAnsi="Cambria Math"/>
              </w:rPr>
              <m:t>E</m:t>
            </m:r>
          </m:e>
          <m:sub>
            <m:r>
              <w:rPr>
                <w:rFonts w:ascii="Cambria Math" w:hAnsi="Cambria Math"/>
              </w:rPr>
              <m:t>j</m:t>
            </m:r>
          </m:sub>
        </m:sSub>
      </m:oMath>
      <w:r>
        <w:t xml:space="preserve">. </w:t>
      </w:r>
    </w:p>
    <w:p w14:paraId="55081C07" w14:textId="77777777" w:rsidR="00142F34" w:rsidRDefault="00353792">
      <w:pPr>
        <w:ind w:firstLine="720"/>
      </w:pPr>
      <w:r>
        <w:t>The conservation performance of an individual MPA (</w:t>
      </w:r>
      <w:r>
        <w:rPr>
          <w:i/>
        </w:rPr>
        <w:t>n</w:t>
      </w:r>
      <w:r>
        <w:t xml:space="preserve"> = 59), region (</w:t>
      </w:r>
      <w:r>
        <w:rPr>
          <w:i/>
        </w:rPr>
        <w:t>n</w:t>
      </w:r>
      <w:r>
        <w:t xml:space="preserve"> = 4), or ecosystem (</w:t>
      </w:r>
      <w:r>
        <w:rPr>
          <w:i/>
        </w:rPr>
        <w:t>n</w:t>
      </w:r>
      <w:r>
        <w:t xml:space="preserve"> = 4)(</w:t>
      </w:r>
      <w:r>
        <w:rPr>
          <w:b/>
        </w:rPr>
        <w:t>Figure 1B</w:t>
      </w:r>
      <w:r>
        <w:t>) was calculated as a weighted average of the effect size as a function of target status (targeted or non-targeted) as:</w:t>
      </w:r>
    </w:p>
    <w:p w14:paraId="33282EA2" w14:textId="77777777" w:rsidR="00142F34" w:rsidRDefault="00142F34"/>
    <w:p w14:paraId="2791BA85" w14:textId="77777777" w:rsidR="00142F34" w:rsidRDefault="008E5210">
      <w:pPr>
        <w:jc w:val="right"/>
      </w:pPr>
      <m:oMath>
        <m:bar>
          <m:barPr>
            <m:ctrlPr>
              <w:rPr>
                <w:rFonts w:ascii="Cambria Math" w:hAnsi="Cambria Math"/>
              </w:rPr>
            </m:ctrlPr>
          </m:barPr>
          <m:e>
            <m:r>
              <w:rPr>
                <w:rFonts w:ascii="Cambria Math" w:hAnsi="Cambria Math"/>
              </w:rPr>
              <m:t>R</m:t>
            </m:r>
          </m:e>
        </m:bar>
        <m:r>
          <w:rPr>
            <w:rFonts w:ascii="Cambria Math" w:hAnsi="Cambria Math"/>
          </w:rPr>
          <m:t xml:space="preserve">= </m:t>
        </m:r>
        <m:f>
          <m:fPr>
            <m:ctrlPr>
              <w:rPr>
                <w:rFonts w:ascii="Cambria Math" w:hAnsi="Cambria Math"/>
              </w:rPr>
            </m:ctrlPr>
          </m:fPr>
          <m:num>
            <m:nary>
              <m:naryPr>
                <m:chr m:val="∑"/>
                <m:ctrlPr>
                  <w:rPr>
                    <w:rFonts w:ascii="Cambria Math" w:hAnsi="Cambria Math"/>
                  </w:rPr>
                </m:ctrlPr>
              </m:naryPr>
              <m:sub>
                <m:r>
                  <w:rPr>
                    <w:rFonts w:ascii="Cambria Math" w:hAnsi="Cambria Math"/>
                  </w:rPr>
                  <m:t>i = 1</m:t>
                </m:r>
              </m:sub>
              <m:sup>
                <m:sSub>
                  <m:sSubPr>
                    <m:ctrlPr>
                      <w:rPr>
                        <w:rFonts w:ascii="Cambria Math" w:hAnsi="Cambria Math"/>
                      </w:rPr>
                    </m:ctrlPr>
                  </m:sSubPr>
                  <m:e>
                    <m:r>
                      <w:rPr>
                        <w:rFonts w:ascii="Cambria Math" w:hAnsi="Cambria Math"/>
                      </w:rPr>
                      <m:t>n</m:t>
                    </m:r>
                  </m:e>
                  <m:sub>
                    <m:r>
                      <w:rPr>
                        <w:rFonts w:ascii="Cambria Math" w:hAnsi="Cambria Math"/>
                      </w:rPr>
                      <m:t>i</m:t>
                    </m:r>
                  </m:sub>
                </m:sSub>
              </m:sup>
              <m:e/>
            </m:nary>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num>
          <m:den>
            <m:nary>
              <m:naryPr>
                <m:chr m:val="∑"/>
                <m:ctrlPr>
                  <w:rPr>
                    <w:rFonts w:ascii="Cambria Math" w:hAnsi="Cambria Math"/>
                  </w:rPr>
                </m:ctrlPr>
              </m:naryPr>
              <m:sub>
                <m:r>
                  <w:rPr>
                    <w:rFonts w:ascii="Cambria Math" w:hAnsi="Cambria Math"/>
                  </w:rPr>
                  <m:t>i = 1</m:t>
                </m:r>
              </m:sub>
              <m:sup>
                <m:sSub>
                  <m:sSubPr>
                    <m:ctrlPr>
                      <w:rPr>
                        <w:rFonts w:ascii="Cambria Math" w:hAnsi="Cambria Math"/>
                      </w:rPr>
                    </m:ctrlPr>
                  </m:sSubPr>
                  <m:e>
                    <m:r>
                      <w:rPr>
                        <w:rFonts w:ascii="Cambria Math" w:hAnsi="Cambria Math"/>
                      </w:rPr>
                      <m:t>n</m:t>
                    </m:r>
                  </m:e>
                  <m:sub>
                    <m:r>
                      <w:rPr>
                        <w:rFonts w:ascii="Cambria Math" w:hAnsi="Cambria Math"/>
                      </w:rPr>
                      <m:t>i</m:t>
                    </m:r>
                  </m:sub>
                </m:sSub>
              </m:sup>
              <m:e/>
            </m:nary>
            <m:sSub>
              <m:sSubPr>
                <m:ctrlPr>
                  <w:rPr>
                    <w:rFonts w:ascii="Cambria Math" w:hAnsi="Cambria Math"/>
                  </w:rPr>
                </m:ctrlPr>
              </m:sSubPr>
              <m:e>
                <m:r>
                  <w:rPr>
                    <w:rFonts w:ascii="Cambria Math" w:hAnsi="Cambria Math"/>
                  </w:rPr>
                  <m:t>w</m:t>
                </m:r>
              </m:e>
              <m:sub>
                <m:r>
                  <w:rPr>
                    <w:rFonts w:ascii="Cambria Math" w:hAnsi="Cambria Math"/>
                  </w:rPr>
                  <m:t>i</m:t>
                </m:r>
              </m:sub>
            </m:sSub>
          </m:den>
        </m:f>
      </m:oMath>
      <w:r w:rsidR="00353792">
        <w:t xml:space="preserve">                                                             Eq. 3</w:t>
      </w:r>
    </w:p>
    <w:p w14:paraId="1CAD469A" w14:textId="77777777" w:rsidR="00142F34" w:rsidRDefault="00142F34"/>
    <w:p w14:paraId="3E7A43F5" w14:textId="77777777" w:rsidR="00142F34" w:rsidRDefault="00353792">
      <w:r>
        <w:t xml:space="preserve">Where </w:t>
      </w:r>
      <m:oMath>
        <m:sSub>
          <m:sSubPr>
            <m:ctrlPr>
              <w:rPr>
                <w:rFonts w:ascii="Cambria Math" w:hAnsi="Cambria Math"/>
              </w:rPr>
            </m:ctrlPr>
          </m:sSubPr>
          <m:e>
            <m:r>
              <w:rPr>
                <w:rFonts w:ascii="Cambria Math" w:hAnsi="Cambria Math"/>
              </w:rPr>
              <m:t xml:space="preserve"> Y</m:t>
            </m:r>
          </m:e>
          <m:sub>
            <m:r>
              <w:rPr>
                <w:rFonts w:ascii="Cambria Math" w:hAnsi="Cambria Math"/>
              </w:rPr>
              <m:t>i</m:t>
            </m:r>
          </m:sub>
        </m:sSub>
      </m:oMath>
      <w:r>
        <w:t xml:space="preserve"> is defined above (Eq. 1), and </w:t>
      </w:r>
      <m:oMath>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is the inverse of the within </w:t>
      </w:r>
      <m:oMath>
        <m:sSub>
          <m:sSubPr>
            <m:ctrlPr>
              <w:rPr>
                <w:rFonts w:ascii="Cambria Math" w:hAnsi="Cambria Math"/>
              </w:rPr>
            </m:ctrlPr>
          </m:sSubPr>
          <m:e>
            <m:r>
              <w:rPr>
                <w:rFonts w:ascii="Cambria Math" w:hAnsi="Cambria Math"/>
              </w:rPr>
              <m:t>v</m:t>
            </m:r>
          </m:e>
          <m:sub>
            <m:r>
              <w:rPr>
                <w:rFonts w:ascii="Cambria Math" w:hAnsi="Cambria Math"/>
              </w:rPr>
              <m:t>E,i</m:t>
            </m:r>
          </m:sub>
        </m:sSub>
      </m:oMath>
      <w:r>
        <w:t xml:space="preserve"> and between </w:t>
      </w:r>
      <m:oMath>
        <m:sSup>
          <m:sSupPr>
            <m:ctrlPr>
              <w:rPr>
                <w:rFonts w:ascii="Cambria Math" w:hAnsi="Cambria Math"/>
              </w:rPr>
            </m:ctrlPr>
          </m:sSupPr>
          <m:e>
            <m:acc>
              <m:accPr>
                <m:ctrlPr>
                  <w:rPr>
                    <w:rFonts w:ascii="Cambria Math" w:hAnsi="Cambria Math"/>
                  </w:rPr>
                </m:ctrlPr>
              </m:accPr>
              <m:e>
                <m:r>
                  <w:rPr>
                    <w:rFonts w:ascii="Cambria Math" w:hAnsi="Cambria Math"/>
                  </w:rPr>
                  <m:t>τ</m:t>
                </m:r>
              </m:e>
            </m:acc>
          </m:e>
          <m:sup>
            <m:r>
              <w:rPr>
                <w:rFonts w:ascii="Cambria Math" w:hAnsi="Cambria Math"/>
              </w:rPr>
              <m:t>2</m:t>
            </m:r>
          </m:sup>
        </m:sSup>
      </m:oMath>
      <w:r>
        <w:t xml:space="preserve"> study variance defined as:</w:t>
      </w:r>
    </w:p>
    <w:p w14:paraId="738DE8D0" w14:textId="77777777" w:rsidR="00142F34" w:rsidRDefault="00142F34"/>
    <w:p w14:paraId="26297976" w14:textId="77777777" w:rsidR="00142F34" w:rsidRDefault="00353792">
      <w:pPr>
        <w:jc w:val="right"/>
      </w:pPr>
      <w:r>
        <w:tab/>
      </w:r>
      <w:r>
        <w:tab/>
      </w:r>
      <w:r>
        <w:tab/>
      </w:r>
      <w:r>
        <w:tab/>
      </w:r>
      <w:r>
        <w:tab/>
      </w:r>
      <m:oMath>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 </w:t>
      </w:r>
      <m:oMath>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E</m:t>
                    </m:r>
                  </m:e>
                  <m:sub>
                    <m:r>
                      <w:rPr>
                        <w:rFonts w:ascii="Cambria Math" w:hAnsi="Cambria Math"/>
                      </w:rPr>
                      <m:t>j</m:t>
                    </m:r>
                  </m:sub>
                </m:sSub>
              </m:sub>
            </m:sSub>
            <m: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τ</m:t>
                    </m:r>
                  </m:e>
                </m:acc>
              </m:e>
              <m:sup>
                <m:r>
                  <w:rPr>
                    <w:rFonts w:ascii="Cambria Math" w:hAnsi="Cambria Math"/>
                  </w:rPr>
                  <m:t>2</m:t>
                </m:r>
              </m:sup>
            </m:sSup>
          </m:den>
        </m:f>
      </m:oMath>
      <w:r>
        <w:t xml:space="preserve">                                                               Eq. 4</w:t>
      </w:r>
    </w:p>
    <w:p w14:paraId="20256E20" w14:textId="77777777" w:rsidR="00142F34" w:rsidRDefault="00353792">
      <w:r>
        <w:tab/>
      </w:r>
      <w:r>
        <w:tab/>
      </w:r>
      <w:r>
        <w:tab/>
      </w:r>
      <w:r>
        <w:tab/>
      </w:r>
      <w:r>
        <w:tab/>
      </w:r>
      <w:r>
        <w:tab/>
        <w:t>and</w:t>
      </w:r>
    </w:p>
    <w:p w14:paraId="56FE7553" w14:textId="77777777" w:rsidR="00142F34" w:rsidRDefault="00353792">
      <w:pPr>
        <w:jc w:val="right"/>
      </w:pPr>
      <w:r>
        <w:tab/>
      </w:r>
      <w:r>
        <w:tab/>
      </w:r>
      <w:r>
        <w:tab/>
      </w:r>
      <w:r>
        <w:tab/>
      </w:r>
      <w:r>
        <w:tab/>
      </w:r>
      <m:oMath>
        <m:sSup>
          <m:sSupPr>
            <m:ctrlPr>
              <w:rPr>
                <w:rFonts w:ascii="Cambria Math" w:hAnsi="Cambria Math"/>
              </w:rPr>
            </m:ctrlPr>
          </m:sSupPr>
          <m:e>
            <m:acc>
              <m:accPr>
                <m:ctrlPr>
                  <w:rPr>
                    <w:rFonts w:ascii="Cambria Math" w:hAnsi="Cambria Math"/>
                  </w:rPr>
                </m:ctrlPr>
              </m:accPr>
              <m:e>
                <m:r>
                  <w:rPr>
                    <w:rFonts w:ascii="Cambria Math" w:hAnsi="Cambria Math"/>
                  </w:rPr>
                  <m:t>τ</m:t>
                </m:r>
              </m:e>
            </m:acc>
          </m:e>
          <m:sup>
            <m:r>
              <w:rPr>
                <w:rFonts w:ascii="Cambria Math" w:hAnsi="Cambria Math"/>
              </w:rPr>
              <m:t>2</m:t>
            </m:r>
          </m:sup>
        </m:sSup>
        <m:r>
          <w:rPr>
            <w:rFonts w:ascii="Cambria Math" w:hAnsi="Cambria Math"/>
          </w:rPr>
          <m:t xml:space="preserve">= </m:t>
        </m:r>
        <m:sSup>
          <m:sSupPr>
            <m:ctrlPr>
              <w:rPr>
                <w:rFonts w:ascii="Cambria Math" w:hAnsi="Cambria Math"/>
              </w:rPr>
            </m:ctrlPr>
          </m:sSupPr>
          <m:e>
            <m:f>
              <m:fPr>
                <m:ctrlPr>
                  <w:rPr>
                    <w:rFonts w:ascii="Cambria Math" w:hAnsi="Cambria Math"/>
                  </w:rPr>
                </m:ctrlPr>
              </m:fPr>
              <m:num>
                <m:r>
                  <w:rPr>
                    <w:rFonts w:ascii="Cambria Math" w:hAnsi="Cambria Math"/>
                  </w:rPr>
                  <m:t>Q - (k-1)</m:t>
                </m:r>
              </m:num>
              <m:den>
                <m:r>
                  <w:rPr>
                    <w:rFonts w:ascii="Cambria Math" w:hAnsi="Cambria Math"/>
                  </w:rPr>
                  <m:t>c</m:t>
                </m:r>
              </m:den>
            </m:f>
          </m:e>
          <m:sup/>
        </m:sSup>
      </m:oMath>
      <w:r>
        <w:t xml:space="preserve">                                                          Eq. 5</w:t>
      </w:r>
    </w:p>
    <w:p w14:paraId="7AE7D7BA" w14:textId="77777777" w:rsidR="00142F34" w:rsidRDefault="00142F34"/>
    <w:p w14:paraId="2B4BEDF6" w14:textId="77777777" w:rsidR="00142F34" w:rsidRDefault="00142F34">
      <w:pPr>
        <w:rPr>
          <w:i/>
        </w:rPr>
      </w:pPr>
    </w:p>
    <w:p w14:paraId="1AF4C5B8" w14:textId="77777777" w:rsidR="00142F34" w:rsidRDefault="00353792">
      <w:r>
        <w:rPr>
          <w:i/>
        </w:rPr>
        <w:t xml:space="preserve">k </w:t>
      </w:r>
      <w:r>
        <w:t>is the number of ecosystems,</w:t>
      </w:r>
      <w:r>
        <w:rPr>
          <w:i/>
        </w:rPr>
        <w:t xml:space="preserve"> c</w:t>
      </w:r>
      <w:r>
        <w:t xml:space="preserve"> is a constant equal to </w:t>
      </w:r>
      <m:oMath>
        <m:r>
          <w:rPr>
            <w:rFonts w:ascii="Cambria Math" w:hAnsi="Cambria Math"/>
          </w:rPr>
          <m:t>k-1</m:t>
        </m:r>
      </m:oMath>
      <w:r>
        <w:t xml:space="preserve">, and </w:t>
      </w:r>
      <m:oMath>
        <m:r>
          <w:rPr>
            <w:rFonts w:ascii="Cambria Math" w:hAnsi="Cambria Math"/>
          </w:rPr>
          <m:t>Q</m:t>
        </m:r>
      </m:oMath>
      <w:r>
        <w:t xml:space="preserve"> is the overall heterogeneity given by:</w:t>
      </w:r>
    </w:p>
    <w:p w14:paraId="3B51E508" w14:textId="77777777" w:rsidR="00142F34" w:rsidRDefault="00142F34"/>
    <w:p w14:paraId="4FCC3ECB" w14:textId="77777777" w:rsidR="00142F34" w:rsidRDefault="00353792">
      <w:pPr>
        <w:jc w:val="right"/>
      </w:pPr>
      <m:oMath>
        <m:r>
          <w:rPr>
            <w:rFonts w:ascii="Cambria Math" w:hAnsi="Cambria Math"/>
          </w:rPr>
          <m:t>Q =</m:t>
        </m:r>
        <m:nary>
          <m:naryPr>
            <m:chr m:val="∑"/>
            <m:ctrlPr>
              <w:rPr>
                <w:rFonts w:ascii="Cambria Math" w:hAnsi="Cambria Math"/>
              </w:rPr>
            </m:ctrlPr>
          </m:naryPr>
          <m:sub>
            <m:r>
              <w:rPr>
                <w:rFonts w:ascii="Cambria Math" w:hAnsi="Cambria Math"/>
              </w:rPr>
              <m:t>i = 1</m:t>
            </m:r>
          </m:sub>
          <m:sup>
            <m:sSub>
              <m:sSubPr>
                <m:ctrlPr>
                  <w:rPr>
                    <w:rFonts w:ascii="Cambria Math" w:hAnsi="Cambria Math"/>
                  </w:rPr>
                </m:ctrlPr>
              </m:sSubPr>
              <m:e>
                <m:r>
                  <w:rPr>
                    <w:rFonts w:ascii="Cambria Math" w:hAnsi="Cambria Math"/>
                  </w:rPr>
                  <m:t>n</m:t>
                </m:r>
              </m:e>
              <m:sub>
                <m:r>
                  <w:rPr>
                    <w:rFonts w:ascii="Cambria Math" w:hAnsi="Cambria Math"/>
                  </w:rPr>
                  <m:t>i</m:t>
                </m:r>
              </m:sub>
            </m:sSub>
          </m:sup>
          <m:e/>
        </m:nary>
        <m:sSub>
          <m:sSubPr>
            <m:ctrlPr>
              <w:rPr>
                <w:rFonts w:ascii="Cambria Math" w:hAnsi="Cambria Math"/>
              </w:rPr>
            </m:ctrlPr>
          </m:sSubPr>
          <m:e>
            <m:r>
              <w:rPr>
                <w:rFonts w:ascii="Cambria Math" w:hAnsi="Cambria Math"/>
              </w:rPr>
              <m:t>w</m:t>
            </m:r>
          </m:e>
          <m:sub>
            <m:r>
              <w:rPr>
                <w:rFonts w:ascii="Cambria Math" w:hAnsi="Cambria Math"/>
              </w:rPr>
              <m:t>i</m:t>
            </m:r>
          </m:sub>
        </m:sSub>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bar>
              <m:barPr>
                <m:ctrlPr>
                  <w:rPr>
                    <w:rFonts w:ascii="Cambria Math" w:hAnsi="Cambria Math"/>
                  </w:rPr>
                </m:ctrlPr>
              </m:barPr>
              <m:e>
                <m:r>
                  <w:rPr>
                    <w:rFonts w:ascii="Cambria Math" w:hAnsi="Cambria Math"/>
                  </w:rPr>
                  <m:t>R</m:t>
                </m:r>
              </m:e>
            </m:bar>
            <m:r>
              <w:rPr>
                <w:rFonts w:ascii="Cambria Math" w:hAnsi="Cambria Math"/>
              </w:rPr>
              <m:t>)</m:t>
            </m:r>
          </m:e>
          <m:sup>
            <m:r>
              <w:rPr>
                <w:rFonts w:ascii="Cambria Math" w:hAnsi="Cambria Math"/>
              </w:rPr>
              <m:t>2</m:t>
            </m:r>
          </m:sup>
        </m:sSup>
      </m:oMath>
      <w:r>
        <w:t xml:space="preserve">                                                       Eq. 6</w:t>
      </w:r>
    </w:p>
    <w:p w14:paraId="6991D83F" w14:textId="77777777" w:rsidR="00142F34" w:rsidRDefault="00353792">
      <w:pPr>
        <w:pStyle w:val="Heading3"/>
      </w:pPr>
      <w:bookmarkStart w:id="63" w:name="_h8ra8f9dskna" w:colFirst="0" w:colLast="0"/>
      <w:bookmarkEnd w:id="63"/>
      <w:r>
        <w:t xml:space="preserve">2.4. Features and predictors of MPA conservation performance </w:t>
      </w:r>
    </w:p>
    <w:p w14:paraId="1B21D54F" w14:textId="6AB9E00E" w:rsidR="00142F34" w:rsidRDefault="00353792">
      <w:pPr>
        <w:ind w:firstLine="720"/>
      </w:pPr>
      <w:r>
        <w:t xml:space="preserve">We used two approaches to evaluate the impact of MPA traits on conservation performance: (1) meta-generalized additive modeling (meta-GAM) and (2) random forests. The two approaches offer different advantages and agreement between them highlights especially robust results. The meta-GAM estimates the impact of the evaluated traits on conservation performance using classical weighted means statistical techniques, so that uncertainty and effect size can be described probabilistically. As a machine learning method, random forests do not estimate effect probability, but they can model non-linear impacts of MPA traits on conservation performance. In both approaches, we evaluated the impact of </w:t>
      </w:r>
      <w:del w:id="64" w:author="Kreidler, Nissa@Wildlife" w:date="2024-03-13T18:17:00Z">
        <w:r>
          <w:delText>8</w:delText>
        </w:r>
      </w:del>
      <w:ins w:id="65" w:author="Kreidler, Nissa@Wildlife" w:date="2024-03-13T18:17:00Z">
        <w:r w:rsidR="381CEC17">
          <w:t>eight</w:t>
        </w:r>
      </w:ins>
      <w:r>
        <w:t xml:space="preserve"> </w:t>
      </w:r>
      <w:commentRangeStart w:id="66"/>
      <w:r>
        <w:t>MPA features</w:t>
      </w:r>
      <w:commentRangeEnd w:id="66"/>
      <w:r>
        <w:rPr>
          <w:rStyle w:val="CommentReference"/>
        </w:rPr>
        <w:commentReference w:id="66"/>
      </w:r>
      <w:r>
        <w:t xml:space="preserve"> on conservation performance across ecosystems: MPA age (year), MPA area (km</w:t>
      </w:r>
      <w:r w:rsidRPr="3EEBA706">
        <w:rPr>
          <w:vertAlign w:val="superscript"/>
        </w:rPr>
        <w:t>2</w:t>
      </w:r>
      <w:r>
        <w:t xml:space="preserve">), habitat diversity and richness (habitat types represent hard or soft bottom substrates stratified into four depth bins, </w:t>
      </w:r>
      <w:r>
        <w:rPr>
          <w:b/>
        </w:rPr>
        <w:t xml:space="preserve">Table S2, </w:t>
      </w:r>
      <w:r>
        <w:t xml:space="preserve">see Supplementary Information, </w:t>
      </w:r>
      <w:r>
        <w:rPr>
          <w:i/>
        </w:rPr>
        <w:t>Methods</w:t>
      </w:r>
      <w:r>
        <w:t xml:space="preserve"> for how habitat diversity and richness were calculated); proportion of MPA with rocky bottom, local pre-MPA fisheries landings (</w:t>
      </w:r>
      <w:commentRangeStart w:id="67"/>
      <w:r>
        <w:t>mean 2000-2010 landings per year</w:t>
      </w:r>
      <w:commentRangeEnd w:id="67"/>
      <w:r w:rsidR="00F91F58">
        <w:rPr>
          <w:rStyle w:val="CommentReference"/>
        </w:rPr>
        <w:commentReference w:id="67"/>
      </w:r>
      <w:r>
        <w:t xml:space="preserve">; mt/yr), and ecosystem-specific estimated larval settlement and total MPA settlement (as measures of connectivity through propagule delivery, Supplementary Information, </w:t>
      </w:r>
      <w:r>
        <w:rPr>
          <w:i/>
        </w:rPr>
        <w:t>Methods</w:t>
      </w:r>
      <w:r>
        <w:t xml:space="preserve">). See </w:t>
      </w:r>
      <w:r>
        <w:rPr>
          <w:b/>
        </w:rPr>
        <w:t>Tables S2 and S3</w:t>
      </w:r>
      <w:r>
        <w:t xml:space="preserve"> for details on each MPA trait.</w:t>
      </w:r>
    </w:p>
    <w:p w14:paraId="7C010B2A" w14:textId="77777777" w:rsidR="00142F34" w:rsidRDefault="00142F34"/>
    <w:p w14:paraId="4F1657CC" w14:textId="051D6D97" w:rsidR="00142F34" w:rsidRDefault="00353792">
      <w:pPr>
        <w:ind w:firstLine="720"/>
      </w:pPr>
      <w:r>
        <w:t>To account for sampling over time and to evaluate the predictors of MPA conservation performance, we constructed the meta-</w:t>
      </w:r>
      <w:del w:id="68" w:author="Kreidler, Nissa@Wildlife" w:date="2024-03-13T18:20:00Z">
        <w:r w:rsidDel="00353792">
          <w:delText>g</w:delText>
        </w:r>
      </w:del>
      <w:ins w:id="69" w:author="Kreidler, Nissa@Wildlife" w:date="2024-03-13T18:20:00Z">
        <w:r w:rsidR="6B813AE6">
          <w:t>G</w:t>
        </w:r>
      </w:ins>
      <w:r>
        <w:t xml:space="preserve">eneralized </w:t>
      </w:r>
      <w:del w:id="70" w:author="Kreidler, Nissa@Wildlife" w:date="2024-03-13T18:20:00Z">
        <w:r w:rsidDel="00353792">
          <w:delText>a</w:delText>
        </w:r>
      </w:del>
      <w:ins w:id="71" w:author="Kreidler, Nissa@Wildlife" w:date="2024-03-13T18:20:00Z">
        <w:r w:rsidR="051B55CF">
          <w:t>A</w:t>
        </w:r>
      </w:ins>
      <w:r>
        <w:t xml:space="preserve">dditive </w:t>
      </w:r>
      <w:del w:id="72" w:author="Kreidler, Nissa@Wildlife" w:date="2024-03-13T18:20:00Z">
        <w:r w:rsidDel="00353792">
          <w:delText>m</w:delText>
        </w:r>
      </w:del>
      <w:ins w:id="73" w:author="Kreidler, Nissa@Wildlife" w:date="2024-03-13T18:20:00Z">
        <w:r w:rsidR="23F97441">
          <w:t>M</w:t>
        </w:r>
      </w:ins>
      <w:r>
        <w:t>odel (meta-</w:t>
      </w:r>
      <w:commentRangeStart w:id="74"/>
      <w:r>
        <w:t>GAM</w:t>
      </w:r>
      <w:commentRangeEnd w:id="74"/>
      <w:r>
        <w:rPr>
          <w:rStyle w:val="CommentReference"/>
        </w:rPr>
        <w:commentReference w:id="74"/>
      </w:r>
      <w:r>
        <w:t xml:space="preserve">) using the </w:t>
      </w:r>
      <w:r>
        <w:rPr>
          <w:i/>
        </w:rPr>
        <w:t>mgcv</w:t>
      </w:r>
      <w:r>
        <w:t xml:space="preserve"> package in R </w:t>
      </w:r>
      <w:hyperlink r:id="rId39">
        <w:r>
          <w:t>(Wood, 2011)</w:t>
        </w:r>
      </w:hyperlink>
      <w:r>
        <w:t xml:space="preserve">. MPA features were added as smoothing terms with MPA type (no-take or partial-take) as a categorical predictor, and year was included as a cyclic cubic regression spline to account for periodic trends over time in the data. The model included all sampled MPAs and ecosystems weighted using </w:t>
      </w:r>
      <m:oMath>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(Eq. 4). Finally, we used a Gaussian link function and cubic spline to determine the optimal level of smoothing for each predictor. </w:t>
      </w:r>
    </w:p>
    <w:p w14:paraId="27330B99" w14:textId="77777777" w:rsidR="00142F34" w:rsidRDefault="00142F34">
      <w:pPr>
        <w:ind w:firstLine="720"/>
      </w:pPr>
    </w:p>
    <w:p w14:paraId="6C50A1EE" w14:textId="4EFDD0A3" w:rsidR="00142F34" w:rsidRDefault="00353792">
      <w:r>
        <w:tab/>
        <w:t xml:space="preserve">We used the </w:t>
      </w:r>
      <w:r>
        <w:rPr>
          <w:i/>
        </w:rPr>
        <w:t>randomForest</w:t>
      </w:r>
      <w:r>
        <w:t xml:space="preserve"> package in R </w:t>
      </w:r>
      <w:hyperlink r:id="rId40">
        <w:r>
          <w:t>(Liaw &amp; Wiener, 2002)</w:t>
        </w:r>
      </w:hyperlink>
      <w:r>
        <w:t xml:space="preserve"> to fit and evaluate ecosystem-specific random forest models that predict conservation performance based on the </w:t>
      </w:r>
      <w:commentRangeStart w:id="75"/>
      <w:r>
        <w:t>8</w:t>
      </w:r>
      <w:commentRangeEnd w:id="75"/>
      <w:r>
        <w:rPr>
          <w:rStyle w:val="CommentReference"/>
        </w:rPr>
        <w:commentReference w:id="75"/>
      </w:r>
      <w:r>
        <w:t xml:space="preserve"> evaluated MPA traits. We evaluated trait importance as the mean decrease in node impurity resulting from splitting the tree on each trait and we evaluated the marginal effects of each trait on conservation performance by measuring its impact when holding the other traits at their ecosystem-specific averages. The model was constructed using the regression </w:t>
      </w:r>
      <w:r>
        <w:rPr>
          <w:i/>
        </w:rPr>
        <w:t xml:space="preserve">randomForest </w:t>
      </w:r>
      <w:r>
        <w:t xml:space="preserve">parameters with 500 trees, and with one third of the variables sampled at each split. </w:t>
      </w:r>
    </w:p>
    <w:p w14:paraId="6C610DE3" w14:textId="77777777" w:rsidR="00142F34" w:rsidRDefault="00353792">
      <w:pPr>
        <w:pStyle w:val="Heading2"/>
      </w:pPr>
      <w:bookmarkStart w:id="76" w:name="_ru02pfbeuyl6" w:colFirst="0" w:colLast="0"/>
      <w:bookmarkEnd w:id="76"/>
      <w:r>
        <w:t>3. Results</w:t>
      </w:r>
    </w:p>
    <w:p w14:paraId="625EA2FE" w14:textId="77777777" w:rsidR="00142F34" w:rsidRDefault="00353792">
      <w:pPr>
        <w:pStyle w:val="Heading3"/>
      </w:pPr>
      <w:bookmarkStart w:id="77" w:name="_ytaza2ifgtjm" w:colFirst="0" w:colLast="0"/>
      <w:bookmarkEnd w:id="77"/>
      <w:r>
        <w:t>3.1. MPA network performance</w:t>
      </w:r>
    </w:p>
    <w:p w14:paraId="639FC8E8" w14:textId="3D66D778" w:rsidR="00142F34" w:rsidRDefault="00353792">
      <w:r>
        <w:tab/>
        <w:t xml:space="preserve">Across the entire network of MPAs (i.e., results pooled across ecosystems, regions, and MPAs, </w:t>
      </w:r>
      <w:r>
        <w:rPr>
          <w:b/>
        </w:rPr>
        <w:t>Figure 1B</w:t>
      </w:r>
      <w:r>
        <w:t>), targeted fish biomass was positively associated with regulatory protection and significantly greater inside no-take MPAs (</w:t>
      </w:r>
      <w:r>
        <w:rPr>
          <w:b/>
        </w:rPr>
        <w:t>Figure 2A,</w:t>
      </w:r>
      <w:r>
        <w:t xml:space="preserve"> </w:t>
      </w:r>
      <w:r>
        <w:rPr>
          <w:highlight w:val="yellow"/>
        </w:rPr>
        <w:t>Q= , df = p =</w:t>
      </w:r>
      <w:r>
        <w:t xml:space="preserve">). For partial-take MPAs, </w:t>
      </w:r>
      <w:r>
        <w:lastRenderedPageBreak/>
        <w:t>fish biomass was non-significant when pooled across the network, but highly positive for targeted species inside MPAs (</w:t>
      </w:r>
      <w:r>
        <w:rPr>
          <w:b/>
        </w:rPr>
        <w:t>Figure 2A</w:t>
      </w:r>
      <w:r>
        <w:t>). Fish species diversity and richness were not a strong indicator of conservation performance in any ecosystem (</w:t>
      </w:r>
      <w:r>
        <w:rPr>
          <w:i/>
        </w:rPr>
        <w:t>Supplementary Information</w:t>
      </w:r>
      <w:r>
        <w:t xml:space="preserve">, </w:t>
      </w:r>
      <w:r>
        <w:rPr>
          <w:b/>
        </w:rPr>
        <w:t>Figure S1</w:t>
      </w:r>
      <w:r>
        <w:t>).</w:t>
      </w:r>
    </w:p>
    <w:p w14:paraId="03EB55EF" w14:textId="77777777" w:rsidR="00142F34" w:rsidRDefault="00353792">
      <w:pPr>
        <w:pStyle w:val="Heading3"/>
      </w:pPr>
      <w:bookmarkStart w:id="78" w:name="_un62qq6hpy0j" w:colFirst="0" w:colLast="0"/>
      <w:bookmarkEnd w:id="78"/>
      <w:r>
        <w:t>3.2. Performance by region</w:t>
      </w:r>
    </w:p>
    <w:p w14:paraId="764C69A5" w14:textId="4AE9F866" w:rsidR="00142F34" w:rsidRDefault="00353792">
      <w:pPr>
        <w:ind w:firstLine="720"/>
      </w:pPr>
      <w:r>
        <w:t xml:space="preserve">MPA-level conservation performance differed </w:t>
      </w:r>
      <w:del w:id="79" w:author="Gonzales, Kara@Wildlife" w:date="2024-03-12T19:35:00Z">
        <w:r w:rsidDel="00353792">
          <w:delText>geographically</w:delText>
        </w:r>
      </w:del>
      <w:ins w:id="80" w:author="Gonzales, Kara@Wildlife" w:date="2024-03-12T19:35:00Z">
        <w:r w:rsidR="7526E578">
          <w:t>regionally</w:t>
        </w:r>
      </w:ins>
      <w:r>
        <w:t xml:space="preserve">. </w:t>
      </w:r>
      <w:commentRangeStart w:id="81"/>
      <w:r>
        <w:t xml:space="preserve">Three out of four </w:t>
      </w:r>
      <w:ins w:id="82" w:author="Wertz, Stephen@Wildlife" w:date="2024-03-12T12:04:00Z">
        <w:r w:rsidR="0060633B">
          <w:t xml:space="preserve">coastal </w:t>
        </w:r>
      </w:ins>
      <w:ins w:id="83" w:author="Wertz, Stephen@Wildlife" w:date="2024-03-12T12:05:00Z">
        <w:r w:rsidR="003D5FD8">
          <w:t xml:space="preserve">MPA </w:t>
        </w:r>
      </w:ins>
      <w:ins w:id="84" w:author="Wertz, Stephen@Wildlife" w:date="2024-03-12T12:04:00Z">
        <w:r w:rsidR="0060633B">
          <w:t xml:space="preserve">planning </w:t>
        </w:r>
      </w:ins>
      <w:r>
        <w:t>region</w:t>
      </w:r>
      <w:ins w:id="85" w:author="Wertz, Stephen@Wildlife" w:date="2024-03-12T12:04:00Z">
        <w:r w:rsidR="0060633B">
          <w:t>s</w:t>
        </w:r>
      </w:ins>
      <w:r>
        <w:t xml:space="preserve"> </w:t>
      </w:r>
      <w:commentRangeEnd w:id="81"/>
      <w:r>
        <w:rPr>
          <w:rStyle w:val="CommentReference"/>
        </w:rPr>
        <w:commentReference w:id="81"/>
      </w:r>
      <w:r>
        <w:t>showed significantly higher targeted fish biomass inside no-take MPAs when pooled across ecosystems (</w:t>
      </w:r>
      <w:r w:rsidRPr="3EEBA706">
        <w:rPr>
          <w:b/>
          <w:bCs/>
        </w:rPr>
        <w:t>Figure 2B</w:t>
      </w:r>
      <w:r>
        <w:t xml:space="preserve">). These </w:t>
      </w:r>
      <w:commentRangeStart w:id="86"/>
      <w:r>
        <w:t>three regions</w:t>
      </w:r>
      <w:commentRangeEnd w:id="86"/>
      <w:r>
        <w:rPr>
          <w:rStyle w:val="CommentReference"/>
        </w:rPr>
        <w:commentReference w:id="86"/>
      </w:r>
      <w:r>
        <w:t xml:space="preserve"> (North Central Coast, Central Coast, South Coast) also had slightly higher non-targeted fish biomass, although this result was not significant. The South Coast showed the strongest overall positive effect of regulatory protection for targeted species. Interestingly, the only regionally significant effect size for partial-take MPAs was for targeted species in the North Coast. </w:t>
      </w:r>
    </w:p>
    <w:p w14:paraId="6C7DC524" w14:textId="77777777" w:rsidR="00142F34" w:rsidRDefault="00353792">
      <w:pPr>
        <w:pStyle w:val="Heading3"/>
      </w:pPr>
      <w:bookmarkStart w:id="87" w:name="_4alyywmqv5m0" w:colFirst="0" w:colLast="0"/>
      <w:bookmarkEnd w:id="87"/>
      <w:r>
        <w:t>3.3. Ecosystem performance</w:t>
      </w:r>
    </w:p>
    <w:p w14:paraId="3000ECFE" w14:textId="423013F8" w:rsidR="00142F34" w:rsidRDefault="00353792">
      <w:pPr>
        <w:ind w:firstLine="720"/>
      </w:pPr>
      <w:r>
        <w:t xml:space="preserve">In the </w:t>
      </w:r>
      <w:commentRangeStart w:id="88"/>
      <w:r>
        <w:t>surf zone</w:t>
      </w:r>
      <w:commentRangeEnd w:id="88"/>
      <w:r>
        <w:rPr>
          <w:rStyle w:val="CommentReference"/>
        </w:rPr>
        <w:commentReference w:id="88"/>
      </w:r>
      <w:r>
        <w:t>, MPA conservation performance was generally positive but varied by region and MPA type (</w:t>
      </w:r>
      <w:r w:rsidRPr="78031B80">
        <w:rPr>
          <w:b/>
          <w:bCs/>
        </w:rPr>
        <w:t>Figure 2C</w:t>
      </w:r>
      <w:r>
        <w:t xml:space="preserve"> ‘Surf zone’, </w:t>
      </w:r>
      <w:r w:rsidRPr="78031B80">
        <w:rPr>
          <w:highlight w:val="yellow"/>
        </w:rPr>
        <w:t>Q= , df = p =</w:t>
      </w:r>
      <w:r>
        <w:t>). The North Coast exhibited strongly positive and significant response ratios for both targeted and non-targeted species pooled across no-take MPAs (</w:t>
      </w:r>
      <w:r w:rsidRPr="78031B80">
        <w:rPr>
          <w:highlight w:val="yellow"/>
        </w:rPr>
        <w:t>Q= , df = p =</w:t>
      </w:r>
      <w:r>
        <w:t xml:space="preserve">). </w:t>
      </w:r>
      <w:ins w:id="89" w:author="Gonzales, Kara@Wildlife" w:date="2024-03-12T19:56:00Z">
        <w:r w:rsidR="590D92BF">
          <w:t xml:space="preserve">In the North Central Coast region, </w:t>
        </w:r>
      </w:ins>
      <w:del w:id="90" w:author="Gonzales, Kara@Wildlife" w:date="2024-03-12T19:56:00Z">
        <w:r w:rsidDel="00353792">
          <w:delText>N</w:delText>
        </w:r>
      </w:del>
      <w:ins w:id="91" w:author="Gonzales, Kara@Wildlife" w:date="2024-03-12T19:57:00Z">
        <w:r w:rsidR="6EF536E0">
          <w:t>n</w:t>
        </w:r>
      </w:ins>
      <w:r>
        <w:t xml:space="preserve">on-targeted fish biomass was significantly higher outside of no-take MPAs </w:t>
      </w:r>
      <w:del w:id="92" w:author="Gonzales, Kara@Wildlife" w:date="2024-03-12T19:57:00Z">
        <w:r w:rsidDel="00353792">
          <w:delText xml:space="preserve">in the North Central Coast region, </w:delText>
        </w:r>
      </w:del>
      <w:ins w:id="93" w:author="Gonzales, Kara@Wildlife" w:date="2024-03-12T19:57:00Z">
        <w:r w:rsidR="451E43C8">
          <w:t xml:space="preserve">and targeted fish biomass was </w:t>
        </w:r>
      </w:ins>
      <w:r>
        <w:t xml:space="preserve">higher inside no-take MPAs </w:t>
      </w:r>
      <w:del w:id="94" w:author="Gonzales, Kara@Wildlife" w:date="2024-03-12T19:57:00Z">
        <w:r w:rsidDel="00353792">
          <w:delText>for targeted species</w:delText>
        </w:r>
      </w:del>
      <w:r>
        <w:t xml:space="preserve"> (</w:t>
      </w:r>
      <w:r w:rsidRPr="78031B80">
        <w:rPr>
          <w:highlight w:val="yellow"/>
        </w:rPr>
        <w:t>Q= , df = p =</w:t>
      </w:r>
      <w:r>
        <w:t xml:space="preserve">). Across all MPAs for the surf zone ecosystem, the pooled response ratios were higher inside of MPAs, but this result was non-significant. </w:t>
      </w:r>
    </w:p>
    <w:p w14:paraId="2E9089F1" w14:textId="77777777" w:rsidR="00142F34" w:rsidRDefault="00142F34">
      <w:pPr>
        <w:ind w:firstLine="720"/>
      </w:pPr>
    </w:p>
    <w:p w14:paraId="7A08A8D5" w14:textId="77777777" w:rsidR="00142F34" w:rsidRDefault="00353792">
      <w:pPr>
        <w:ind w:firstLine="720"/>
      </w:pPr>
      <w:r>
        <w:t>The kelp forest ecosystem showed significantly higher fish biomass inside no-take MPAs for targeted species when pooled across all regions (</w:t>
      </w:r>
      <w:r>
        <w:rPr>
          <w:b/>
        </w:rPr>
        <w:t>Figure 2C</w:t>
      </w:r>
      <w:r>
        <w:t xml:space="preserve"> ‘Kelp forest’; </w:t>
      </w:r>
      <w:r>
        <w:rPr>
          <w:highlight w:val="yellow"/>
        </w:rPr>
        <w:t>Q= , df = p =</w:t>
      </w:r>
      <w:r>
        <w:t>). The kelp forest ecosystem showed a strong regional gradient in MPA performance, with the South Coast and Central Coast regions showing strong and significant positive effects inside no-take MPAs, the North Central Coast exhibiting a positive but non-significant effect, and the North Coast exhibiting a negative, though non-significant, effect (</w:t>
      </w:r>
      <w:r>
        <w:rPr>
          <w:b/>
        </w:rPr>
        <w:t>Figure 2C</w:t>
      </w:r>
      <w:r>
        <w:t xml:space="preserve"> ‘Kelp forest’). In partial-take MPAs, targeted fish biomass was significantly higher in the North Coast (</w:t>
      </w:r>
      <w:r>
        <w:rPr>
          <w:highlight w:val="yellow"/>
        </w:rPr>
        <w:t>Q= , df = p =</w:t>
      </w:r>
      <w:r>
        <w:t xml:space="preserve">), but non-significant for all other regions. </w:t>
      </w:r>
    </w:p>
    <w:p w14:paraId="3941DBC1" w14:textId="77777777" w:rsidR="00142F34" w:rsidRDefault="00142F34">
      <w:pPr>
        <w:ind w:firstLine="720"/>
      </w:pPr>
    </w:p>
    <w:p w14:paraId="2E985601" w14:textId="77777777" w:rsidR="00142F34" w:rsidRDefault="00353792">
      <w:pPr>
        <w:ind w:firstLine="720"/>
      </w:pPr>
      <w:r>
        <w:t>Among the four ecosystems included in our analyses, positive biomass response ratios were most pronounced in the shallow reef ecosystem (</w:t>
      </w:r>
      <w:r>
        <w:rPr>
          <w:b/>
        </w:rPr>
        <w:t xml:space="preserve">Figure 2C </w:t>
      </w:r>
      <w:r>
        <w:t>‘Shallow reef’). In the shallow reef ecosystem, targeted fish biomass was significantly higher in no-take MPAs in all four regions, and when pooled across regions (</w:t>
      </w:r>
      <w:r>
        <w:rPr>
          <w:highlight w:val="yellow"/>
        </w:rPr>
        <w:t>Q= , df = p =</w:t>
      </w:r>
      <w:r>
        <w:t xml:space="preserve">). The shallow reef ecosystem used hook-and-line sampling, the same gear used to target nearshore recreational fish species, meaning that </w:t>
      </w:r>
      <w:commentRangeStart w:id="95"/>
      <w:r>
        <w:t>non-targeted fish species were not sufficiently sampled</w:t>
      </w:r>
      <w:commentRangeEnd w:id="95"/>
      <w:r>
        <w:rPr>
          <w:rStyle w:val="CommentReference"/>
        </w:rPr>
        <w:commentReference w:id="95"/>
      </w:r>
      <w:r>
        <w:t xml:space="preserve"> for inclusion in the meta-analysis. </w:t>
      </w:r>
    </w:p>
    <w:p w14:paraId="25282481" w14:textId="77777777" w:rsidR="00142F34" w:rsidRDefault="00142F34">
      <w:pPr>
        <w:ind w:firstLine="720"/>
      </w:pPr>
    </w:p>
    <w:p w14:paraId="100D2EED" w14:textId="77777777" w:rsidR="00142F34" w:rsidRDefault="00353792">
      <w:pPr>
        <w:ind w:firstLine="720"/>
      </w:pPr>
      <w:r>
        <w:t>Finally, in the deep reef ecosystem, the overall effect size was significantly positive for non-targeted fish biomass in no-take MPAs when pooled across regions (</w:t>
      </w:r>
      <w:r>
        <w:rPr>
          <w:b/>
        </w:rPr>
        <w:t>Figure 2C</w:t>
      </w:r>
      <w:r>
        <w:t xml:space="preserve">, </w:t>
      </w:r>
      <w:r>
        <w:rPr>
          <w:highlight w:val="yellow"/>
        </w:rPr>
        <w:t xml:space="preserve">Q= , df = p </w:t>
      </w:r>
      <w:r>
        <w:rPr>
          <w:highlight w:val="yellow"/>
        </w:rPr>
        <w:lastRenderedPageBreak/>
        <w:t>=</w:t>
      </w:r>
      <w:r>
        <w:t>). However, this result is probably influenced by the South Coast region, which showed a very positive and strong effect size for non-targeted fish biomass in no-take MPAs (</w:t>
      </w:r>
      <w:r>
        <w:rPr>
          <w:highlight w:val="yellow"/>
        </w:rPr>
        <w:t>Q= , df = p =</w:t>
      </w:r>
      <w:r>
        <w:t xml:space="preserve">). Among the four ecosystems, the deep reef showed the strongest positive effect size in partial-take MPAs for both targeted and non-targeted species.  </w:t>
      </w:r>
    </w:p>
    <w:p w14:paraId="64CDE734" w14:textId="77777777" w:rsidR="00142F34" w:rsidRDefault="00353792">
      <w:pPr>
        <w:pStyle w:val="Heading3"/>
      </w:pPr>
      <w:bookmarkStart w:id="96" w:name="_y0hlf5qgqau" w:colFirst="0" w:colLast="0"/>
      <w:bookmarkEnd w:id="96"/>
      <w:r>
        <w:t xml:space="preserve">3.4. MPA-level performance </w:t>
      </w:r>
    </w:p>
    <w:p w14:paraId="4A2B9D11" w14:textId="77777777" w:rsidR="00142F34" w:rsidRDefault="00353792">
      <w:pPr>
        <w:ind w:firstLine="720"/>
      </w:pPr>
      <w:r>
        <w:t>Across the network of 59 sampled MPAs, the effect of regulatory protection was positive for most MPAs when pooled across ecosystems (</w:t>
      </w:r>
      <w:r>
        <w:rPr>
          <w:b/>
        </w:rPr>
        <w:t>Figure 3</w:t>
      </w:r>
      <w:r>
        <w:t xml:space="preserve">). Targeted fish species biomass was significantly higher in </w:t>
      </w:r>
      <w:r>
        <w:rPr>
          <w:highlight w:val="yellow"/>
        </w:rPr>
        <w:t>21</w:t>
      </w:r>
      <w:r>
        <w:t xml:space="preserve"> out of 59 MPAs (although </w:t>
      </w:r>
      <w:r>
        <w:rPr>
          <w:highlight w:val="yellow"/>
        </w:rPr>
        <w:t>45</w:t>
      </w:r>
      <w:r>
        <w:t xml:space="preserve"> showed positive targeted fish biomass). Non-targeted fish species biomass exhibited a positive but less pronounced response to regulatory protection (</w:t>
      </w:r>
      <w:r>
        <w:rPr>
          <w:b/>
        </w:rPr>
        <w:t>Figure 3</w:t>
      </w:r>
      <w:r>
        <w:t xml:space="preserve">). Across the network, non-targeted fish species biomass was significantly higher in 21 MPAs. </w:t>
      </w:r>
    </w:p>
    <w:p w14:paraId="06357397" w14:textId="77777777" w:rsidR="00142F34" w:rsidRDefault="00353792">
      <w:pPr>
        <w:pStyle w:val="Heading3"/>
      </w:pPr>
      <w:bookmarkStart w:id="97" w:name="_wcj5it1p44ij" w:colFirst="0" w:colLast="0"/>
      <w:bookmarkEnd w:id="97"/>
      <w:commentRangeStart w:id="98"/>
      <w:r>
        <w:t xml:space="preserve">3.3. </w:t>
      </w:r>
      <w:commentRangeEnd w:id="98"/>
      <w:r w:rsidR="00176E3F">
        <w:rPr>
          <w:rStyle w:val="CommentReference"/>
          <w:color w:val="auto"/>
        </w:rPr>
        <w:commentReference w:id="98"/>
      </w:r>
      <w:r>
        <w:t xml:space="preserve">Network level predictors of conservation performance </w:t>
      </w:r>
    </w:p>
    <w:p w14:paraId="4BA0163C" w14:textId="77777777" w:rsidR="00142F34" w:rsidRDefault="00353792">
      <w:r>
        <w:tab/>
        <w:t>The meta-generalized additive model captured a moderate amount of variation in the data (GCV: 0.075, n = 330, r</w:t>
      </w:r>
      <w:r>
        <w:rPr>
          <w:vertAlign w:val="superscript"/>
        </w:rPr>
        <w:t>2</w:t>
      </w:r>
      <w:r>
        <w:t>= 0.197, p &lt; 0.001) and explained the relationship between MPA traits and performance across ecosystems (</w:t>
      </w:r>
      <w:r>
        <w:rPr>
          <w:b/>
        </w:rPr>
        <w:t>Figure 4</w:t>
      </w:r>
      <w:r>
        <w:t xml:space="preserve">). Results of the model indicated that MPA age, size, habitat richness, and connectivity were the strongest significant correlates of performance (p &lt; 0.001, p &lt; 0.01, p &lt; 0.001, p &lt; 0.001, respectively). Among these features, MPA age and habitat richness had the </w:t>
      </w:r>
      <w:commentRangeStart w:id="99"/>
      <w:r>
        <w:t>most restricted smoothing in the model (Effective Degrees of Freedom (EDF) = 1), while connectivity (Settlement to the MPA, EDF: 6.21) and MPA area were more flexible and non-linear</w:t>
      </w:r>
      <w:commentRangeEnd w:id="99"/>
      <w:r>
        <w:rPr>
          <w:rStyle w:val="CommentReference"/>
        </w:rPr>
        <w:commentReference w:id="99"/>
      </w:r>
      <w:r>
        <w:t xml:space="preserve">. Conservation performance significantly increased with increasing MPA age and habitat richness. It also increased, though non-significantly, with increasing proportional coverage of rocky bottom substrates. The impacts of connectivity and </w:t>
      </w:r>
      <w:commentRangeStart w:id="100"/>
      <w:r>
        <w:t>MPA area</w:t>
      </w:r>
      <w:commentRangeEnd w:id="100"/>
      <w:r w:rsidR="000D34DA">
        <w:rPr>
          <w:rStyle w:val="CommentReference"/>
        </w:rPr>
        <w:commentReference w:id="100"/>
      </w:r>
      <w:r>
        <w:t xml:space="preserve">, while statistically significant, were highly non-linear, but larger MPAs had stronger responses. </w:t>
      </w:r>
    </w:p>
    <w:p w14:paraId="5781E658" w14:textId="77777777" w:rsidR="00142F34" w:rsidRDefault="00353792">
      <w:pPr>
        <w:pStyle w:val="Heading3"/>
      </w:pPr>
      <w:bookmarkStart w:id="101" w:name="_ysjtgbb8dau6" w:colFirst="0" w:colLast="0"/>
      <w:bookmarkEnd w:id="101"/>
      <w:r>
        <w:t>3.4. Predictors of conservation performance by ecosystem</w:t>
      </w:r>
    </w:p>
    <w:p w14:paraId="2D6EA30C" w14:textId="77777777" w:rsidR="00142F34" w:rsidRDefault="00353792">
      <w:r>
        <w:tab/>
        <w:t>The ecosystem-specific random forest models explained a large proportion of the variation in conservation performance across MPAs (r</w:t>
      </w:r>
      <w:r>
        <w:rPr>
          <w:vertAlign w:val="superscript"/>
        </w:rPr>
        <w:t>2</w:t>
      </w:r>
      <w:r>
        <w:t xml:space="preserve">=0.65-0.80; </w:t>
      </w:r>
      <w:r>
        <w:rPr>
          <w:b/>
        </w:rPr>
        <w:t>Figure 5A</w:t>
      </w:r>
      <w:r>
        <w:t>). Although the importance and effects of MPA features on conservation performance varied by ecosystem (</w:t>
      </w:r>
      <w:r>
        <w:rPr>
          <w:b/>
        </w:rPr>
        <w:t>Figure 5</w:t>
      </w:r>
      <w:r>
        <w:t xml:space="preserve">), a few general trends were present. </w:t>
      </w:r>
      <w:commentRangeStart w:id="102"/>
      <w:r>
        <w:t>MPA age was the most important predictor of performance in every ecosystem except the surf zone</w:t>
      </w:r>
      <w:commentRangeEnd w:id="102"/>
      <w:r>
        <w:rPr>
          <w:rStyle w:val="CommentReference"/>
        </w:rPr>
        <w:commentReference w:id="102"/>
      </w:r>
      <w:r>
        <w:t>, which was monitored in MPAs spanning a more limited range of ages than the other ecosystems. In every ecosystem except the surf zone, conservation performance increased with increasing MPA age. In general, connectivity was the second most important predictor of performance, though the impact of connectivity was highly non-linear. In general, the proportion of the MPA with rock bottom was the third most important predictor of conservation performance (</w:t>
      </w:r>
      <w:commentRangeStart w:id="103"/>
      <w:r>
        <w:t>3</w:t>
      </w:r>
      <w:r>
        <w:rPr>
          <w:vertAlign w:val="superscript"/>
        </w:rPr>
        <w:t>rd</w:t>
      </w:r>
      <w:r>
        <w:t xml:space="preserve"> for all four ecosystems</w:t>
      </w:r>
      <w:commentRangeEnd w:id="103"/>
      <w:r>
        <w:rPr>
          <w:rStyle w:val="CommentReference"/>
        </w:rPr>
        <w:commentReference w:id="103"/>
      </w:r>
      <w:r>
        <w:t>). Habitat diversity was a consistently better predictor of conservation performance than habitat richness but exhibited nuanced ecosystem-specific effects on performance; in general, habitat richness was the weakest predictor of conservation performance. Local pre-MPA landings were also generally unimportant to conservation performance (</w:t>
      </w:r>
      <w:r>
        <w:rPr>
          <w:b/>
        </w:rPr>
        <w:t>Figure 5</w:t>
      </w:r>
      <w:r>
        <w:t xml:space="preserve">). </w:t>
      </w:r>
    </w:p>
    <w:p w14:paraId="0871DE7A" w14:textId="77777777" w:rsidR="00142F34" w:rsidRDefault="00353792">
      <w:pPr>
        <w:pStyle w:val="Heading2"/>
        <w:rPr>
          <w:i/>
          <w:highlight w:val="yellow"/>
        </w:rPr>
      </w:pPr>
      <w:bookmarkStart w:id="104" w:name="_jwu18osin7iq" w:colFirst="0" w:colLast="0"/>
      <w:bookmarkEnd w:id="104"/>
      <w:r>
        <w:lastRenderedPageBreak/>
        <w:t>4. Discussion</w:t>
      </w:r>
    </w:p>
    <w:p w14:paraId="13709D01" w14:textId="77777777" w:rsidR="00142F34" w:rsidRDefault="00353792">
      <w:r>
        <w:tab/>
        <w:t xml:space="preserve">This study explored the performance of marine protected areas across a scientifically designed network and found that conservation benefits accrue across multiple coastal ecosystems. While many studies have evaluated MPA performance within individual protected areas or across single ecosystems, few have explored the conservation outcomes of entire networks of ecologically connected MPAs across multiple biological ecosystems. With international targets aimed at protection of 30 percent of the world’s oceans by 2030 </w:t>
      </w:r>
      <w:hyperlink r:id="rId41">
        <w:r>
          <w:t>(CBD, 2021; Dinerstein et al., 2019)</w:t>
        </w:r>
      </w:hyperlink>
      <w:r>
        <w:t xml:space="preserve">, our findings highlight opportunities for strategic planning and assessment frameworks that maximize conservation impact. </w:t>
      </w:r>
    </w:p>
    <w:p w14:paraId="6243E90E" w14:textId="77777777" w:rsidR="00142F34" w:rsidRDefault="00142F34">
      <w:pPr>
        <w:rPr>
          <w:i/>
          <w:highlight w:val="yellow"/>
        </w:rPr>
      </w:pPr>
    </w:p>
    <w:p w14:paraId="6250B90B" w14:textId="4C8DFD56" w:rsidR="00142F34" w:rsidRDefault="00353792">
      <w:pPr>
        <w:ind w:firstLine="720"/>
      </w:pPr>
      <w:r>
        <w:t xml:space="preserve">Our analyses showed that among all MPA features, MPA age and </w:t>
      </w:r>
      <w:commentRangeStart w:id="105"/>
      <w:commentRangeStart w:id="106"/>
      <w:r>
        <w:t>area</w:t>
      </w:r>
      <w:commentRangeEnd w:id="105"/>
      <w:r w:rsidR="00D52070">
        <w:rPr>
          <w:rStyle w:val="CommentReference"/>
        </w:rPr>
        <w:commentReference w:id="105"/>
      </w:r>
      <w:commentRangeEnd w:id="106"/>
      <w:r w:rsidR="00CE0808">
        <w:rPr>
          <w:rStyle w:val="CommentReference"/>
        </w:rPr>
        <w:commentReference w:id="106"/>
      </w:r>
      <w:r>
        <w:t xml:space="preserve"> were the strongest overall predictors of performance, but connectivity was also highly influential for several </w:t>
      </w:r>
      <w:commentRangeStart w:id="107"/>
      <w:commentRangeStart w:id="108"/>
      <w:r>
        <w:t>ecosystems</w:t>
      </w:r>
      <w:commentRangeEnd w:id="107"/>
      <w:r w:rsidR="007403AC">
        <w:rPr>
          <w:rStyle w:val="CommentReference"/>
        </w:rPr>
        <w:commentReference w:id="107"/>
      </w:r>
      <w:commentRangeEnd w:id="108"/>
      <w:r w:rsidR="003663F9">
        <w:rPr>
          <w:rStyle w:val="CommentReference"/>
        </w:rPr>
        <w:commentReference w:id="108"/>
      </w:r>
      <w:r>
        <w:t xml:space="preserve">. In an effective network, organisms must be able to travel or disperse (through larval connectivity) among protected areas </w:t>
      </w:r>
      <w:hyperlink r:id="rId42">
        <w:r>
          <w:t>(Moffitt et al., 2011)</w:t>
        </w:r>
      </w:hyperlink>
      <w:r>
        <w:t xml:space="preserve">. During the design process of the California MPA network, MPA size and spacing were considered with respect to larval dispersal distances and oceanographic circulation models (XXX). Our results highlight that more connected MPAs (i.e., MPAs receiving greater propagule delivery) have greater conservation benefits, and that connectivity should be considered in the design of MPA networks around the world. Additionally, by using different size and spacing of protected areas, a network can protect species with different life history and behavioral characteristics, and may offer better conservation performance than single large protected areas </w:t>
      </w:r>
      <w:hyperlink r:id="rId43">
        <w:r>
          <w:t>(McLeod et al., 2009; Moffitt et al., 2011)</w:t>
        </w:r>
      </w:hyperlink>
      <w:r>
        <w:t xml:space="preserve">. </w:t>
      </w:r>
    </w:p>
    <w:p w14:paraId="4DD7B79B" w14:textId="77777777" w:rsidR="00142F34" w:rsidRDefault="00142F34">
      <w:pPr>
        <w:ind w:firstLine="720"/>
      </w:pPr>
    </w:p>
    <w:p w14:paraId="67ABA2A0" w14:textId="2315EEFA" w:rsidR="00142F34" w:rsidRDefault="00353792">
      <w:pPr>
        <w:ind w:firstLine="720"/>
      </w:pPr>
      <w:r>
        <w:t xml:space="preserve">Our finding of higher fish species biomass inside of no-take marine reserves is likely the result of regulation protection (i.e., an emergent effect) and not a placement effect. Emergent effects are expected to increase in magnitude inside of the MPA relative to the outside location over time as a result of regulatory protection (i.e., continued fishing outside the MPA restricts increases in biomass), until spillover replenishes neighboring non-MPA areas </w:t>
      </w:r>
      <w:hyperlink r:id="rId44">
        <w:r>
          <w:t>(Di Lorenzo et al., 2020; Goñi et al., 2008, 2010)</w:t>
        </w:r>
      </w:hyperlink>
      <w:r>
        <w:t xml:space="preserve">. However, placement effects occur when the implementation of an MPA occurs in an area with pre-existing higher biomass (or more suitable habitat) than the reference area </w:t>
      </w:r>
      <w:hyperlink r:id="rId45">
        <w:r>
          <w:t>(Gaines et al., 2010a; Roberts, 2000)</w:t>
        </w:r>
      </w:hyperlink>
      <w:r>
        <w:t xml:space="preserve">. Our analyses suggest that higher targeted species biomass observed in MPAs is the result of an emergent effect of regulatory protection because MPA age was the strongest determinant of biomass response ratios in the majority of ecosystems studied. If this was the result of a placement effect, MPA age would not be a strong determinant of performance, as pre-existing high biomass would remain stable through time. It is important to note, however, </w:t>
      </w:r>
      <w:commentRangeStart w:id="109"/>
      <w:r>
        <w:t>that placement effects may provide other positive enabling conditions (such as more suitable habitat)</w:t>
      </w:r>
      <w:commentRangeEnd w:id="109"/>
      <w:r>
        <w:rPr>
          <w:rStyle w:val="CommentReference"/>
        </w:rPr>
        <w:commentReference w:id="109"/>
      </w:r>
      <w:r>
        <w:t xml:space="preserve"> that may be important in the design phase of networks. Furthermore, our finding of a positive, but non-significant, increase in the biomass of non-targeted fish species supports an ‘MPA effect,’ since non-targeted species should not have a direct response to protection and therefore serve as a type of control measure </w:t>
      </w:r>
      <w:hyperlink r:id="rId46">
        <w:r>
          <w:t>(Caselle et al., 2015)</w:t>
        </w:r>
      </w:hyperlink>
      <w:r>
        <w:t xml:space="preserve">. </w:t>
      </w:r>
    </w:p>
    <w:p w14:paraId="3E8AD4DA" w14:textId="77777777" w:rsidR="00142F34" w:rsidRDefault="00142F34">
      <w:pPr>
        <w:rPr>
          <w:i/>
          <w:highlight w:val="yellow"/>
        </w:rPr>
      </w:pPr>
    </w:p>
    <w:p w14:paraId="6F148B48" w14:textId="7F349C0F" w:rsidR="00142F34" w:rsidRDefault="00353792">
      <w:pPr>
        <w:ind w:firstLine="720"/>
      </w:pPr>
      <w:r>
        <w:lastRenderedPageBreak/>
        <w:t xml:space="preserve">Regional differences in MPA performance may be the result of sampling limitations, variation in species life history traits, or environmental perturbations. For example, the North Coast region was comparatively less sampled than the South Coast region by most of the long term monitoring groups, potentially limiting power to detect an MPA effect. MPAs along the North Coast are also the </w:t>
      </w:r>
      <w:commentRangeStart w:id="110"/>
      <w:commentRangeStart w:id="111"/>
      <w:r>
        <w:t xml:space="preserve">youngest </w:t>
      </w:r>
      <w:commentRangeEnd w:id="110"/>
      <w:r>
        <w:rPr>
          <w:rStyle w:val="CommentReference"/>
        </w:rPr>
        <w:commentReference w:id="110"/>
      </w:r>
      <w:commentRangeEnd w:id="111"/>
      <w:r w:rsidR="00426F80">
        <w:rPr>
          <w:rStyle w:val="CommentReference"/>
        </w:rPr>
        <w:commentReference w:id="111"/>
      </w:r>
      <w:r>
        <w:t xml:space="preserve">in the network, further limiting the effect size for these MPAs given our finding that effect sizes increase with age. However, </w:t>
      </w:r>
      <w:ins w:id="112" w:author="Worden, Sara@Wildlife [2]" w:date="2024-03-12T18:37:00Z">
        <w:r w:rsidR="231689C1">
          <w:t>t</w:t>
        </w:r>
      </w:ins>
      <w:del w:id="113" w:author="Worden, Sara@Wildlife [2]" w:date="2024-03-12T18:37:00Z">
        <w:r>
          <w:delText>T</w:delText>
        </w:r>
      </w:del>
      <w:r>
        <w:t xml:space="preserve">he North Coast is also characteristically dominated by species that are long-lived and late to mature, which could contribute to a slower response in this region. </w:t>
      </w:r>
      <w:commentRangeStart w:id="114"/>
      <w:r>
        <w:t xml:space="preserve">Additionally, during the course of long-term monitoring, a marine heatwave occurred only two years after full implementation of the MPA network </w:t>
      </w:r>
      <w:hyperlink r:id="rId47">
        <w:r>
          <w:t>(Smith et al., 2023)</w:t>
        </w:r>
      </w:hyperlink>
      <w:r>
        <w:t xml:space="preserve">. Environmental perturbations, such as marine heatwaves, can reduce the ability to detect MPA effects </w:t>
      </w:r>
      <w:hyperlink r:id="rId48">
        <w:r>
          <w:t>(Hopf &amp; White, 2023)</w:t>
        </w:r>
      </w:hyperlink>
      <w:r>
        <w:t xml:space="preserve">, especially in locations where MPAs were not originally designed to provide climate resilience </w:t>
      </w:r>
      <w:hyperlink r:id="rId49">
        <w:r>
          <w:t>(Arafeh-Dalmau et al., 2023; Smith et al., 2023)</w:t>
        </w:r>
      </w:hyperlink>
      <w:r>
        <w:t>.</w:t>
      </w:r>
      <w:commentRangeEnd w:id="114"/>
      <w:r>
        <w:rPr>
          <w:rStyle w:val="CommentReference"/>
        </w:rPr>
        <w:commentReference w:id="114"/>
      </w:r>
      <w:r>
        <w:t xml:space="preserve"> In our study system, the impacts of the marine heatwave event on fish biomass remain unclear, but trends in biomass over time inside and outside of MPAs were likely impacted by this environmental perturbation </w:t>
      </w:r>
      <w:hyperlink r:id="rId50">
        <w:r>
          <w:t>(Free et al., n.d.)</w:t>
        </w:r>
      </w:hyperlink>
      <w:r>
        <w:t xml:space="preserve">. </w:t>
      </w:r>
    </w:p>
    <w:p w14:paraId="02302C11" w14:textId="77777777" w:rsidR="00142F34" w:rsidRDefault="00142F34"/>
    <w:p w14:paraId="0D1732AA" w14:textId="62E70D47" w:rsidR="00142F34" w:rsidRDefault="00353792">
      <w:pPr>
        <w:ind w:firstLine="720"/>
      </w:pPr>
      <w:r>
        <w:t>Across the four ecosystems included in our analyses, we hypothesized that MPA responses would be strongest in those where pre-implementation</w:t>
      </w:r>
      <w:commentRangeStart w:id="115"/>
      <w:r>
        <w:t xml:space="preserve"> fishing was greatest</w:t>
      </w:r>
      <w:commentRangeEnd w:id="115"/>
      <w:r>
        <w:rPr>
          <w:rStyle w:val="CommentReference"/>
        </w:rPr>
        <w:commentReference w:id="115"/>
      </w:r>
      <w:r>
        <w:t xml:space="preserve">. </w:t>
      </w:r>
      <w:commentRangeStart w:id="116"/>
      <w:r>
        <w:t>While historic fishing intensity</w:t>
      </w:r>
      <w:commentRangeEnd w:id="116"/>
      <w:r>
        <w:rPr>
          <w:rStyle w:val="CommentReference"/>
        </w:rPr>
        <w:commentReference w:id="116"/>
      </w:r>
      <w:r>
        <w:t xml:space="preserve"> </w:t>
      </w:r>
      <w:commentRangeStart w:id="117"/>
      <w:r>
        <w:t>explained a moderate amount of variation in biomass across the MPA networ</w:t>
      </w:r>
      <w:commentRangeEnd w:id="117"/>
      <w:r>
        <w:rPr>
          <w:rStyle w:val="CommentReference"/>
        </w:rPr>
        <w:commentReference w:id="117"/>
      </w:r>
      <w:r>
        <w:t>k, observed differences in performance between ecosystems could be the result of sampling gear types or other regulatory protection measures. For example, our analyses showed that conservation performance was strongest for shallow reef fishes. The shallow reef monitoring group used hook and line sampling, which disproportionately selects older individuals and may reflect higher sampling of species that are typically targeted by fisheries. Conversely, visual sampling conducted by the kelp forest and deep reef ecosystems is non-selective and results in high proportions of smaller individuals, which do not receive the same fishing pressure as adults of the same species. In</w:t>
      </w:r>
      <w:commentRangeStart w:id="118"/>
      <w:r>
        <w:t xml:space="preserve">terestingly, the deep reef ecosystem showed comparatively lower responses in targeted fish biomass relative to the other ecosystems. Many of the locations sampled in the deep reef ecosystem were within Rockfish Conservation Areas (RCA), which restricted fishing to depths less than 36-100m to reduce the incidental catch of overfished species </w:t>
      </w:r>
      <w:hyperlink r:id="rId51">
        <w:r>
          <w:t>(Mason et al., 2012)</w:t>
        </w:r>
      </w:hyperlink>
      <w:r>
        <w:t>. These spatial closures may have created</w:t>
      </w:r>
      <w:commentRangeStart w:id="119"/>
      <w:r>
        <w:t xml:space="preserve"> </w:t>
      </w:r>
      <w:del w:id="120" w:author="Worden, Sara@Wildlife [2]" w:date="2024-03-12T18:49:00Z">
        <w:r>
          <w:delText>de-facto</w:delText>
        </w:r>
      </w:del>
      <w:commentRangeEnd w:id="119"/>
      <w:r>
        <w:rPr>
          <w:rStyle w:val="CommentReference"/>
        </w:rPr>
        <w:commentReference w:id="119"/>
      </w:r>
      <w:del w:id="121" w:author="Worden, Sara@Wildlife [2]" w:date="2024-03-12T18:49:00Z">
        <w:r>
          <w:delText xml:space="preserve"> </w:delText>
        </w:r>
      </w:del>
      <w:r>
        <w:t xml:space="preserve">protection for fishes outside MPAs </w:t>
      </w:r>
      <w:hyperlink r:id="rId52">
        <w:r>
          <w:t>(Keller et al., 2022)</w:t>
        </w:r>
      </w:hyperlink>
      <w:r>
        <w:t xml:space="preserve">, which could explain the less pronounced difference in the effect size for the deep reef ecosystem.  </w:t>
      </w:r>
      <w:commentRangeEnd w:id="118"/>
      <w:r>
        <w:rPr>
          <w:rStyle w:val="CommentReference"/>
        </w:rPr>
        <w:commentReference w:id="118"/>
      </w:r>
    </w:p>
    <w:p w14:paraId="4DFF56DC" w14:textId="77777777" w:rsidR="00142F34" w:rsidRDefault="00142F34"/>
    <w:p w14:paraId="57B4221C" w14:textId="77777777" w:rsidR="00142F34" w:rsidRDefault="00353792">
      <w:r>
        <w:tab/>
        <w:t xml:space="preserve">Our finding of no differences in taxonomic diversity and richness is consistent with other studies that explored these metrics of MPA performance </w:t>
      </w:r>
      <w:hyperlink r:id="rId53">
        <w:r>
          <w:t>(Blowes et al., 2020; Ramírez-Ortiz et al., 2020)</w:t>
        </w:r>
      </w:hyperlink>
      <w:r>
        <w:t xml:space="preserve">. The primary regulation associated with the California MPA network involves a restriction of fishing activities, which generally affects fish assemblages through the total number of individuals, size structure, and their relative abundance (proportional representation of each species). Therefore, the fishes most impacted by fishing pre-implementation are likely to see the greatest biomass response </w:t>
      </w:r>
      <w:hyperlink r:id="rId54">
        <w:r>
          <w:t>(Caselle et al., 2015)</w:t>
        </w:r>
      </w:hyperlink>
      <w:r>
        <w:t>. However, since diversity considers the number of species and their evenness, the taxonomic diversity of fishes may not change as a result of regulatory implementation, or it may be more specific to individual MPA-level responses (e.g., habitat richness). Other taxonomic diversity indices such as functional or trait-</w:t>
      </w:r>
      <w:r>
        <w:lastRenderedPageBreak/>
        <w:t xml:space="preserve">based evaluations could provide additional pathways to evaluate MPA performance </w:t>
      </w:r>
      <w:hyperlink r:id="rId55">
        <w:r>
          <w:t>(Rincón-Díaz et al., 2018)</w:t>
        </w:r>
      </w:hyperlink>
      <w:r>
        <w:t xml:space="preserve">. </w:t>
      </w:r>
    </w:p>
    <w:p w14:paraId="348D61D1" w14:textId="77777777" w:rsidR="00142F34" w:rsidRDefault="00142F34">
      <w:pPr>
        <w:rPr>
          <w:i/>
          <w:highlight w:val="yellow"/>
        </w:rPr>
      </w:pPr>
    </w:p>
    <w:p w14:paraId="2EEE5A01" w14:textId="77777777" w:rsidR="00142F34" w:rsidRDefault="00353792">
      <w:pPr>
        <w:rPr>
          <w:color w:val="FF0000"/>
        </w:rPr>
      </w:pPr>
      <w:r>
        <w:tab/>
        <w:t xml:space="preserve">Ultimately, our findings suggest that an ecologically connected network of MPAs can have positive conservation benefits that accrue across multiple ecosystems. We found that MPA features such as age, size, connectivity, and habitat richness are highly influential on conservation performance. Although the conservation performance of MPAs can vary across individual MPAs, coastal geographies, or across ecosystems, a scientifically-designed network can provide net positive benefits that are greater than its individual components. As such, MPA design and assessment frameworks should consider performance at multiple ecologically relevant scales, spanning individual MPAs to multiple ecosystems and coordinated networks. </w:t>
      </w:r>
    </w:p>
    <w:p w14:paraId="08FFB25B" w14:textId="77777777" w:rsidR="00142F34" w:rsidRDefault="00353792">
      <w:pPr>
        <w:pStyle w:val="Heading2"/>
      </w:pPr>
      <w:bookmarkStart w:id="122" w:name="_evtbk8848cte" w:colFirst="0" w:colLast="0"/>
      <w:bookmarkEnd w:id="122"/>
      <w:r>
        <w:t>Acknowledgements</w:t>
      </w:r>
    </w:p>
    <w:p w14:paraId="546A064E" w14:textId="77777777" w:rsidR="00142F34" w:rsidRDefault="00353792">
      <w:pPr>
        <w:spacing w:after="200"/>
        <w:ind w:firstLine="720"/>
      </w:pPr>
      <w:r>
        <w:t>We thank the hundreds of individuals who contributed to data collection for each of the long-term monitoring programs included in this study. This research was funded in part by the California Ocean Protection Council (OPC, #C0752005) as part of the Decadal Review of California’s Marine Protected Areas. The Ocean Protection Council also provided support for long-term monitoring (#C0302700,</w:t>
      </w:r>
      <w:r>
        <w:rPr>
          <w:sz w:val="18"/>
          <w:szCs w:val="18"/>
        </w:rPr>
        <w:t xml:space="preserve"> </w:t>
      </w:r>
      <w:r>
        <w:t xml:space="preserve">#C0752003). Other sources of support for monitoring included California Sea Grant (R/MPA-43, R/MPA-44, R/MPA-45, R/MPA-46, R/MPA-48), the California Department of Fish and Wildlife (P1970018), and the David and Lucile Packard Foundation. CMF was funded through the Arnhold UC Santa Barbara-Conservation International Climate Solutions Collaborative. JC was funded through BiodivERsA (METRODIVER and MOVE) and Fondation de France (MultiNet) projects. JED is grateful for support from the Santa Barbara Coastal Long Term Ecological Research project (National Science Foundation OCE-1831937). JEC, MHC, PTR, DM, APF and BS were supported in part by the David and Lucile Packard Foundation through the Partnership for Interdisciplinary Studies of Coastal Oceans (PISCO). JGS designed Figure 1 with fish illustrations provided by Ann Caudle at Monterey Bay Aquarium, and with kelp illustrations provided by Jessica Kendall-Bar.  </w:t>
      </w:r>
    </w:p>
    <w:p w14:paraId="0280AF7D" w14:textId="77777777" w:rsidR="00142F34" w:rsidRDefault="00353792">
      <w:pPr>
        <w:pStyle w:val="Heading2"/>
      </w:pPr>
      <w:bookmarkStart w:id="123" w:name="_igxag2rd7h3q" w:colFirst="0" w:colLast="0"/>
      <w:bookmarkEnd w:id="123"/>
      <w:r>
        <w:t>References</w:t>
      </w:r>
    </w:p>
    <w:p w14:paraId="1DD8F706" w14:textId="77777777" w:rsidR="00142F34" w:rsidRDefault="008E5210">
      <w:pPr>
        <w:widowControl w:val="0"/>
        <w:pBdr>
          <w:top w:val="nil"/>
          <w:left w:val="nil"/>
          <w:bottom w:val="nil"/>
          <w:right w:val="nil"/>
          <w:between w:val="nil"/>
        </w:pBdr>
        <w:spacing w:line="480" w:lineRule="auto"/>
        <w:ind w:left="720" w:hanging="720"/>
      </w:pPr>
      <w:hyperlink r:id="rId56">
        <w:r w:rsidR="00353792">
          <w:t xml:space="preserve">Arafeh-Dalmau, N., Munguia-Vega, A., Micheli, F., Vilalta-Navas, A., Villaseñor-Derbez, J. C., Précoma-de La Mora, M., Schoeman, D. S., Medellín-Ortíz, A., Cavanaugh, K. C., Sosa-Nishizaki, O., Burnham, T. L. U., Knight, C. J., Woodson, C. B., Abas, M., Abadía-Cardoso, A., Aburto-Oropeza, O., Esgro, M. W., Espinosa-Andrade, N., Beas-Luna, R., … Possingham, H. P. (2023). Integrating climate adaptation and transboundary management: Guidelines for designing climate-smart marine protected areas. </w:t>
        </w:r>
      </w:hyperlink>
      <w:hyperlink r:id="rId57">
        <w:r w:rsidR="00353792">
          <w:rPr>
            <w:i/>
          </w:rPr>
          <w:t>One Earth</w:t>
        </w:r>
      </w:hyperlink>
      <w:hyperlink r:id="rId58">
        <w:r w:rsidR="00353792">
          <w:t>, S2590332223004529. https://doi.org/10.1016/j.oneear.2023.10.002</w:t>
        </w:r>
      </w:hyperlink>
    </w:p>
    <w:p w14:paraId="278965E5" w14:textId="77777777" w:rsidR="00142F34" w:rsidRDefault="008E5210">
      <w:pPr>
        <w:widowControl w:val="0"/>
        <w:pBdr>
          <w:top w:val="nil"/>
          <w:left w:val="nil"/>
          <w:bottom w:val="nil"/>
          <w:right w:val="nil"/>
          <w:between w:val="nil"/>
        </w:pBdr>
        <w:spacing w:line="480" w:lineRule="auto"/>
        <w:ind w:left="720" w:hanging="720"/>
      </w:pPr>
      <w:hyperlink r:id="rId59">
        <w:r w:rsidR="00353792">
          <w:t xml:space="preserve">Auster, P. J., Malatesta, R. J., &amp; Donaldson, C. L. S. (1997). Distributional responses to small-scale habitat variability by early juvenile silver hake, Merluccius bilinearis. </w:t>
        </w:r>
      </w:hyperlink>
      <w:hyperlink r:id="rId60">
        <w:r w:rsidR="00353792">
          <w:rPr>
            <w:i/>
          </w:rPr>
          <w:t>Environmental Biology of Fishes</w:t>
        </w:r>
      </w:hyperlink>
      <w:hyperlink r:id="rId61">
        <w:r w:rsidR="00353792">
          <w:t xml:space="preserve">, </w:t>
        </w:r>
      </w:hyperlink>
      <w:hyperlink r:id="rId62">
        <w:r w:rsidR="00353792">
          <w:rPr>
            <w:i/>
          </w:rPr>
          <w:t>50</w:t>
        </w:r>
      </w:hyperlink>
      <w:hyperlink r:id="rId63">
        <w:r w:rsidR="00353792">
          <w:t>(2), 195–200. https://doi.org/10.1023/A:1007305628035</w:t>
        </w:r>
      </w:hyperlink>
    </w:p>
    <w:p w14:paraId="5D16BBF6" w14:textId="77777777" w:rsidR="00142F34" w:rsidRDefault="008E5210">
      <w:pPr>
        <w:widowControl w:val="0"/>
        <w:pBdr>
          <w:top w:val="nil"/>
          <w:left w:val="nil"/>
          <w:bottom w:val="nil"/>
          <w:right w:val="nil"/>
          <w:between w:val="nil"/>
        </w:pBdr>
        <w:spacing w:line="480" w:lineRule="auto"/>
        <w:ind w:left="720" w:hanging="720"/>
      </w:pPr>
      <w:hyperlink r:id="rId64">
        <w:r w:rsidR="00353792">
          <w:t xml:space="preserve">Ban, N. C., Davies, T. E., Aguilera, S. E., Brooks, C., Cox, M., Epstein, G., Evans, L. S., Maxwell, S. M., &amp; Nenadovic, M. (2017). Social and ecological effectiveness of large marine protected areas. </w:t>
        </w:r>
      </w:hyperlink>
      <w:hyperlink r:id="rId65">
        <w:r w:rsidR="00353792">
          <w:rPr>
            <w:i/>
          </w:rPr>
          <w:t>Global Environmental Change</w:t>
        </w:r>
      </w:hyperlink>
      <w:hyperlink r:id="rId66">
        <w:r w:rsidR="00353792">
          <w:t xml:space="preserve">, </w:t>
        </w:r>
      </w:hyperlink>
      <w:hyperlink r:id="rId67">
        <w:r w:rsidR="00353792">
          <w:rPr>
            <w:i/>
          </w:rPr>
          <w:t>43</w:t>
        </w:r>
      </w:hyperlink>
      <w:hyperlink r:id="rId68">
        <w:r w:rsidR="00353792">
          <w:t>, 82–91. https://doi.org/10.1016/j.gloenvcha.2017.01.003</w:t>
        </w:r>
      </w:hyperlink>
    </w:p>
    <w:p w14:paraId="4C35A7EE" w14:textId="77777777" w:rsidR="00142F34" w:rsidRDefault="008E5210">
      <w:pPr>
        <w:widowControl w:val="0"/>
        <w:pBdr>
          <w:top w:val="nil"/>
          <w:left w:val="nil"/>
          <w:bottom w:val="nil"/>
          <w:right w:val="nil"/>
          <w:between w:val="nil"/>
        </w:pBdr>
        <w:spacing w:line="480" w:lineRule="auto"/>
        <w:ind w:left="720" w:hanging="720"/>
      </w:pPr>
      <w:hyperlink r:id="rId69">
        <w:r w:rsidR="00353792">
          <w:t>Executive Order on Tackling the Climate Crisis at Home and Abroad, Executive Order 14008 (2021). https://www.whitehouse.gov/briefing-room/presidential-actions/2021/01/27/executive-order-on-tackling-the-climate-crisis-at-home-and-abroad/</w:t>
        </w:r>
      </w:hyperlink>
    </w:p>
    <w:p w14:paraId="41782DF4" w14:textId="77777777" w:rsidR="00142F34" w:rsidRDefault="008E5210">
      <w:pPr>
        <w:widowControl w:val="0"/>
        <w:pBdr>
          <w:top w:val="nil"/>
          <w:left w:val="nil"/>
          <w:bottom w:val="nil"/>
          <w:right w:val="nil"/>
          <w:between w:val="nil"/>
        </w:pBdr>
        <w:spacing w:line="480" w:lineRule="auto"/>
        <w:ind w:left="720" w:hanging="720"/>
      </w:pPr>
      <w:hyperlink r:id="rId70">
        <w:r w:rsidR="00353792">
          <w:t xml:space="preserve">Bingham, H., Lewis, E., Belle, E., Stewart, J., Klimmek, H., Wicander, S., ... &amp; Bastin, L. (2021). (n.d.). </w:t>
        </w:r>
      </w:hyperlink>
      <w:hyperlink r:id="rId71">
        <w:r w:rsidR="00353792">
          <w:rPr>
            <w:i/>
          </w:rPr>
          <w:t>Protected Planet Report 2020: Tracking progress towards global targets for protected and conserved areas.</w:t>
        </w:r>
      </w:hyperlink>
    </w:p>
    <w:p w14:paraId="3A87B0F9" w14:textId="77777777" w:rsidR="00142F34" w:rsidRDefault="008E5210">
      <w:pPr>
        <w:widowControl w:val="0"/>
        <w:pBdr>
          <w:top w:val="nil"/>
          <w:left w:val="nil"/>
          <w:bottom w:val="nil"/>
          <w:right w:val="nil"/>
          <w:between w:val="nil"/>
        </w:pBdr>
        <w:spacing w:line="480" w:lineRule="auto"/>
        <w:ind w:left="720" w:hanging="720"/>
      </w:pPr>
      <w:hyperlink r:id="rId72">
        <w:r w:rsidR="00353792">
          <w:t xml:space="preserve">Blowes, S. A., Chase, J. M., Di Franco, A., Frid, O., Gotelli, N. J., Guidetti, P., Knight, T. M., May, F., McGlinn, D. J., Micheli, F., Sala, E., &amp; Belmaker, J. (2020). Mediterranean marine protected areas have higher biodiversity via increased evenness, not abundance. </w:t>
        </w:r>
      </w:hyperlink>
      <w:hyperlink r:id="rId73">
        <w:r w:rsidR="00353792">
          <w:rPr>
            <w:i/>
          </w:rPr>
          <w:t>Journal of Applied Ecology</w:t>
        </w:r>
      </w:hyperlink>
      <w:hyperlink r:id="rId74">
        <w:r w:rsidR="00353792">
          <w:t xml:space="preserve">, </w:t>
        </w:r>
      </w:hyperlink>
      <w:hyperlink r:id="rId75">
        <w:r w:rsidR="00353792">
          <w:rPr>
            <w:i/>
          </w:rPr>
          <w:t>57</w:t>
        </w:r>
      </w:hyperlink>
      <w:hyperlink r:id="rId76">
        <w:r w:rsidR="00353792">
          <w:t>(3), 578–589. https://doi.org/10.1111/1365-2664.13549</w:t>
        </w:r>
      </w:hyperlink>
    </w:p>
    <w:p w14:paraId="029D174E" w14:textId="77777777" w:rsidR="00142F34" w:rsidRDefault="008E5210">
      <w:pPr>
        <w:widowControl w:val="0"/>
        <w:pBdr>
          <w:top w:val="nil"/>
          <w:left w:val="nil"/>
          <w:bottom w:val="nil"/>
          <w:right w:val="nil"/>
          <w:between w:val="nil"/>
        </w:pBdr>
        <w:spacing w:line="480" w:lineRule="auto"/>
        <w:ind w:left="720" w:hanging="720"/>
      </w:pPr>
      <w:hyperlink r:id="rId77">
        <w:r w:rsidR="00353792">
          <w:t xml:space="preserve">Botsford, L. W., White, J. W., Carr, M. H., &amp; Caselle, J. E. (2014). Chapter Six—Marine Protected Area Networks in California, USA. In M. L. Johnson &amp; J. Sandell (Eds.), </w:t>
        </w:r>
      </w:hyperlink>
      <w:hyperlink r:id="rId78">
        <w:r w:rsidR="00353792">
          <w:rPr>
            <w:i/>
          </w:rPr>
          <w:t>Advances in Marine Biology</w:t>
        </w:r>
      </w:hyperlink>
      <w:hyperlink r:id="rId79">
        <w:r w:rsidR="00353792">
          <w:t xml:space="preserve"> (Vol. 69, pp. 205–251). Academic Press. https://doi.org/10.1016/B978-0-12-800214-8.00006-2</w:t>
        </w:r>
      </w:hyperlink>
    </w:p>
    <w:p w14:paraId="5F93AC74" w14:textId="77777777" w:rsidR="00142F34" w:rsidRDefault="008E5210">
      <w:pPr>
        <w:widowControl w:val="0"/>
        <w:pBdr>
          <w:top w:val="nil"/>
          <w:left w:val="nil"/>
          <w:bottom w:val="nil"/>
          <w:right w:val="nil"/>
          <w:between w:val="nil"/>
        </w:pBdr>
        <w:spacing w:line="480" w:lineRule="auto"/>
        <w:ind w:left="720" w:hanging="720"/>
      </w:pPr>
      <w:hyperlink r:id="rId80">
        <w:r w:rsidR="00353792">
          <w:t xml:space="preserve">Caselle, J. E., Rassweiler, A., Hamilton, S. L., &amp; Warner, R. R. (2015). Recovery trajectories of kelp forest animals are rapid yet spatially variable across a network of temperate marine protected areas. </w:t>
        </w:r>
      </w:hyperlink>
      <w:hyperlink r:id="rId81">
        <w:r w:rsidR="00353792">
          <w:rPr>
            <w:i/>
          </w:rPr>
          <w:t>Scientific Reports</w:t>
        </w:r>
      </w:hyperlink>
      <w:hyperlink r:id="rId82">
        <w:r w:rsidR="00353792">
          <w:t xml:space="preserve">, </w:t>
        </w:r>
      </w:hyperlink>
      <w:hyperlink r:id="rId83">
        <w:r w:rsidR="00353792">
          <w:rPr>
            <w:i/>
          </w:rPr>
          <w:t>5</w:t>
        </w:r>
      </w:hyperlink>
      <w:hyperlink r:id="rId84">
        <w:r w:rsidR="00353792">
          <w:t>(1), Article 1. https://doi.org/10.1038/srep14102</w:t>
        </w:r>
      </w:hyperlink>
    </w:p>
    <w:p w14:paraId="3F4BC2EC" w14:textId="77777777" w:rsidR="00142F34" w:rsidRDefault="008E5210">
      <w:pPr>
        <w:widowControl w:val="0"/>
        <w:pBdr>
          <w:top w:val="nil"/>
          <w:left w:val="nil"/>
          <w:bottom w:val="nil"/>
          <w:right w:val="nil"/>
          <w:between w:val="nil"/>
        </w:pBdr>
        <w:spacing w:line="480" w:lineRule="auto"/>
        <w:ind w:left="720" w:hanging="720"/>
      </w:pPr>
      <w:hyperlink r:id="rId85">
        <w:r w:rsidR="00353792">
          <w:t xml:space="preserve">CBD. (2021). </w:t>
        </w:r>
      </w:hyperlink>
      <w:hyperlink r:id="rId86">
        <w:r w:rsidR="00353792">
          <w:rPr>
            <w:i/>
          </w:rPr>
          <w:t>First draft of the post-2020 global biodiversity framework</w:t>
        </w:r>
      </w:hyperlink>
      <w:hyperlink r:id="rId87">
        <w:r w:rsidR="00353792">
          <w:t xml:space="preserve"> (p. 12). Convention of Biological Diversity (CBD).</w:t>
        </w:r>
      </w:hyperlink>
    </w:p>
    <w:p w14:paraId="5881ADFA" w14:textId="77777777" w:rsidR="00142F34" w:rsidRDefault="008E5210">
      <w:pPr>
        <w:widowControl w:val="0"/>
        <w:pBdr>
          <w:top w:val="nil"/>
          <w:left w:val="nil"/>
          <w:bottom w:val="nil"/>
          <w:right w:val="nil"/>
          <w:between w:val="nil"/>
        </w:pBdr>
        <w:spacing w:line="480" w:lineRule="auto"/>
        <w:ind w:left="720" w:hanging="720"/>
      </w:pPr>
      <w:hyperlink r:id="rId88">
        <w:r w:rsidR="00353792">
          <w:t xml:space="preserve">CDFW. (2022). </w:t>
        </w:r>
      </w:hyperlink>
      <w:hyperlink r:id="rId89">
        <w:r w:rsidR="00353792">
          <w:rPr>
            <w:i/>
          </w:rPr>
          <w:t>California’s Marine Protected Area Network Decadal Management Review</w:t>
        </w:r>
      </w:hyperlink>
      <w:hyperlink r:id="rId90">
        <w:r w:rsidR="00353792">
          <w:t>.</w:t>
        </w:r>
      </w:hyperlink>
    </w:p>
    <w:p w14:paraId="01FC2C49" w14:textId="77777777" w:rsidR="00142F34" w:rsidRDefault="008E5210">
      <w:pPr>
        <w:widowControl w:val="0"/>
        <w:pBdr>
          <w:top w:val="nil"/>
          <w:left w:val="nil"/>
          <w:bottom w:val="nil"/>
          <w:right w:val="nil"/>
          <w:between w:val="nil"/>
        </w:pBdr>
        <w:spacing w:line="480" w:lineRule="auto"/>
        <w:ind w:left="720" w:hanging="720"/>
      </w:pPr>
      <w:hyperlink r:id="rId91">
        <w:r w:rsidR="00353792">
          <w:t xml:space="preserve">Claudet, J., Osenberg, C. W., Benedetti-Cecchi, L., Domenici, P., García-Charton, J.-A., Pérez-Ruzafa, Á., Badalamenti, F., Bayle-Sempere, J., Brito, A., Bulleri, F., Culioli, J.-M., Dimech, M., Falcón, J. M., Guala, I., Milazzo, M., Sánchez-Meca, J., Somerfield, P. J., Stobart, B., Vandeperre, F., … Planes, S. (2008). Marine reserves: Size and age do matter. </w:t>
        </w:r>
      </w:hyperlink>
      <w:hyperlink r:id="rId92">
        <w:r w:rsidR="00353792">
          <w:rPr>
            <w:i/>
          </w:rPr>
          <w:t>Ecology Letters</w:t>
        </w:r>
      </w:hyperlink>
      <w:hyperlink r:id="rId93">
        <w:r w:rsidR="00353792">
          <w:t xml:space="preserve">, </w:t>
        </w:r>
      </w:hyperlink>
      <w:hyperlink r:id="rId94">
        <w:r w:rsidR="00353792">
          <w:rPr>
            <w:i/>
          </w:rPr>
          <w:t>11</w:t>
        </w:r>
      </w:hyperlink>
      <w:hyperlink r:id="rId95">
        <w:r w:rsidR="00353792">
          <w:t>(5), 481–489. https://doi.org/10.1111/j.1461-0248.2008.01166.x</w:t>
        </w:r>
      </w:hyperlink>
    </w:p>
    <w:p w14:paraId="423BA58A" w14:textId="77777777" w:rsidR="00142F34" w:rsidRDefault="008E5210">
      <w:pPr>
        <w:widowControl w:val="0"/>
        <w:pBdr>
          <w:top w:val="nil"/>
          <w:left w:val="nil"/>
          <w:bottom w:val="nil"/>
          <w:right w:val="nil"/>
          <w:between w:val="nil"/>
        </w:pBdr>
        <w:spacing w:line="480" w:lineRule="auto"/>
        <w:ind w:left="720" w:hanging="720"/>
      </w:pPr>
      <w:hyperlink r:id="rId96">
        <w:r w:rsidR="00353792">
          <w:t>Marine Life Protection Act, Chapter 10.5, California State Legislature, Fish and Game Code (FGC) (1999). https://leginfo.legislature.ca.gov/faces/codes_displayText.xhtml?lawCode=FGC&amp;division=3.&amp;title=&amp;part=&amp;chapter=10.5.&amp;article=</w:t>
        </w:r>
      </w:hyperlink>
    </w:p>
    <w:p w14:paraId="054A81BF" w14:textId="77777777" w:rsidR="00142F34" w:rsidRDefault="008E5210">
      <w:pPr>
        <w:widowControl w:val="0"/>
        <w:pBdr>
          <w:top w:val="nil"/>
          <w:left w:val="nil"/>
          <w:bottom w:val="nil"/>
          <w:right w:val="nil"/>
          <w:between w:val="nil"/>
        </w:pBdr>
        <w:spacing w:line="480" w:lineRule="auto"/>
        <w:ind w:left="720" w:hanging="720"/>
      </w:pPr>
      <w:hyperlink r:id="rId97">
        <w:r w:rsidR="00353792">
          <w:t xml:space="preserve">Di Lorenzo, M., Guidetti, P., Di Franco, A., Calò, A., &amp; Claudet, J. (2020). Assessing spillover from marine protected areas and its drivers: A meta-analytical approach. </w:t>
        </w:r>
      </w:hyperlink>
      <w:hyperlink r:id="rId98">
        <w:r w:rsidR="00353792">
          <w:rPr>
            <w:i/>
          </w:rPr>
          <w:t>Fish and Fisheries</w:t>
        </w:r>
      </w:hyperlink>
      <w:hyperlink r:id="rId99">
        <w:r w:rsidR="00353792">
          <w:t xml:space="preserve">, </w:t>
        </w:r>
      </w:hyperlink>
      <w:hyperlink r:id="rId100">
        <w:r w:rsidR="00353792">
          <w:rPr>
            <w:i/>
          </w:rPr>
          <w:t>21</w:t>
        </w:r>
      </w:hyperlink>
      <w:hyperlink r:id="rId101">
        <w:r w:rsidR="00353792">
          <w:t>(5), 906–915. https://doi.org/10.1111/faf.12469</w:t>
        </w:r>
      </w:hyperlink>
    </w:p>
    <w:p w14:paraId="16602201" w14:textId="77777777" w:rsidR="00142F34" w:rsidRDefault="008E5210">
      <w:pPr>
        <w:widowControl w:val="0"/>
        <w:pBdr>
          <w:top w:val="nil"/>
          <w:left w:val="nil"/>
          <w:bottom w:val="nil"/>
          <w:right w:val="nil"/>
          <w:between w:val="nil"/>
        </w:pBdr>
        <w:spacing w:line="480" w:lineRule="auto"/>
        <w:ind w:left="720" w:hanging="720"/>
      </w:pPr>
      <w:hyperlink r:id="rId102">
        <w:r w:rsidR="00353792">
          <w:t xml:space="preserve">Dinerstein, E., Vynne, C., Sala, E., Joshi, A. R., Fernando, S., Lovejoy, T. E., Mayorga, J., Olson, D., Asner, G. P., Baillie, J. E. M., Burgess, N. D., Burkart, K., Noss, R. F., Zhang, Y. P., Baccini, A., Birch, T., Hahn, N., Joppa, L. N., &amp; Wikramanayake, E. (2019). A Global Deal For Nature: Guiding principles, milestones, and targets. </w:t>
        </w:r>
      </w:hyperlink>
      <w:hyperlink r:id="rId103">
        <w:r w:rsidR="00353792">
          <w:rPr>
            <w:i/>
          </w:rPr>
          <w:t>Science Advances</w:t>
        </w:r>
      </w:hyperlink>
      <w:hyperlink r:id="rId104">
        <w:r w:rsidR="00353792">
          <w:t xml:space="preserve">, </w:t>
        </w:r>
      </w:hyperlink>
      <w:hyperlink r:id="rId105">
        <w:r w:rsidR="00353792">
          <w:rPr>
            <w:i/>
          </w:rPr>
          <w:t>5</w:t>
        </w:r>
      </w:hyperlink>
      <w:hyperlink r:id="rId106">
        <w:r w:rsidR="00353792">
          <w:t>(4), eaaw2869. https://doi.org/10.1126/sciadv.aaw2869</w:t>
        </w:r>
      </w:hyperlink>
    </w:p>
    <w:p w14:paraId="01053AE3" w14:textId="77777777" w:rsidR="00142F34" w:rsidRDefault="008E5210">
      <w:pPr>
        <w:widowControl w:val="0"/>
        <w:pBdr>
          <w:top w:val="nil"/>
          <w:left w:val="nil"/>
          <w:bottom w:val="nil"/>
          <w:right w:val="nil"/>
          <w:between w:val="nil"/>
        </w:pBdr>
        <w:spacing w:line="480" w:lineRule="auto"/>
        <w:ind w:left="720" w:hanging="720"/>
      </w:pPr>
      <w:hyperlink r:id="rId107">
        <w:r w:rsidR="00353792">
          <w:t xml:space="preserve">Edgar, G. J., Stuart-Smith, R. D., Willis, T. J., Kininmonth, S., Baker, S. C., Banks, S., Barrett, N. S., Becerro, M. A., Bernard, A. T. F., Berkhout, J., Buxton, C. D., Campbell, S. J., Cooper, A. T., Davey, M., Edgar, S. C., Försterra, G., Galván, D. E., Irigoyen, A. J., Kushner, D. J., … Thomson, R. J. (2014). Global conservation outcomes depend on marine protected areas with five key features. </w:t>
        </w:r>
      </w:hyperlink>
      <w:hyperlink r:id="rId108">
        <w:r w:rsidR="00353792">
          <w:rPr>
            <w:i/>
          </w:rPr>
          <w:t>Nature</w:t>
        </w:r>
      </w:hyperlink>
      <w:hyperlink r:id="rId109">
        <w:r w:rsidR="00353792">
          <w:t xml:space="preserve">, </w:t>
        </w:r>
      </w:hyperlink>
      <w:hyperlink r:id="rId110">
        <w:r w:rsidR="00353792">
          <w:rPr>
            <w:i/>
          </w:rPr>
          <w:t>506</w:t>
        </w:r>
      </w:hyperlink>
      <w:hyperlink r:id="rId111">
        <w:r w:rsidR="00353792">
          <w:t>(7487), 216–220. https://doi.org/10.1038/nature13022</w:t>
        </w:r>
      </w:hyperlink>
    </w:p>
    <w:p w14:paraId="40B0C49F" w14:textId="77777777" w:rsidR="00142F34" w:rsidRDefault="008E5210">
      <w:pPr>
        <w:widowControl w:val="0"/>
        <w:pBdr>
          <w:top w:val="nil"/>
          <w:left w:val="nil"/>
          <w:bottom w:val="nil"/>
          <w:right w:val="nil"/>
          <w:between w:val="nil"/>
        </w:pBdr>
        <w:spacing w:line="480" w:lineRule="auto"/>
        <w:ind w:left="720" w:hanging="720"/>
      </w:pPr>
      <w:hyperlink r:id="rId112">
        <w:r w:rsidR="00353792">
          <w:t xml:space="preserve">Francour, P., Harmelin, J.-G., Pollard, D., &amp; Sartoretto, S. (2001). A review of marine protected </w:t>
        </w:r>
        <w:r w:rsidR="00353792">
          <w:lastRenderedPageBreak/>
          <w:t xml:space="preserve">areas in the northwestern Mediterranean region: Siting, usage, zonation and management. </w:t>
        </w:r>
      </w:hyperlink>
      <w:hyperlink r:id="rId113">
        <w:r w:rsidR="00353792">
          <w:rPr>
            <w:i/>
          </w:rPr>
          <w:t>Aquatic Conservation: Marine and Freshwater Ecosystems</w:t>
        </w:r>
      </w:hyperlink>
      <w:hyperlink r:id="rId114">
        <w:r w:rsidR="00353792">
          <w:t xml:space="preserve">, </w:t>
        </w:r>
      </w:hyperlink>
      <w:hyperlink r:id="rId115">
        <w:r w:rsidR="00353792">
          <w:rPr>
            <w:i/>
          </w:rPr>
          <w:t>11</w:t>
        </w:r>
      </w:hyperlink>
      <w:hyperlink r:id="rId116">
        <w:r w:rsidR="00353792">
          <w:t>(3), 155–188. https://doi.org/10.1002/aqc.442</w:t>
        </w:r>
      </w:hyperlink>
    </w:p>
    <w:p w14:paraId="5873DD68" w14:textId="77777777" w:rsidR="00142F34" w:rsidRDefault="008E5210">
      <w:pPr>
        <w:widowControl w:val="0"/>
        <w:pBdr>
          <w:top w:val="nil"/>
          <w:left w:val="nil"/>
          <w:bottom w:val="nil"/>
          <w:right w:val="nil"/>
          <w:between w:val="nil"/>
        </w:pBdr>
        <w:spacing w:line="480" w:lineRule="auto"/>
        <w:ind w:left="720" w:hanging="720"/>
      </w:pPr>
      <w:hyperlink r:id="rId117">
        <w:r w:rsidR="00353792">
          <w:t xml:space="preserve">Free, C. M., Anderson, S. C., Hellmers, E. A., Muhling, B. A., Navarro, M. O., Richerson, K., Rogers, L. A., Satterthwaite, W. H., Thompson, A. R., Burt, J. M., Gaines, S. D., Marshall, K. N., White, J. W., &amp; Bellquist, L. F. (n.d.). Impact of the 2014–2016 marine heatwave on US and Canada West Coast fisheries: Surprises and lessons from key case studies. </w:t>
        </w:r>
      </w:hyperlink>
      <w:hyperlink r:id="rId118">
        <w:r w:rsidR="00353792">
          <w:rPr>
            <w:i/>
          </w:rPr>
          <w:t>Fish and Fisheries</w:t>
        </w:r>
      </w:hyperlink>
      <w:hyperlink r:id="rId119">
        <w:r w:rsidR="00353792">
          <w:t xml:space="preserve">, </w:t>
        </w:r>
      </w:hyperlink>
      <w:hyperlink r:id="rId120">
        <w:r w:rsidR="00353792">
          <w:rPr>
            <w:i/>
          </w:rPr>
          <w:t>n/a</w:t>
        </w:r>
      </w:hyperlink>
      <w:hyperlink r:id="rId121">
        <w:r w:rsidR="00353792">
          <w:t>(n/a). https://doi.org/10.1111/faf.12753</w:t>
        </w:r>
      </w:hyperlink>
    </w:p>
    <w:p w14:paraId="7001B552" w14:textId="77777777" w:rsidR="00142F34" w:rsidRDefault="008E5210">
      <w:pPr>
        <w:widowControl w:val="0"/>
        <w:pBdr>
          <w:top w:val="nil"/>
          <w:left w:val="nil"/>
          <w:bottom w:val="nil"/>
          <w:right w:val="nil"/>
          <w:between w:val="nil"/>
        </w:pBdr>
        <w:spacing w:line="480" w:lineRule="auto"/>
        <w:ind w:left="720" w:hanging="720"/>
      </w:pPr>
      <w:hyperlink r:id="rId122">
        <w:r w:rsidR="00353792">
          <w:t xml:space="preserve">Freedman, R. M., Brown, J. A., Caldow, C., &amp; Caselle, J. E. (2020). Marine protected areas do not prevent marine heatwave-induced fish community structure changes in a temperate transition zone. </w:t>
        </w:r>
      </w:hyperlink>
      <w:hyperlink r:id="rId123">
        <w:r w:rsidR="00353792">
          <w:rPr>
            <w:i/>
          </w:rPr>
          <w:t>Scientific Reports</w:t>
        </w:r>
      </w:hyperlink>
      <w:hyperlink r:id="rId124">
        <w:r w:rsidR="00353792">
          <w:t xml:space="preserve">, </w:t>
        </w:r>
      </w:hyperlink>
      <w:hyperlink r:id="rId125">
        <w:r w:rsidR="00353792">
          <w:rPr>
            <w:i/>
          </w:rPr>
          <w:t>10</w:t>
        </w:r>
      </w:hyperlink>
      <w:hyperlink r:id="rId126">
        <w:r w:rsidR="00353792">
          <w:t>(1), Article 1. https://doi.org/10.1038/s41598-020-77885-3</w:t>
        </w:r>
      </w:hyperlink>
    </w:p>
    <w:p w14:paraId="0C960321" w14:textId="77777777" w:rsidR="00142F34" w:rsidRDefault="008E5210">
      <w:pPr>
        <w:widowControl w:val="0"/>
        <w:pBdr>
          <w:top w:val="nil"/>
          <w:left w:val="nil"/>
          <w:bottom w:val="nil"/>
          <w:right w:val="nil"/>
          <w:between w:val="nil"/>
        </w:pBdr>
        <w:spacing w:line="480" w:lineRule="auto"/>
        <w:ind w:left="720" w:hanging="720"/>
      </w:pPr>
      <w:hyperlink r:id="rId127">
        <w:r w:rsidR="00353792">
          <w:t xml:space="preserve">Froese, R., &amp; Pauly, D. (2023). </w:t>
        </w:r>
      </w:hyperlink>
      <w:hyperlink r:id="rId128">
        <w:r w:rsidR="00353792">
          <w:rPr>
            <w:i/>
          </w:rPr>
          <w:t>FishBase</w:t>
        </w:r>
      </w:hyperlink>
      <w:hyperlink r:id="rId129">
        <w:r w:rsidR="00353792">
          <w:t>. www.fishbase.org</w:t>
        </w:r>
      </w:hyperlink>
    </w:p>
    <w:p w14:paraId="7202B186" w14:textId="77777777" w:rsidR="00142F34" w:rsidRDefault="008E5210">
      <w:pPr>
        <w:widowControl w:val="0"/>
        <w:pBdr>
          <w:top w:val="nil"/>
          <w:left w:val="nil"/>
          <w:bottom w:val="nil"/>
          <w:right w:val="nil"/>
          <w:between w:val="nil"/>
        </w:pBdr>
        <w:spacing w:line="480" w:lineRule="auto"/>
        <w:ind w:left="720" w:hanging="720"/>
      </w:pPr>
      <w:hyperlink r:id="rId130">
        <w:r w:rsidR="00353792">
          <w:t xml:space="preserve">Gaines, S. D., White, C., Carr, M. H., &amp; Palumbi, S. R. (2010a). Designing marine reserve networks for both conservation and fisheries management. </w:t>
        </w:r>
      </w:hyperlink>
      <w:hyperlink r:id="rId131">
        <w:r w:rsidR="00353792">
          <w:rPr>
            <w:i/>
          </w:rPr>
          <w:t>Proceedings of the National Academy of Sciences</w:t>
        </w:r>
      </w:hyperlink>
      <w:hyperlink r:id="rId132">
        <w:r w:rsidR="00353792">
          <w:t xml:space="preserve">, </w:t>
        </w:r>
      </w:hyperlink>
      <w:hyperlink r:id="rId133">
        <w:r w:rsidR="00353792">
          <w:rPr>
            <w:i/>
          </w:rPr>
          <w:t>107</w:t>
        </w:r>
      </w:hyperlink>
      <w:hyperlink r:id="rId134">
        <w:r w:rsidR="00353792">
          <w:t>(43), 18286–18293. https://doi.org/10.1073/pnas.0906473107</w:t>
        </w:r>
      </w:hyperlink>
    </w:p>
    <w:p w14:paraId="6C6145C8" w14:textId="77777777" w:rsidR="00142F34" w:rsidRDefault="008E5210">
      <w:pPr>
        <w:widowControl w:val="0"/>
        <w:pBdr>
          <w:top w:val="nil"/>
          <w:left w:val="nil"/>
          <w:bottom w:val="nil"/>
          <w:right w:val="nil"/>
          <w:between w:val="nil"/>
        </w:pBdr>
        <w:spacing w:line="480" w:lineRule="auto"/>
        <w:ind w:left="720" w:hanging="720"/>
      </w:pPr>
      <w:hyperlink r:id="rId135">
        <w:r w:rsidR="00353792">
          <w:t xml:space="preserve">Gaines, S. D., White, C., Carr, M. H., &amp; Palumbi, S. R. (2010b). Designing marine reserve networks for both conservation and fisheries management. </w:t>
        </w:r>
      </w:hyperlink>
      <w:hyperlink r:id="rId136">
        <w:r w:rsidR="00353792">
          <w:rPr>
            <w:i/>
          </w:rPr>
          <w:t>Proceedings of the National Academy of Sciences</w:t>
        </w:r>
      </w:hyperlink>
      <w:hyperlink r:id="rId137">
        <w:r w:rsidR="00353792">
          <w:t xml:space="preserve">, </w:t>
        </w:r>
      </w:hyperlink>
      <w:hyperlink r:id="rId138">
        <w:r w:rsidR="00353792">
          <w:rPr>
            <w:i/>
          </w:rPr>
          <w:t>107</w:t>
        </w:r>
      </w:hyperlink>
      <w:hyperlink r:id="rId139">
        <w:r w:rsidR="00353792">
          <w:t>(43), 18286–18293. https://doi.org/10.1073/pnas.0906473107</w:t>
        </w:r>
      </w:hyperlink>
    </w:p>
    <w:p w14:paraId="6ABEFD45" w14:textId="77777777" w:rsidR="00142F34" w:rsidRDefault="008E5210">
      <w:pPr>
        <w:widowControl w:val="0"/>
        <w:pBdr>
          <w:top w:val="nil"/>
          <w:left w:val="nil"/>
          <w:bottom w:val="nil"/>
          <w:right w:val="nil"/>
          <w:between w:val="nil"/>
        </w:pBdr>
        <w:spacing w:line="480" w:lineRule="auto"/>
        <w:ind w:left="720" w:hanging="720"/>
      </w:pPr>
      <w:hyperlink r:id="rId140">
        <w:r w:rsidR="00353792">
          <w:t xml:space="preserve">Gill, D. A., Mascia, M. B., Ahmadia, G. N., Glew, L., Lester, S. E., Barnes, M., Craigie, I., Darling, E. S., Free, C. M., Geldmann, J., Holst, S., Jensen, O. P., White, A. T., Basurto, X., Coad, L., Gates, R. D., Guannel, G., Mumby, P. J., Thomas, H., … Fox, H. E. (2017). Capacity shortfalls hinder the performance of marine protected areas globally. </w:t>
        </w:r>
      </w:hyperlink>
      <w:hyperlink r:id="rId141">
        <w:r w:rsidR="00353792">
          <w:rPr>
            <w:i/>
          </w:rPr>
          <w:t>Nature</w:t>
        </w:r>
      </w:hyperlink>
      <w:hyperlink r:id="rId142">
        <w:r w:rsidR="00353792">
          <w:t xml:space="preserve">, </w:t>
        </w:r>
      </w:hyperlink>
      <w:hyperlink r:id="rId143">
        <w:r w:rsidR="00353792">
          <w:rPr>
            <w:i/>
          </w:rPr>
          <w:t>543</w:t>
        </w:r>
      </w:hyperlink>
      <w:hyperlink r:id="rId144">
        <w:r w:rsidR="00353792">
          <w:t>(7647), 665–669. https://doi.org/10.1038/nature21708</w:t>
        </w:r>
      </w:hyperlink>
    </w:p>
    <w:p w14:paraId="3C072465" w14:textId="77777777" w:rsidR="00142F34" w:rsidRDefault="008E5210">
      <w:pPr>
        <w:widowControl w:val="0"/>
        <w:pBdr>
          <w:top w:val="nil"/>
          <w:left w:val="nil"/>
          <w:bottom w:val="nil"/>
          <w:right w:val="nil"/>
          <w:between w:val="nil"/>
        </w:pBdr>
        <w:spacing w:line="480" w:lineRule="auto"/>
        <w:ind w:left="720" w:hanging="720"/>
      </w:pPr>
      <w:hyperlink r:id="rId145">
        <w:r w:rsidR="00353792">
          <w:t xml:space="preserve">Gleason, M., Fox, E., Ashcraft, S., Vasques, J., Whiteman, E., Serpa, P., Saarman, E., Caldwell, M., Frimodig, A., Miller-Henson, M., Kirlin, J., Ota, B., Pope, E., Weber, M., &amp; </w:t>
        </w:r>
        <w:r w:rsidR="00353792">
          <w:lastRenderedPageBreak/>
          <w:t xml:space="preserve">Wiseman, K. (2013). Designing a network of marine protected areas in California: Achievements, costs, lessons learned, and challenges ahead. </w:t>
        </w:r>
      </w:hyperlink>
      <w:hyperlink r:id="rId146">
        <w:r w:rsidR="00353792">
          <w:rPr>
            <w:i/>
          </w:rPr>
          <w:t>Ocean &amp; Coastal Management</w:t>
        </w:r>
      </w:hyperlink>
      <w:hyperlink r:id="rId147">
        <w:r w:rsidR="00353792">
          <w:t xml:space="preserve">, </w:t>
        </w:r>
      </w:hyperlink>
      <w:hyperlink r:id="rId148">
        <w:r w:rsidR="00353792">
          <w:rPr>
            <w:i/>
          </w:rPr>
          <w:t>74</w:t>
        </w:r>
      </w:hyperlink>
      <w:hyperlink r:id="rId149">
        <w:r w:rsidR="00353792">
          <w:t>, 90–101. https://doi.org/10.1016/j.ocecoaman.2012.08.013</w:t>
        </w:r>
      </w:hyperlink>
    </w:p>
    <w:p w14:paraId="790C18D8" w14:textId="77777777" w:rsidR="00142F34" w:rsidRDefault="008E5210">
      <w:pPr>
        <w:widowControl w:val="0"/>
        <w:pBdr>
          <w:top w:val="nil"/>
          <w:left w:val="nil"/>
          <w:bottom w:val="nil"/>
          <w:right w:val="nil"/>
          <w:between w:val="nil"/>
        </w:pBdr>
        <w:spacing w:line="480" w:lineRule="auto"/>
        <w:ind w:left="720" w:hanging="720"/>
      </w:pPr>
      <w:hyperlink r:id="rId150">
        <w:r w:rsidR="00353792">
          <w:t xml:space="preserve">Goñi, R., Adlerstein, S., Alvarez-Berastegui, D., Forcada, A., Reñones, O., Criquet, G., Polti, S., Cadiou, G., Valle, C., Lenfant, P., Bonhomme, P., Pérez-Ruzafa, A., Sánchez-Lizaso, J. L., García-Charton, J. A., Bernard, G., Stelzenmüller, V., &amp; Planes, S. (2008). Spillover from six western Mediterranean marine protected areas: Evidence from artisanal fisheries. </w:t>
        </w:r>
      </w:hyperlink>
      <w:hyperlink r:id="rId151">
        <w:r w:rsidR="00353792">
          <w:rPr>
            <w:i/>
          </w:rPr>
          <w:t>Marine Ecology Progress Series</w:t>
        </w:r>
      </w:hyperlink>
      <w:hyperlink r:id="rId152">
        <w:r w:rsidR="00353792">
          <w:t xml:space="preserve">, </w:t>
        </w:r>
      </w:hyperlink>
      <w:hyperlink r:id="rId153">
        <w:r w:rsidR="00353792">
          <w:rPr>
            <w:i/>
          </w:rPr>
          <w:t>366</w:t>
        </w:r>
      </w:hyperlink>
      <w:hyperlink r:id="rId154">
        <w:r w:rsidR="00353792">
          <w:t>, 159–174. https://doi.org/10.3354/meps07532</w:t>
        </w:r>
      </w:hyperlink>
    </w:p>
    <w:p w14:paraId="602214B9" w14:textId="77777777" w:rsidR="00142F34" w:rsidRDefault="008E5210">
      <w:pPr>
        <w:widowControl w:val="0"/>
        <w:pBdr>
          <w:top w:val="nil"/>
          <w:left w:val="nil"/>
          <w:bottom w:val="nil"/>
          <w:right w:val="nil"/>
          <w:between w:val="nil"/>
        </w:pBdr>
        <w:spacing w:line="480" w:lineRule="auto"/>
        <w:ind w:left="720" w:hanging="720"/>
      </w:pPr>
      <w:hyperlink r:id="rId155">
        <w:r w:rsidR="00353792">
          <w:t xml:space="preserve">Goñi, R., Hilborn, R., Díaz, D., Mallol, S., &amp; Adlerstein, S. (2010). Net contribution of spillover from a marine reserve to fishery catches. </w:t>
        </w:r>
      </w:hyperlink>
      <w:hyperlink r:id="rId156">
        <w:r w:rsidR="00353792">
          <w:rPr>
            <w:i/>
          </w:rPr>
          <w:t>Marine Ecology Progress Series</w:t>
        </w:r>
      </w:hyperlink>
      <w:hyperlink r:id="rId157">
        <w:r w:rsidR="00353792">
          <w:t xml:space="preserve">, </w:t>
        </w:r>
      </w:hyperlink>
      <w:hyperlink r:id="rId158">
        <w:r w:rsidR="00353792">
          <w:rPr>
            <w:i/>
          </w:rPr>
          <w:t>400</w:t>
        </w:r>
      </w:hyperlink>
      <w:hyperlink r:id="rId159">
        <w:r w:rsidR="00353792">
          <w:t>, 233–243. https://doi.org/10.3354/meps08419</w:t>
        </w:r>
      </w:hyperlink>
    </w:p>
    <w:p w14:paraId="1681D999" w14:textId="77777777" w:rsidR="00142F34" w:rsidRDefault="008E5210">
      <w:pPr>
        <w:widowControl w:val="0"/>
        <w:pBdr>
          <w:top w:val="nil"/>
          <w:left w:val="nil"/>
          <w:bottom w:val="nil"/>
          <w:right w:val="nil"/>
          <w:between w:val="nil"/>
        </w:pBdr>
        <w:spacing w:line="480" w:lineRule="auto"/>
        <w:ind w:left="720" w:hanging="720"/>
      </w:pPr>
      <w:hyperlink r:id="rId160">
        <w:r w:rsidR="00353792">
          <w:t xml:space="preserve">Griffiths, L. L., Andradi-Brown, D. A., Ahmadia, G. N., Purwanto, Awaludinnoer, Bryan-Brown, D., &amp; Brown, C. J. (2022). Linking historical fishing pressure to biodiversity outcomes to predict spatial variation in Marine Protected Area performance. </w:t>
        </w:r>
      </w:hyperlink>
      <w:hyperlink r:id="rId161">
        <w:r w:rsidR="00353792">
          <w:rPr>
            <w:i/>
          </w:rPr>
          <w:t>Marine Policy</w:t>
        </w:r>
      </w:hyperlink>
      <w:hyperlink r:id="rId162">
        <w:r w:rsidR="00353792">
          <w:t xml:space="preserve">, </w:t>
        </w:r>
      </w:hyperlink>
      <w:hyperlink r:id="rId163">
        <w:r w:rsidR="00353792">
          <w:rPr>
            <w:i/>
          </w:rPr>
          <w:t>139</w:t>
        </w:r>
      </w:hyperlink>
      <w:hyperlink r:id="rId164">
        <w:r w:rsidR="00353792">
          <w:t>, 105024. https://doi.org/10.1016/j.marpol.2022.105024</w:t>
        </w:r>
      </w:hyperlink>
    </w:p>
    <w:p w14:paraId="0E8574A3" w14:textId="77777777" w:rsidR="00142F34" w:rsidRDefault="008E5210">
      <w:pPr>
        <w:widowControl w:val="0"/>
        <w:pBdr>
          <w:top w:val="nil"/>
          <w:left w:val="nil"/>
          <w:bottom w:val="nil"/>
          <w:right w:val="nil"/>
          <w:between w:val="nil"/>
        </w:pBdr>
        <w:spacing w:line="480" w:lineRule="auto"/>
        <w:ind w:left="720" w:hanging="720"/>
      </w:pPr>
      <w:hyperlink r:id="rId165">
        <w:r w:rsidR="00353792">
          <w:t xml:space="preserve">Grorud-Colvert, K., Claudet, J., Tissot, B. N., Caselle, J. E., Carr, M. H., Day, J. C., Friedlander, A. M., Lester, S. E., Loma, T. L. de, Malone, D., &amp; Walsh, W. J. (2014). Marine Protected Area Networks: Assessing Whether the Whole Is Greater than the Sum of Its Parts. </w:t>
        </w:r>
      </w:hyperlink>
      <w:hyperlink r:id="rId166">
        <w:r w:rsidR="00353792">
          <w:rPr>
            <w:i/>
          </w:rPr>
          <w:t>PLOS ONE</w:t>
        </w:r>
      </w:hyperlink>
      <w:hyperlink r:id="rId167">
        <w:r w:rsidR="00353792">
          <w:t xml:space="preserve">, </w:t>
        </w:r>
      </w:hyperlink>
      <w:hyperlink r:id="rId168">
        <w:r w:rsidR="00353792">
          <w:rPr>
            <w:i/>
          </w:rPr>
          <w:t>9</w:t>
        </w:r>
      </w:hyperlink>
      <w:hyperlink r:id="rId169">
        <w:r w:rsidR="00353792">
          <w:t>(8), e102298. https://doi.org/10.1371/journal.pone.0102298</w:t>
        </w:r>
      </w:hyperlink>
    </w:p>
    <w:p w14:paraId="30D85194" w14:textId="77777777" w:rsidR="00142F34" w:rsidRDefault="008E5210">
      <w:pPr>
        <w:widowControl w:val="0"/>
        <w:pBdr>
          <w:top w:val="nil"/>
          <w:left w:val="nil"/>
          <w:bottom w:val="nil"/>
          <w:right w:val="nil"/>
          <w:between w:val="nil"/>
        </w:pBdr>
        <w:spacing w:line="480" w:lineRule="auto"/>
        <w:ind w:left="720" w:hanging="720"/>
      </w:pPr>
      <w:hyperlink r:id="rId170">
        <w:r w:rsidR="00353792">
          <w:t xml:space="preserve">Grorud-Colvert, K., Sullivan-Stack, J., Roberts, C., Constant, V., Pike, E. P., Kingston, N., Laffoley, D., Sala, E., Claudet, J., Friedlander, A. M., Gill, D. A., Lester, S. E., Day, J. C., Gonçalves, E. J., Ahmadia, G. N., Rand, M., Villagomez, A., Ban, N. C., Gurney, G. G., … Lubchenco, J. (2021). The MPA Guide: A framework to achieve global goals for the ocean. </w:t>
        </w:r>
      </w:hyperlink>
      <w:hyperlink r:id="rId171">
        <w:r w:rsidR="00353792">
          <w:rPr>
            <w:i/>
          </w:rPr>
          <w:t>Science</w:t>
        </w:r>
      </w:hyperlink>
      <w:hyperlink r:id="rId172">
        <w:r w:rsidR="00353792">
          <w:t xml:space="preserve">, </w:t>
        </w:r>
      </w:hyperlink>
      <w:hyperlink r:id="rId173">
        <w:r w:rsidR="00353792">
          <w:rPr>
            <w:i/>
          </w:rPr>
          <w:t>373</w:t>
        </w:r>
      </w:hyperlink>
      <w:hyperlink r:id="rId174">
        <w:r w:rsidR="00353792">
          <w:t>, eabf0861.</w:t>
        </w:r>
      </w:hyperlink>
    </w:p>
    <w:p w14:paraId="75BE75BA" w14:textId="77777777" w:rsidR="00142F34" w:rsidRDefault="008E5210">
      <w:pPr>
        <w:widowControl w:val="0"/>
        <w:pBdr>
          <w:top w:val="nil"/>
          <w:left w:val="nil"/>
          <w:bottom w:val="nil"/>
          <w:right w:val="nil"/>
          <w:between w:val="nil"/>
        </w:pBdr>
        <w:spacing w:line="480" w:lineRule="auto"/>
        <w:ind w:left="720" w:hanging="720"/>
      </w:pPr>
      <w:hyperlink r:id="rId175">
        <w:r w:rsidR="00353792">
          <w:t xml:space="preserve">Guidetti, P., Baiata, P., Ballesteros, E., Franco, A. D., Hereu, B., Macpherson, E., Micheli, F., </w:t>
        </w:r>
        <w:r w:rsidR="00353792">
          <w:lastRenderedPageBreak/>
          <w:t xml:space="preserve">Pais, A., Panzalis, P., Rosenberg, A. A., Zabala, M., &amp; Sala, E. (2014). Large-Scale Assessment of Mediterranean Marine Protected Areas Effects on Fish Assemblages. </w:t>
        </w:r>
      </w:hyperlink>
      <w:hyperlink r:id="rId176">
        <w:r w:rsidR="00353792">
          <w:rPr>
            <w:i/>
          </w:rPr>
          <w:t>PLOS ONE</w:t>
        </w:r>
      </w:hyperlink>
      <w:hyperlink r:id="rId177">
        <w:r w:rsidR="00353792">
          <w:t xml:space="preserve">, </w:t>
        </w:r>
      </w:hyperlink>
      <w:hyperlink r:id="rId178">
        <w:r w:rsidR="00353792">
          <w:rPr>
            <w:i/>
          </w:rPr>
          <w:t>9</w:t>
        </w:r>
      </w:hyperlink>
      <w:hyperlink r:id="rId179">
        <w:r w:rsidR="00353792">
          <w:t>(4), e91841. https://doi.org/10.1371/journal.pone.0091841</w:t>
        </w:r>
      </w:hyperlink>
    </w:p>
    <w:p w14:paraId="26B74E0B" w14:textId="77777777" w:rsidR="00142F34" w:rsidRDefault="008E5210">
      <w:pPr>
        <w:widowControl w:val="0"/>
        <w:pBdr>
          <w:top w:val="nil"/>
          <w:left w:val="nil"/>
          <w:bottom w:val="nil"/>
          <w:right w:val="nil"/>
          <w:between w:val="nil"/>
        </w:pBdr>
        <w:spacing w:line="480" w:lineRule="auto"/>
        <w:ind w:left="720" w:hanging="720"/>
      </w:pPr>
      <w:hyperlink r:id="rId180">
        <w:r w:rsidR="00353792">
          <w:t xml:space="preserve">Hamilton, S. L., Caselle, J. E., Malone, D. P., &amp; Carr, M. H. (2010). Incorporating biogeography into evaluations of the Channel Islands marine reserve network. </w:t>
        </w:r>
      </w:hyperlink>
      <w:hyperlink r:id="rId181">
        <w:r w:rsidR="00353792">
          <w:rPr>
            <w:i/>
          </w:rPr>
          <w:t>Proceedings of the National Academy of Sciences</w:t>
        </w:r>
      </w:hyperlink>
      <w:hyperlink r:id="rId182">
        <w:r w:rsidR="00353792">
          <w:t xml:space="preserve">, </w:t>
        </w:r>
      </w:hyperlink>
      <w:hyperlink r:id="rId183">
        <w:r w:rsidR="00353792">
          <w:rPr>
            <w:i/>
          </w:rPr>
          <w:t>107</w:t>
        </w:r>
      </w:hyperlink>
      <w:hyperlink r:id="rId184">
        <w:r w:rsidR="00353792">
          <w:t>(43), 18272–18277. https://doi.org/10.1073/pnas.0908091107</w:t>
        </w:r>
      </w:hyperlink>
    </w:p>
    <w:p w14:paraId="6139BE02" w14:textId="77777777" w:rsidR="00142F34" w:rsidRDefault="008E5210">
      <w:pPr>
        <w:widowControl w:val="0"/>
        <w:pBdr>
          <w:top w:val="nil"/>
          <w:left w:val="nil"/>
          <w:bottom w:val="nil"/>
          <w:right w:val="nil"/>
          <w:between w:val="nil"/>
        </w:pBdr>
        <w:spacing w:line="480" w:lineRule="auto"/>
        <w:ind w:left="720" w:hanging="720"/>
      </w:pPr>
      <w:hyperlink r:id="rId185">
        <w:r w:rsidR="00353792">
          <w:t xml:space="preserve">Hopf, J. K., &amp; White, J. W. (2023). Extreme events delay the detection of marine protected area effects: Implications for monitoring and management. </w:t>
        </w:r>
      </w:hyperlink>
      <w:hyperlink r:id="rId186">
        <w:r w:rsidR="00353792">
          <w:rPr>
            <w:i/>
          </w:rPr>
          <w:t>Biological Conservation</w:t>
        </w:r>
      </w:hyperlink>
      <w:hyperlink r:id="rId187">
        <w:r w:rsidR="00353792">
          <w:t xml:space="preserve">, </w:t>
        </w:r>
      </w:hyperlink>
      <w:hyperlink r:id="rId188">
        <w:r w:rsidR="00353792">
          <w:rPr>
            <w:i/>
          </w:rPr>
          <w:t>285</w:t>
        </w:r>
      </w:hyperlink>
      <w:hyperlink r:id="rId189">
        <w:r w:rsidR="00353792">
          <w:t>, 110250. https://doi.org/10.1016/j.biocon.2023.110250</w:t>
        </w:r>
      </w:hyperlink>
    </w:p>
    <w:p w14:paraId="7F3B2D89" w14:textId="77777777" w:rsidR="00142F34" w:rsidRDefault="008E5210">
      <w:pPr>
        <w:widowControl w:val="0"/>
        <w:pBdr>
          <w:top w:val="nil"/>
          <w:left w:val="nil"/>
          <w:bottom w:val="nil"/>
          <w:right w:val="nil"/>
          <w:between w:val="nil"/>
        </w:pBdr>
        <w:spacing w:line="480" w:lineRule="auto"/>
        <w:ind w:left="720" w:hanging="720"/>
      </w:pPr>
      <w:hyperlink r:id="rId190">
        <w:r w:rsidR="00353792">
          <w:t xml:space="preserve">Jacquemont, J., Blasiak, R., Le Cam, C., Le Gouellec, M., &amp; Claudet, J. (2022). Ocean conservation boosts climate change mitigation and adaptation. </w:t>
        </w:r>
      </w:hyperlink>
      <w:hyperlink r:id="rId191">
        <w:r w:rsidR="00353792">
          <w:rPr>
            <w:i/>
          </w:rPr>
          <w:t>One Earth</w:t>
        </w:r>
      </w:hyperlink>
      <w:hyperlink r:id="rId192">
        <w:r w:rsidR="00353792">
          <w:t xml:space="preserve">, </w:t>
        </w:r>
      </w:hyperlink>
      <w:hyperlink r:id="rId193">
        <w:r w:rsidR="00353792">
          <w:rPr>
            <w:i/>
          </w:rPr>
          <w:t>5</w:t>
        </w:r>
      </w:hyperlink>
      <w:hyperlink r:id="rId194">
        <w:r w:rsidR="00353792">
          <w:t>(10), 1126–1138. https://doi.org/10.1016/j.oneear.2022.09.002</w:t>
        </w:r>
      </w:hyperlink>
    </w:p>
    <w:p w14:paraId="1C4EE6AB" w14:textId="77777777" w:rsidR="00142F34" w:rsidRDefault="008E5210">
      <w:pPr>
        <w:widowControl w:val="0"/>
        <w:pBdr>
          <w:top w:val="nil"/>
          <w:left w:val="nil"/>
          <w:bottom w:val="nil"/>
          <w:right w:val="nil"/>
          <w:between w:val="nil"/>
        </w:pBdr>
        <w:spacing w:line="480" w:lineRule="auto"/>
        <w:ind w:left="720" w:hanging="720"/>
      </w:pPr>
      <w:hyperlink r:id="rId195">
        <w:r w:rsidR="00353792">
          <w:t xml:space="preserve">Jefferson, T., Costello, M. J., Zhao, Q., &amp; Lundquist, C. J. (2021). Conserving threatened marine species and biodiversity requires 40% ocean protection. </w:t>
        </w:r>
      </w:hyperlink>
      <w:hyperlink r:id="rId196">
        <w:r w:rsidR="00353792">
          <w:rPr>
            <w:i/>
          </w:rPr>
          <w:t>Biological Conservation</w:t>
        </w:r>
      </w:hyperlink>
      <w:hyperlink r:id="rId197">
        <w:r w:rsidR="00353792">
          <w:t xml:space="preserve">, </w:t>
        </w:r>
      </w:hyperlink>
      <w:hyperlink r:id="rId198">
        <w:r w:rsidR="00353792">
          <w:rPr>
            <w:i/>
          </w:rPr>
          <w:t>264</w:t>
        </w:r>
      </w:hyperlink>
      <w:hyperlink r:id="rId199">
        <w:r w:rsidR="00353792">
          <w:t>, 109368. https://doi.org/10.1016/j.biocon.2021.109368</w:t>
        </w:r>
      </w:hyperlink>
    </w:p>
    <w:p w14:paraId="19F3F861" w14:textId="77777777" w:rsidR="00142F34" w:rsidRDefault="008E5210">
      <w:pPr>
        <w:widowControl w:val="0"/>
        <w:pBdr>
          <w:top w:val="nil"/>
          <w:left w:val="nil"/>
          <w:bottom w:val="nil"/>
          <w:right w:val="nil"/>
          <w:between w:val="nil"/>
        </w:pBdr>
        <w:spacing w:line="480" w:lineRule="auto"/>
        <w:ind w:left="720" w:hanging="720"/>
      </w:pPr>
      <w:hyperlink r:id="rId200">
        <w:r w:rsidR="00353792">
          <w:t xml:space="preserve">Johnson, J. V., Dick, J. T. A., &amp; Pincheira-Donoso, D. (2022). Marine protected areas do not buffer corals from bleaching under global warming. </w:t>
        </w:r>
      </w:hyperlink>
      <w:hyperlink r:id="rId201">
        <w:r w:rsidR="00353792">
          <w:rPr>
            <w:i/>
          </w:rPr>
          <w:t>BMC Ecology and Evolution</w:t>
        </w:r>
      </w:hyperlink>
      <w:hyperlink r:id="rId202">
        <w:r w:rsidR="00353792">
          <w:t xml:space="preserve">, </w:t>
        </w:r>
      </w:hyperlink>
      <w:hyperlink r:id="rId203">
        <w:r w:rsidR="00353792">
          <w:rPr>
            <w:i/>
          </w:rPr>
          <w:t>22</w:t>
        </w:r>
      </w:hyperlink>
      <w:hyperlink r:id="rId204">
        <w:r w:rsidR="00353792">
          <w:t>(1), 58. https://doi.org/10.1186/s12862-022-02011-y</w:t>
        </w:r>
      </w:hyperlink>
    </w:p>
    <w:p w14:paraId="3F8C54F0" w14:textId="77777777" w:rsidR="00142F34" w:rsidRDefault="008E5210">
      <w:pPr>
        <w:widowControl w:val="0"/>
        <w:pBdr>
          <w:top w:val="nil"/>
          <w:left w:val="nil"/>
          <w:bottom w:val="nil"/>
          <w:right w:val="nil"/>
          <w:between w:val="nil"/>
        </w:pBdr>
        <w:spacing w:line="480" w:lineRule="auto"/>
        <w:ind w:left="720" w:hanging="720"/>
      </w:pPr>
      <w:hyperlink r:id="rId205">
        <w:r w:rsidR="00353792">
          <w:t xml:space="preserve">Jones, K. R., Klein, C. J., Grantham, H. S., Possingham, H. P., Halpern, B. S., Burgess, N. D., Butchart, S. H. M., Robinson, J. G., Kingston, N., Bhola, N., &amp; Watson, J. E. M. (2020). Area Requirements to Safeguard Earth’s Marine Species. </w:t>
        </w:r>
      </w:hyperlink>
      <w:hyperlink r:id="rId206">
        <w:r w:rsidR="00353792">
          <w:rPr>
            <w:i/>
          </w:rPr>
          <w:t>One Earth</w:t>
        </w:r>
      </w:hyperlink>
      <w:hyperlink r:id="rId207">
        <w:r w:rsidR="00353792">
          <w:t xml:space="preserve">, </w:t>
        </w:r>
      </w:hyperlink>
      <w:hyperlink r:id="rId208">
        <w:r w:rsidR="00353792">
          <w:rPr>
            <w:i/>
          </w:rPr>
          <w:t>2</w:t>
        </w:r>
      </w:hyperlink>
      <w:hyperlink r:id="rId209">
        <w:r w:rsidR="00353792">
          <w:t>(2), 188–196. https://doi.org/10.1016/j.oneear.2020.01.010</w:t>
        </w:r>
      </w:hyperlink>
    </w:p>
    <w:p w14:paraId="05A361C5" w14:textId="77777777" w:rsidR="00142F34" w:rsidRDefault="008E5210">
      <w:pPr>
        <w:widowControl w:val="0"/>
        <w:pBdr>
          <w:top w:val="nil"/>
          <w:left w:val="nil"/>
          <w:bottom w:val="nil"/>
          <w:right w:val="nil"/>
          <w:between w:val="nil"/>
        </w:pBdr>
        <w:spacing w:line="480" w:lineRule="auto"/>
        <w:ind w:left="720" w:hanging="720"/>
      </w:pPr>
      <w:hyperlink r:id="rId210">
        <w:r w:rsidR="00353792">
          <w:t xml:space="preserve">Keller, A. A., Harms, J. H., Elz, A., Wallace, J. R., Benante, J. A., &amp; Chappell, A. (2022). A tale of two species: Vermilion and sunset rockfish in the Southern California Bight. </w:t>
        </w:r>
      </w:hyperlink>
      <w:hyperlink r:id="rId211">
        <w:r w:rsidR="00353792">
          <w:rPr>
            <w:i/>
          </w:rPr>
          <w:t>Fisheries Research</w:t>
        </w:r>
      </w:hyperlink>
      <w:hyperlink r:id="rId212">
        <w:r w:rsidR="00353792">
          <w:t xml:space="preserve">, </w:t>
        </w:r>
      </w:hyperlink>
      <w:hyperlink r:id="rId213">
        <w:r w:rsidR="00353792">
          <w:rPr>
            <w:i/>
          </w:rPr>
          <w:t>250</w:t>
        </w:r>
      </w:hyperlink>
      <w:hyperlink r:id="rId214">
        <w:r w:rsidR="00353792">
          <w:t>, 106275. https://doi.org/10.1016/j.fishres.2022.106275</w:t>
        </w:r>
      </w:hyperlink>
    </w:p>
    <w:p w14:paraId="67EA693A" w14:textId="77777777" w:rsidR="00142F34" w:rsidRDefault="008E5210">
      <w:pPr>
        <w:widowControl w:val="0"/>
        <w:pBdr>
          <w:top w:val="nil"/>
          <w:left w:val="nil"/>
          <w:bottom w:val="nil"/>
          <w:right w:val="nil"/>
          <w:between w:val="nil"/>
        </w:pBdr>
        <w:spacing w:line="480" w:lineRule="auto"/>
        <w:ind w:left="720" w:hanging="720"/>
      </w:pPr>
      <w:hyperlink r:id="rId215">
        <w:r w:rsidR="00353792">
          <w:t xml:space="preserve">Lester, S. E., Halpern, B. S., Grorud-Colvert, K., Lubchenco, J., Ruttenberg, B. I., Gaines, S. D., Airamé, S., &amp; Warner, R. R. (2009). Biological effects within no-take marine reserves: A global synthesis. </w:t>
        </w:r>
      </w:hyperlink>
      <w:hyperlink r:id="rId216">
        <w:r w:rsidR="00353792">
          <w:rPr>
            <w:i/>
          </w:rPr>
          <w:t>Marine Ecology Progress Series</w:t>
        </w:r>
      </w:hyperlink>
      <w:hyperlink r:id="rId217">
        <w:r w:rsidR="00353792">
          <w:t xml:space="preserve">, </w:t>
        </w:r>
      </w:hyperlink>
      <w:hyperlink r:id="rId218">
        <w:r w:rsidR="00353792">
          <w:rPr>
            <w:i/>
          </w:rPr>
          <w:t>384</w:t>
        </w:r>
      </w:hyperlink>
      <w:hyperlink r:id="rId219">
        <w:r w:rsidR="00353792">
          <w:t>, 33–46. https://doi.org/10.3354/meps08029</w:t>
        </w:r>
      </w:hyperlink>
    </w:p>
    <w:p w14:paraId="26D3CBC9" w14:textId="77777777" w:rsidR="00142F34" w:rsidRDefault="008E5210">
      <w:pPr>
        <w:widowControl w:val="0"/>
        <w:pBdr>
          <w:top w:val="nil"/>
          <w:left w:val="nil"/>
          <w:bottom w:val="nil"/>
          <w:right w:val="nil"/>
          <w:between w:val="nil"/>
        </w:pBdr>
        <w:spacing w:line="480" w:lineRule="auto"/>
        <w:ind w:left="720" w:hanging="720"/>
      </w:pPr>
      <w:hyperlink r:id="rId220">
        <w:r w:rsidR="00353792">
          <w:t xml:space="preserve">Lester, S., &amp; Halpern, B. (2008). Biological responses in marine no-take reserves versus partially protected areas. </w:t>
        </w:r>
      </w:hyperlink>
      <w:hyperlink r:id="rId221">
        <w:r w:rsidR="00353792">
          <w:rPr>
            <w:i/>
          </w:rPr>
          <w:t>Marine Ecology Progress Series</w:t>
        </w:r>
      </w:hyperlink>
      <w:hyperlink r:id="rId222">
        <w:r w:rsidR="00353792">
          <w:t xml:space="preserve">, </w:t>
        </w:r>
      </w:hyperlink>
      <w:hyperlink r:id="rId223">
        <w:r w:rsidR="00353792">
          <w:rPr>
            <w:i/>
          </w:rPr>
          <w:t>367</w:t>
        </w:r>
      </w:hyperlink>
      <w:hyperlink r:id="rId224">
        <w:r w:rsidR="00353792">
          <w:t>, 49–56. https://doi.org/10.3354/meps07599</w:t>
        </w:r>
      </w:hyperlink>
    </w:p>
    <w:p w14:paraId="263D9F36" w14:textId="77777777" w:rsidR="00142F34" w:rsidRDefault="008E5210">
      <w:pPr>
        <w:widowControl w:val="0"/>
        <w:pBdr>
          <w:top w:val="nil"/>
          <w:left w:val="nil"/>
          <w:bottom w:val="nil"/>
          <w:right w:val="nil"/>
          <w:between w:val="nil"/>
        </w:pBdr>
        <w:spacing w:line="480" w:lineRule="auto"/>
        <w:ind w:left="720" w:hanging="720"/>
      </w:pPr>
      <w:hyperlink r:id="rId225">
        <w:r w:rsidR="00353792">
          <w:t xml:space="preserve">Liaw, A., &amp; Wiener, M. (2002). Classification and Regression by randomForest. </w:t>
        </w:r>
      </w:hyperlink>
      <w:hyperlink r:id="rId226">
        <w:r w:rsidR="00353792">
          <w:rPr>
            <w:i/>
          </w:rPr>
          <w:t>R News</w:t>
        </w:r>
      </w:hyperlink>
      <w:hyperlink r:id="rId227">
        <w:r w:rsidR="00353792">
          <w:t xml:space="preserve">, </w:t>
        </w:r>
      </w:hyperlink>
      <w:hyperlink r:id="rId228">
        <w:r w:rsidR="00353792">
          <w:rPr>
            <w:i/>
          </w:rPr>
          <w:t>2</w:t>
        </w:r>
      </w:hyperlink>
      <w:hyperlink r:id="rId229">
        <w:r w:rsidR="00353792">
          <w:t>(3), 18–22.</w:t>
        </w:r>
      </w:hyperlink>
    </w:p>
    <w:p w14:paraId="25118F25" w14:textId="77777777" w:rsidR="00142F34" w:rsidRDefault="008E5210">
      <w:pPr>
        <w:widowControl w:val="0"/>
        <w:pBdr>
          <w:top w:val="nil"/>
          <w:left w:val="nil"/>
          <w:bottom w:val="nil"/>
          <w:right w:val="nil"/>
          <w:between w:val="nil"/>
        </w:pBdr>
        <w:spacing w:line="480" w:lineRule="auto"/>
        <w:ind w:left="720" w:hanging="720"/>
      </w:pPr>
      <w:hyperlink r:id="rId230">
        <w:r w:rsidR="00353792">
          <w:t xml:space="preserve">Lindholm, J., Auster, P., &amp; Valentine, P. (2004). Role of a large marine protected area for conserving landscape attributes of sand habitats on Georges Bank (NW Atlantic). </w:t>
        </w:r>
      </w:hyperlink>
      <w:hyperlink r:id="rId231">
        <w:r w:rsidR="00353792">
          <w:rPr>
            <w:i/>
          </w:rPr>
          <w:t>Marine Ecology Progress Series</w:t>
        </w:r>
      </w:hyperlink>
      <w:hyperlink r:id="rId232">
        <w:r w:rsidR="00353792">
          <w:t xml:space="preserve">, </w:t>
        </w:r>
      </w:hyperlink>
      <w:hyperlink r:id="rId233">
        <w:r w:rsidR="00353792">
          <w:rPr>
            <w:i/>
          </w:rPr>
          <w:t>269</w:t>
        </w:r>
      </w:hyperlink>
      <w:hyperlink r:id="rId234">
        <w:r w:rsidR="00353792">
          <w:t>, 61–68. https://doi.org/10.3354/meps269061</w:t>
        </w:r>
      </w:hyperlink>
    </w:p>
    <w:p w14:paraId="2DAD3E95" w14:textId="77777777" w:rsidR="00142F34" w:rsidRDefault="008E5210">
      <w:pPr>
        <w:widowControl w:val="0"/>
        <w:pBdr>
          <w:top w:val="nil"/>
          <w:left w:val="nil"/>
          <w:bottom w:val="nil"/>
          <w:right w:val="nil"/>
          <w:between w:val="nil"/>
        </w:pBdr>
        <w:spacing w:line="480" w:lineRule="auto"/>
        <w:ind w:left="720" w:hanging="720"/>
      </w:pPr>
      <w:hyperlink r:id="rId235">
        <w:r w:rsidR="00353792">
          <w:t xml:space="preserve">Lopazanski, C., Foshay, B., Couture, J. L., Wagner, D., Hannah, L., Pidgeon, E., &amp; Bradley, D. (2023). Principles for climate resilience are prevalent in marine protected area management plans. </w:t>
        </w:r>
      </w:hyperlink>
      <w:hyperlink r:id="rId236">
        <w:r w:rsidR="00353792">
          <w:rPr>
            <w:i/>
          </w:rPr>
          <w:t>Conservation Letters</w:t>
        </w:r>
      </w:hyperlink>
      <w:hyperlink r:id="rId237">
        <w:r w:rsidR="00353792">
          <w:t>, e12972. https://doi.org/10.1111/conl.12972</w:t>
        </w:r>
      </w:hyperlink>
    </w:p>
    <w:p w14:paraId="6A46A02F" w14:textId="77777777" w:rsidR="00142F34" w:rsidRDefault="008E5210">
      <w:pPr>
        <w:widowControl w:val="0"/>
        <w:pBdr>
          <w:top w:val="nil"/>
          <w:left w:val="nil"/>
          <w:bottom w:val="nil"/>
          <w:right w:val="nil"/>
          <w:between w:val="nil"/>
        </w:pBdr>
        <w:spacing w:line="480" w:lineRule="auto"/>
        <w:ind w:left="720" w:hanging="720"/>
      </w:pPr>
      <w:hyperlink r:id="rId238">
        <w:r w:rsidR="00353792">
          <w:t xml:space="preserve">Malone, D. P., Davis, K., Lonhart, S. I., Parsons-Field, A., Caselle, J. E., &amp; Carr, M. H. (2022). Large-scale, multidecade monitoring data from kelp forest ecosystems in California and Oregon (USA). </w:t>
        </w:r>
      </w:hyperlink>
      <w:hyperlink r:id="rId239">
        <w:r w:rsidR="00353792">
          <w:rPr>
            <w:i/>
          </w:rPr>
          <w:t>Ecology</w:t>
        </w:r>
      </w:hyperlink>
      <w:hyperlink r:id="rId240">
        <w:r w:rsidR="00353792">
          <w:t xml:space="preserve">, </w:t>
        </w:r>
      </w:hyperlink>
      <w:hyperlink r:id="rId241">
        <w:r w:rsidR="00353792">
          <w:rPr>
            <w:i/>
          </w:rPr>
          <w:t>103</w:t>
        </w:r>
      </w:hyperlink>
      <w:hyperlink r:id="rId242">
        <w:r w:rsidR="00353792">
          <w:t>(5), e3630. https://doi.org/10.1002/ecy.3630</w:t>
        </w:r>
      </w:hyperlink>
    </w:p>
    <w:p w14:paraId="327C24E9" w14:textId="77777777" w:rsidR="00142F34" w:rsidRDefault="008E5210">
      <w:pPr>
        <w:widowControl w:val="0"/>
        <w:pBdr>
          <w:top w:val="nil"/>
          <w:left w:val="nil"/>
          <w:bottom w:val="nil"/>
          <w:right w:val="nil"/>
          <w:between w:val="nil"/>
        </w:pBdr>
        <w:spacing w:line="480" w:lineRule="auto"/>
        <w:ind w:left="720" w:hanging="720"/>
      </w:pPr>
      <w:hyperlink r:id="rId243">
        <w:r w:rsidR="00353792">
          <w:t xml:space="preserve">Mason, J., Kosaka, R., Mamula, A., &amp; Speir, C. (2012). Effort changes around a marine reserve: The case of the California Rockfish Conservation Area. </w:t>
        </w:r>
      </w:hyperlink>
      <w:hyperlink r:id="rId244">
        <w:r w:rsidR="00353792">
          <w:rPr>
            <w:i/>
          </w:rPr>
          <w:t>Marine Policy</w:t>
        </w:r>
      </w:hyperlink>
      <w:hyperlink r:id="rId245">
        <w:r w:rsidR="00353792">
          <w:t xml:space="preserve">, </w:t>
        </w:r>
      </w:hyperlink>
      <w:hyperlink r:id="rId246">
        <w:r w:rsidR="00353792">
          <w:rPr>
            <w:i/>
          </w:rPr>
          <w:t>36</w:t>
        </w:r>
      </w:hyperlink>
      <w:hyperlink r:id="rId247">
        <w:r w:rsidR="00353792">
          <w:t>(5), 1054–1063. https://doi.org/10.1016/j.marpol.2012.03.002</w:t>
        </w:r>
      </w:hyperlink>
    </w:p>
    <w:p w14:paraId="5FA0BF75" w14:textId="77777777" w:rsidR="00142F34" w:rsidRDefault="008E5210">
      <w:pPr>
        <w:widowControl w:val="0"/>
        <w:pBdr>
          <w:top w:val="nil"/>
          <w:left w:val="nil"/>
          <w:bottom w:val="nil"/>
          <w:right w:val="nil"/>
          <w:between w:val="nil"/>
        </w:pBdr>
        <w:spacing w:line="480" w:lineRule="auto"/>
        <w:ind w:left="720" w:hanging="720"/>
      </w:pPr>
      <w:hyperlink r:id="rId248">
        <w:r w:rsidR="00353792">
          <w:t xml:space="preserve">McLeod, E., Salm, R., Green, A., &amp; Almany, J. (2009). Designing marine protected area networks to address the impacts of climate change. </w:t>
        </w:r>
      </w:hyperlink>
      <w:hyperlink r:id="rId249">
        <w:r w:rsidR="00353792">
          <w:rPr>
            <w:i/>
          </w:rPr>
          <w:t>Frontiers in Ecology and the Environment</w:t>
        </w:r>
      </w:hyperlink>
      <w:hyperlink r:id="rId250">
        <w:r w:rsidR="00353792">
          <w:t xml:space="preserve">, </w:t>
        </w:r>
      </w:hyperlink>
      <w:hyperlink r:id="rId251">
        <w:r w:rsidR="00353792">
          <w:rPr>
            <w:i/>
          </w:rPr>
          <w:t>7</w:t>
        </w:r>
      </w:hyperlink>
      <w:hyperlink r:id="rId252">
        <w:r w:rsidR="00353792">
          <w:t>(7), 362–370. https://doi.org/10.1890/070211</w:t>
        </w:r>
      </w:hyperlink>
    </w:p>
    <w:p w14:paraId="34DDC9EA" w14:textId="77777777" w:rsidR="00142F34" w:rsidRDefault="008E5210">
      <w:pPr>
        <w:widowControl w:val="0"/>
        <w:pBdr>
          <w:top w:val="nil"/>
          <w:left w:val="nil"/>
          <w:bottom w:val="nil"/>
          <w:right w:val="nil"/>
          <w:between w:val="nil"/>
        </w:pBdr>
        <w:spacing w:line="480" w:lineRule="auto"/>
        <w:ind w:left="720" w:hanging="720"/>
      </w:pPr>
      <w:hyperlink r:id="rId253">
        <w:r w:rsidR="00353792">
          <w:t xml:space="preserve">Moffitt, E. A., Wilson White, J., &amp; Botsford, L. W. (2011). The utility and limitations of size and spacing guidelines for designing marine protected area (MPA) networks. </w:t>
        </w:r>
      </w:hyperlink>
      <w:hyperlink r:id="rId254">
        <w:r w:rsidR="00353792">
          <w:rPr>
            <w:i/>
          </w:rPr>
          <w:t xml:space="preserve">Biological </w:t>
        </w:r>
        <w:r w:rsidR="00353792">
          <w:rPr>
            <w:i/>
          </w:rPr>
          <w:lastRenderedPageBreak/>
          <w:t>Conservation</w:t>
        </w:r>
      </w:hyperlink>
      <w:hyperlink r:id="rId255">
        <w:r w:rsidR="00353792">
          <w:t xml:space="preserve">, </w:t>
        </w:r>
      </w:hyperlink>
      <w:hyperlink r:id="rId256">
        <w:r w:rsidR="00353792">
          <w:rPr>
            <w:i/>
          </w:rPr>
          <w:t>144</w:t>
        </w:r>
      </w:hyperlink>
      <w:hyperlink r:id="rId257">
        <w:r w:rsidR="00353792">
          <w:t>(1), 306–318. https://doi.org/10.1016/j.biocon.2010.09.008</w:t>
        </w:r>
      </w:hyperlink>
    </w:p>
    <w:p w14:paraId="3B97EAC1" w14:textId="77777777" w:rsidR="00142F34" w:rsidRDefault="008E5210">
      <w:pPr>
        <w:widowControl w:val="0"/>
        <w:pBdr>
          <w:top w:val="nil"/>
          <w:left w:val="nil"/>
          <w:bottom w:val="nil"/>
          <w:right w:val="nil"/>
          <w:between w:val="nil"/>
        </w:pBdr>
        <w:spacing w:line="480" w:lineRule="auto"/>
        <w:ind w:left="720" w:hanging="720"/>
      </w:pPr>
      <w:hyperlink r:id="rId258">
        <w:r w:rsidR="00353792">
          <w:t>Executive Order N-82-20, 5 (2020).</w:t>
        </w:r>
      </w:hyperlink>
    </w:p>
    <w:p w14:paraId="4E15B24C" w14:textId="77777777" w:rsidR="00142F34" w:rsidRDefault="008E5210">
      <w:pPr>
        <w:widowControl w:val="0"/>
        <w:pBdr>
          <w:top w:val="nil"/>
          <w:left w:val="nil"/>
          <w:bottom w:val="nil"/>
          <w:right w:val="nil"/>
          <w:between w:val="nil"/>
        </w:pBdr>
        <w:spacing w:line="480" w:lineRule="auto"/>
        <w:ind w:left="720" w:hanging="720"/>
      </w:pPr>
      <w:hyperlink r:id="rId259">
        <w:r w:rsidR="00353792">
          <w:t xml:space="preserve">Nickols, K. J., White, J. W., Malone, D., Carr, M. H., Starr, R. M., Baskett, M. L., Hastings, A., &amp; Botsford, L. W. (2019). Setting ecological expectations for adaptive management of marine protected areas. </w:t>
        </w:r>
      </w:hyperlink>
      <w:hyperlink r:id="rId260">
        <w:r w:rsidR="00353792">
          <w:rPr>
            <w:i/>
          </w:rPr>
          <w:t>Journal of Applied Ecology</w:t>
        </w:r>
      </w:hyperlink>
      <w:hyperlink r:id="rId261">
        <w:r w:rsidR="00353792">
          <w:t xml:space="preserve">, </w:t>
        </w:r>
      </w:hyperlink>
      <w:hyperlink r:id="rId262">
        <w:r w:rsidR="00353792">
          <w:rPr>
            <w:i/>
          </w:rPr>
          <w:t>56</w:t>
        </w:r>
      </w:hyperlink>
      <w:hyperlink r:id="rId263">
        <w:r w:rsidR="00353792">
          <w:t>(10), 2376–2385. https://doi.org/10.1111/1365-2664.13463</w:t>
        </w:r>
      </w:hyperlink>
    </w:p>
    <w:p w14:paraId="3165F2B0" w14:textId="77777777" w:rsidR="00142F34" w:rsidRDefault="008E5210">
      <w:pPr>
        <w:widowControl w:val="0"/>
        <w:pBdr>
          <w:top w:val="nil"/>
          <w:left w:val="nil"/>
          <w:bottom w:val="nil"/>
          <w:right w:val="nil"/>
          <w:between w:val="nil"/>
        </w:pBdr>
        <w:spacing w:line="480" w:lineRule="auto"/>
        <w:ind w:left="720" w:hanging="720"/>
      </w:pPr>
      <w:hyperlink r:id="rId264">
        <w:r w:rsidR="00353792">
          <w:t xml:space="preserve">Ovando, D., Caselle, J. E., Costello, C., Deschenes, O., Gaines, S. D., Hilborn, R., &amp; Liu, O. (2021). Assessing the population-level conservation effects of marine protected areas. </w:t>
        </w:r>
      </w:hyperlink>
      <w:hyperlink r:id="rId265">
        <w:r w:rsidR="00353792">
          <w:rPr>
            <w:i/>
          </w:rPr>
          <w:t>Conservation Biology</w:t>
        </w:r>
      </w:hyperlink>
      <w:hyperlink r:id="rId266">
        <w:r w:rsidR="00353792">
          <w:t xml:space="preserve">, </w:t>
        </w:r>
      </w:hyperlink>
      <w:hyperlink r:id="rId267">
        <w:r w:rsidR="00353792">
          <w:rPr>
            <w:i/>
          </w:rPr>
          <w:t>35</w:t>
        </w:r>
      </w:hyperlink>
      <w:hyperlink r:id="rId268">
        <w:r w:rsidR="00353792">
          <w:t>(6), 1861–1870. https://doi.org/10.1111/cobi.13782</w:t>
        </w:r>
      </w:hyperlink>
    </w:p>
    <w:p w14:paraId="2F1C250D" w14:textId="77777777" w:rsidR="00142F34" w:rsidRDefault="008E5210">
      <w:pPr>
        <w:widowControl w:val="0"/>
        <w:pBdr>
          <w:top w:val="nil"/>
          <w:left w:val="nil"/>
          <w:bottom w:val="nil"/>
          <w:right w:val="nil"/>
          <w:between w:val="nil"/>
        </w:pBdr>
        <w:spacing w:line="480" w:lineRule="auto"/>
        <w:ind w:left="720" w:hanging="720"/>
      </w:pPr>
      <w:hyperlink r:id="rId269">
        <w:r w:rsidR="00353792">
          <w:t xml:space="preserve">Ramírez-Ortiz, G., Reyes-Bonilla, H., Balart, E. F., Olivier, D., Huato-Soberanis, L., Micheli, F., &amp; Edgar, G. J. (2020). Reduced fish diversity despite increased fish biomass in a Gulf of California Marine Protected Area. </w:t>
        </w:r>
      </w:hyperlink>
      <w:hyperlink r:id="rId270">
        <w:r w:rsidR="00353792">
          <w:rPr>
            <w:i/>
          </w:rPr>
          <w:t>PeerJ</w:t>
        </w:r>
      </w:hyperlink>
      <w:hyperlink r:id="rId271">
        <w:r w:rsidR="00353792">
          <w:t xml:space="preserve">, </w:t>
        </w:r>
      </w:hyperlink>
      <w:hyperlink r:id="rId272">
        <w:r w:rsidR="00353792">
          <w:rPr>
            <w:i/>
          </w:rPr>
          <w:t>8</w:t>
        </w:r>
      </w:hyperlink>
      <w:hyperlink r:id="rId273">
        <w:r w:rsidR="00353792">
          <w:t>, e8885. https://doi.org/10.7717/peerj.8885</w:t>
        </w:r>
      </w:hyperlink>
    </w:p>
    <w:p w14:paraId="65C638C4" w14:textId="77777777" w:rsidR="00142F34" w:rsidRDefault="008E5210">
      <w:pPr>
        <w:widowControl w:val="0"/>
        <w:pBdr>
          <w:top w:val="nil"/>
          <w:left w:val="nil"/>
          <w:bottom w:val="nil"/>
          <w:right w:val="nil"/>
          <w:between w:val="nil"/>
        </w:pBdr>
        <w:spacing w:line="480" w:lineRule="auto"/>
        <w:ind w:left="720" w:hanging="720"/>
      </w:pPr>
      <w:hyperlink r:id="rId274">
        <w:r w:rsidR="00353792">
          <w:t xml:space="preserve">Rincón-Díaz, M. P., Pittman, S. J., Arismendi, I., &amp; Heppell, S. S. (2018). Functional diversity metrics detect spatio-temporal changes in the fish communities of a Caribbean marine protected area. </w:t>
        </w:r>
      </w:hyperlink>
      <w:hyperlink r:id="rId275">
        <w:r w:rsidR="00353792">
          <w:rPr>
            <w:i/>
          </w:rPr>
          <w:t>Ecosphere</w:t>
        </w:r>
      </w:hyperlink>
      <w:hyperlink r:id="rId276">
        <w:r w:rsidR="00353792">
          <w:t xml:space="preserve">, </w:t>
        </w:r>
      </w:hyperlink>
      <w:hyperlink r:id="rId277">
        <w:r w:rsidR="00353792">
          <w:rPr>
            <w:i/>
          </w:rPr>
          <w:t>9</w:t>
        </w:r>
      </w:hyperlink>
      <w:hyperlink r:id="rId278">
        <w:r w:rsidR="00353792">
          <w:t>(10), e02433. https://doi.org/10.1002/ecs2.2433</w:t>
        </w:r>
      </w:hyperlink>
    </w:p>
    <w:p w14:paraId="007C9744" w14:textId="77777777" w:rsidR="00142F34" w:rsidRDefault="008E5210">
      <w:pPr>
        <w:widowControl w:val="0"/>
        <w:pBdr>
          <w:top w:val="nil"/>
          <w:left w:val="nil"/>
          <w:bottom w:val="nil"/>
          <w:right w:val="nil"/>
          <w:between w:val="nil"/>
        </w:pBdr>
        <w:spacing w:line="480" w:lineRule="auto"/>
        <w:ind w:left="720" w:hanging="720"/>
      </w:pPr>
      <w:hyperlink r:id="rId279">
        <w:r w:rsidR="00353792">
          <w:t xml:space="preserve">Roberts, C. M. (2000). Selecting marine reserve locations: Optimality versus opportunism. </w:t>
        </w:r>
      </w:hyperlink>
      <w:hyperlink r:id="rId280">
        <w:r w:rsidR="00353792">
          <w:rPr>
            <w:i/>
          </w:rPr>
          <w:t>Bulletin of Marine Science</w:t>
        </w:r>
      </w:hyperlink>
      <w:hyperlink r:id="rId281">
        <w:r w:rsidR="00353792">
          <w:t xml:space="preserve">, </w:t>
        </w:r>
      </w:hyperlink>
      <w:hyperlink r:id="rId282">
        <w:r w:rsidR="00353792">
          <w:rPr>
            <w:i/>
          </w:rPr>
          <w:t>66</w:t>
        </w:r>
      </w:hyperlink>
      <w:hyperlink r:id="rId283">
        <w:r w:rsidR="00353792">
          <w:t>(3), 581–592.</w:t>
        </w:r>
      </w:hyperlink>
    </w:p>
    <w:p w14:paraId="46C3B9EF" w14:textId="77777777" w:rsidR="00142F34" w:rsidRDefault="008E5210">
      <w:pPr>
        <w:widowControl w:val="0"/>
        <w:pBdr>
          <w:top w:val="nil"/>
          <w:left w:val="nil"/>
          <w:bottom w:val="nil"/>
          <w:right w:val="nil"/>
          <w:between w:val="nil"/>
        </w:pBdr>
        <w:spacing w:line="480" w:lineRule="auto"/>
        <w:ind w:left="720" w:hanging="720"/>
      </w:pPr>
      <w:hyperlink r:id="rId284">
        <w:r w:rsidR="00353792">
          <w:t xml:space="preserve">Roberts, C. M., O’Leary, B. C., McCauley, D. J., Cury, P. M., Duarte, C. M., Lubchenco, J., Pauly, D., Sáenz-Arroyo, A., Sumaila, U. R., Wilson, R. W., Worm, B., &amp; Castilla, J. C. (2017). Marine reserves can mitigate and promote adaptation to climate change. </w:t>
        </w:r>
      </w:hyperlink>
      <w:hyperlink r:id="rId285">
        <w:r w:rsidR="00353792">
          <w:rPr>
            <w:i/>
          </w:rPr>
          <w:t>Proceedings of the National Academy of Sciences</w:t>
        </w:r>
      </w:hyperlink>
      <w:hyperlink r:id="rId286">
        <w:r w:rsidR="00353792">
          <w:t xml:space="preserve">, </w:t>
        </w:r>
      </w:hyperlink>
      <w:hyperlink r:id="rId287">
        <w:r w:rsidR="00353792">
          <w:rPr>
            <w:i/>
          </w:rPr>
          <w:t>114</w:t>
        </w:r>
      </w:hyperlink>
      <w:hyperlink r:id="rId288">
        <w:r w:rsidR="00353792">
          <w:t>(24), 6167–6175. https://doi.org/10.1073/pnas.1701262114</w:t>
        </w:r>
      </w:hyperlink>
    </w:p>
    <w:p w14:paraId="5DC0E26F" w14:textId="77777777" w:rsidR="00142F34" w:rsidRDefault="008E5210">
      <w:pPr>
        <w:widowControl w:val="0"/>
        <w:pBdr>
          <w:top w:val="nil"/>
          <w:left w:val="nil"/>
          <w:bottom w:val="nil"/>
          <w:right w:val="nil"/>
          <w:between w:val="nil"/>
        </w:pBdr>
        <w:spacing w:line="480" w:lineRule="auto"/>
        <w:ind w:left="720" w:hanging="720"/>
      </w:pPr>
      <w:hyperlink r:id="rId289">
        <w:r w:rsidR="00353792">
          <w:t xml:space="preserve">Sala, E., Mayorga, J., Bradley, D., Cabral, R. B., Atwood, T. B., Auber, A., Cheung, W., Costello, C., Ferretti, F., Friedlander, A. M., Gaines, S. D., Garilao, C., Goodell, W., Halpern, B. S., Hinson, A., Kaschner, K., Kesner-Reyes, K., Leprieur, F., McGowan, J., … Lubchenco, J. (2021). Protecting the global ocean for biodiversity, food and climate. </w:t>
        </w:r>
      </w:hyperlink>
      <w:hyperlink r:id="rId290">
        <w:r w:rsidR="00353792">
          <w:rPr>
            <w:i/>
          </w:rPr>
          <w:t>Nature</w:t>
        </w:r>
      </w:hyperlink>
      <w:hyperlink r:id="rId291">
        <w:r w:rsidR="00353792">
          <w:t xml:space="preserve">, </w:t>
        </w:r>
      </w:hyperlink>
      <w:hyperlink r:id="rId292">
        <w:r w:rsidR="00353792">
          <w:rPr>
            <w:i/>
          </w:rPr>
          <w:t>592</w:t>
        </w:r>
      </w:hyperlink>
      <w:hyperlink r:id="rId293">
        <w:r w:rsidR="00353792">
          <w:t>(7854), 397–402. https://doi.org/10.1038/s41586-021-03371-z</w:t>
        </w:r>
      </w:hyperlink>
    </w:p>
    <w:p w14:paraId="4BBBB51C" w14:textId="77777777" w:rsidR="00142F34" w:rsidRDefault="008E5210">
      <w:pPr>
        <w:widowControl w:val="0"/>
        <w:pBdr>
          <w:top w:val="nil"/>
          <w:left w:val="nil"/>
          <w:bottom w:val="nil"/>
          <w:right w:val="nil"/>
          <w:between w:val="nil"/>
        </w:pBdr>
        <w:spacing w:line="480" w:lineRule="auto"/>
        <w:ind w:left="720" w:hanging="720"/>
      </w:pPr>
      <w:hyperlink r:id="rId294">
        <w:r w:rsidR="00353792">
          <w:t xml:space="preserve">Salm, R., &amp; Clark, J. (1984). </w:t>
        </w:r>
      </w:hyperlink>
      <w:hyperlink r:id="rId295">
        <w:r w:rsidR="00353792">
          <w:rPr>
            <w:i/>
          </w:rPr>
          <w:t>Marine and Coastal Protected Areas: A Guide for Planners and Managers</w:t>
        </w:r>
      </w:hyperlink>
      <w:hyperlink r:id="rId296">
        <w:r w:rsidR="00353792">
          <w:t xml:space="preserve">. </w:t>
        </w:r>
      </w:hyperlink>
      <w:hyperlink r:id="rId297">
        <w:r w:rsidR="00353792">
          <w:rPr>
            <w:i/>
          </w:rPr>
          <w:t>21</w:t>
        </w:r>
      </w:hyperlink>
      <w:hyperlink r:id="rId298">
        <w:r w:rsidR="00353792">
          <w:t>. https://doi.org/10.2305/IUCN.CH.2000.13.en</w:t>
        </w:r>
      </w:hyperlink>
    </w:p>
    <w:p w14:paraId="7B1FC584" w14:textId="77777777" w:rsidR="00142F34" w:rsidRDefault="008E5210">
      <w:pPr>
        <w:widowControl w:val="0"/>
        <w:pBdr>
          <w:top w:val="nil"/>
          <w:left w:val="nil"/>
          <w:bottom w:val="nil"/>
          <w:right w:val="nil"/>
          <w:between w:val="nil"/>
        </w:pBdr>
        <w:spacing w:line="480" w:lineRule="auto"/>
        <w:ind w:left="720" w:hanging="720"/>
      </w:pPr>
      <w:hyperlink r:id="rId299">
        <w:r w:rsidR="00353792">
          <w:t xml:space="preserve">Sève, C., Belharet, M., Melià, P., Di Franco, A., Calò, A., &amp; Claudet, J. (n.d.). Fisheries outcomes of marine protected area networks: Levels of protection, connectivity, and time matter. </w:t>
        </w:r>
      </w:hyperlink>
      <w:hyperlink r:id="rId300">
        <w:r w:rsidR="00353792">
          <w:rPr>
            <w:i/>
          </w:rPr>
          <w:t>Conservation Letters</w:t>
        </w:r>
      </w:hyperlink>
      <w:hyperlink r:id="rId301">
        <w:r w:rsidR="00353792">
          <w:t xml:space="preserve">, </w:t>
        </w:r>
      </w:hyperlink>
      <w:hyperlink r:id="rId302">
        <w:r w:rsidR="00353792">
          <w:rPr>
            <w:i/>
          </w:rPr>
          <w:t>n/a</w:t>
        </w:r>
      </w:hyperlink>
      <w:hyperlink r:id="rId303">
        <w:r w:rsidR="00353792">
          <w:t>(n/a), e12983. https://doi.org/10.1111/conl.12983</w:t>
        </w:r>
      </w:hyperlink>
    </w:p>
    <w:p w14:paraId="0CE94AB3" w14:textId="77777777" w:rsidR="00142F34" w:rsidRDefault="008E5210">
      <w:pPr>
        <w:widowControl w:val="0"/>
        <w:pBdr>
          <w:top w:val="nil"/>
          <w:left w:val="nil"/>
          <w:bottom w:val="nil"/>
          <w:right w:val="nil"/>
          <w:between w:val="nil"/>
        </w:pBdr>
        <w:spacing w:line="480" w:lineRule="auto"/>
        <w:ind w:left="720" w:hanging="720"/>
      </w:pPr>
      <w:hyperlink r:id="rId304">
        <w:r w:rsidR="00353792">
          <w:t xml:space="preserve">Smith, J. G., Free, C. M., Lopazanski, C., Brun, J., Anderson, C. R., Carr, M. H., Claudet, J., Dugan, J. E., Eurich, J. G., Francis, T. B., Hamilton, S. L., Mouillot, D., Raimondi, P. T., Starr, R. M., Ziegler, S. L., Nickols, K. J., &amp; Caselle, J. E. (2023). A marine protected area network does not confer community structure resilience to a marine heatwave across coastal ecosystems. </w:t>
        </w:r>
      </w:hyperlink>
      <w:hyperlink r:id="rId305">
        <w:r w:rsidR="00353792">
          <w:rPr>
            <w:i/>
          </w:rPr>
          <w:t>Global Change Biology</w:t>
        </w:r>
      </w:hyperlink>
      <w:hyperlink r:id="rId306">
        <w:r w:rsidR="00353792">
          <w:t xml:space="preserve">, </w:t>
        </w:r>
      </w:hyperlink>
      <w:hyperlink r:id="rId307">
        <w:r w:rsidR="00353792">
          <w:rPr>
            <w:i/>
          </w:rPr>
          <w:t>n/a</w:t>
        </w:r>
      </w:hyperlink>
      <w:hyperlink r:id="rId308">
        <w:r w:rsidR="00353792">
          <w:t>(n/a). https://doi.org/10.1111/gcb.16862</w:t>
        </w:r>
      </w:hyperlink>
    </w:p>
    <w:p w14:paraId="6CE35E29" w14:textId="77777777" w:rsidR="00142F34" w:rsidRDefault="008E5210">
      <w:pPr>
        <w:widowControl w:val="0"/>
        <w:pBdr>
          <w:top w:val="nil"/>
          <w:left w:val="nil"/>
          <w:bottom w:val="nil"/>
          <w:right w:val="nil"/>
          <w:between w:val="nil"/>
        </w:pBdr>
        <w:spacing w:line="480" w:lineRule="auto"/>
        <w:ind w:left="720" w:hanging="720"/>
      </w:pPr>
      <w:hyperlink r:id="rId309">
        <w:r w:rsidR="00353792">
          <w:t xml:space="preserve">Starr, R. M., Wendt, D. E., Barnes, C. L., Marks, C. I., Malone, D., Waltz, G., Schmidt, K. T., Chiu, J., Launer, A. L., Hall, N. C., &amp; Yochum, N. (2015). Variation in Responses of Fishes across Multiple Reserves within a Network of Marine Protected Areas in Temperate Waters. </w:t>
        </w:r>
      </w:hyperlink>
      <w:hyperlink r:id="rId310">
        <w:r w:rsidR="00353792">
          <w:rPr>
            <w:i/>
          </w:rPr>
          <w:t>PLOS ONE</w:t>
        </w:r>
      </w:hyperlink>
      <w:hyperlink r:id="rId311">
        <w:r w:rsidR="00353792">
          <w:t xml:space="preserve">, </w:t>
        </w:r>
      </w:hyperlink>
      <w:hyperlink r:id="rId312">
        <w:r w:rsidR="00353792">
          <w:rPr>
            <w:i/>
          </w:rPr>
          <w:t>10</w:t>
        </w:r>
      </w:hyperlink>
      <w:hyperlink r:id="rId313">
        <w:r w:rsidR="00353792">
          <w:t>(3), e0118502. https://doi.org/10.1371/journal.pone.0118502</w:t>
        </w:r>
      </w:hyperlink>
    </w:p>
    <w:p w14:paraId="69A04061" w14:textId="77777777" w:rsidR="00142F34" w:rsidRDefault="008E5210">
      <w:pPr>
        <w:widowControl w:val="0"/>
        <w:pBdr>
          <w:top w:val="nil"/>
          <w:left w:val="nil"/>
          <w:bottom w:val="nil"/>
          <w:right w:val="nil"/>
          <w:between w:val="nil"/>
        </w:pBdr>
        <w:spacing w:line="480" w:lineRule="auto"/>
        <w:ind w:left="720" w:hanging="720"/>
      </w:pPr>
      <w:hyperlink r:id="rId314">
        <w:r w:rsidR="00353792">
          <w:t xml:space="preserve">Visalli, M. E., Best, B. D., Cabral, R. B., Cheung, W. W. L., Clark, N. A., Garilao, C., Kaschner, K., Kesner-Reyes, K., Lam, V. W. Y., Maxwell, S. M., Mayorga, J., Moeller, H. V., Morgan, L., Crespo, G. O., Pinsky, M. L., White, T. D., &amp; McCauley, D. J. (2020). Data-driven approach for highlighting priority areas for protection in marine areas beyond national jurisdiction. </w:t>
        </w:r>
      </w:hyperlink>
      <w:hyperlink r:id="rId315">
        <w:r w:rsidR="00353792">
          <w:rPr>
            <w:i/>
          </w:rPr>
          <w:t>Marine Policy</w:t>
        </w:r>
      </w:hyperlink>
      <w:hyperlink r:id="rId316">
        <w:r w:rsidR="00353792">
          <w:t xml:space="preserve">, </w:t>
        </w:r>
      </w:hyperlink>
      <w:hyperlink r:id="rId317">
        <w:r w:rsidR="00353792">
          <w:rPr>
            <w:i/>
          </w:rPr>
          <w:t>122</w:t>
        </w:r>
      </w:hyperlink>
      <w:hyperlink r:id="rId318">
        <w:r w:rsidR="00353792">
          <w:t>, 103927. https://doi.org/10.1016/j.marpol.2020.103927</w:t>
        </w:r>
      </w:hyperlink>
    </w:p>
    <w:p w14:paraId="43D2C23F" w14:textId="77777777" w:rsidR="00142F34" w:rsidRDefault="008E5210">
      <w:pPr>
        <w:widowControl w:val="0"/>
        <w:pBdr>
          <w:top w:val="nil"/>
          <w:left w:val="nil"/>
          <w:bottom w:val="nil"/>
          <w:right w:val="nil"/>
          <w:between w:val="nil"/>
        </w:pBdr>
        <w:spacing w:line="480" w:lineRule="auto"/>
        <w:ind w:left="720" w:hanging="720"/>
      </w:pPr>
      <w:hyperlink r:id="rId319">
        <w:r w:rsidR="00353792">
          <w:t xml:space="preserve">Wood, S. N. (2011). Fast stable restricted maximum likelihood and marginal likelihood estimation of semiparametric generalized linear models. </w:t>
        </w:r>
      </w:hyperlink>
      <w:hyperlink r:id="rId320">
        <w:r w:rsidR="00353792">
          <w:rPr>
            <w:i/>
          </w:rPr>
          <w:t>Journal of the Royal Statistical Society: Series B (Statistical Methodology)</w:t>
        </w:r>
      </w:hyperlink>
      <w:hyperlink r:id="rId321">
        <w:r w:rsidR="00353792">
          <w:t xml:space="preserve">, </w:t>
        </w:r>
      </w:hyperlink>
      <w:hyperlink r:id="rId322">
        <w:r w:rsidR="00353792">
          <w:rPr>
            <w:i/>
          </w:rPr>
          <w:t>73</w:t>
        </w:r>
      </w:hyperlink>
      <w:hyperlink r:id="rId323">
        <w:r w:rsidR="00353792">
          <w:t>(1), 3–36. https://doi.org/10.1111/j.1467-</w:t>
        </w:r>
        <w:r w:rsidR="00353792">
          <w:lastRenderedPageBreak/>
          <w:t>9868.2010.00749.x</w:t>
        </w:r>
      </w:hyperlink>
    </w:p>
    <w:p w14:paraId="0772D224" w14:textId="77777777" w:rsidR="00142F34" w:rsidRDefault="008E5210">
      <w:pPr>
        <w:widowControl w:val="0"/>
        <w:pBdr>
          <w:top w:val="nil"/>
          <w:left w:val="nil"/>
          <w:bottom w:val="nil"/>
          <w:right w:val="nil"/>
          <w:between w:val="nil"/>
        </w:pBdr>
        <w:spacing w:line="480" w:lineRule="auto"/>
        <w:ind w:left="720" w:hanging="720"/>
      </w:pPr>
      <w:hyperlink r:id="rId324">
        <w:r w:rsidR="00353792">
          <w:t xml:space="preserve">Yochum, N., Starr, R. M., &amp; Wendt, D. E. (2011). Utilizing Fishermen Knowledge and Expertise: Keys to Success for Collaborative Fisheries Research. </w:t>
        </w:r>
      </w:hyperlink>
      <w:hyperlink r:id="rId325">
        <w:r w:rsidR="00353792">
          <w:rPr>
            <w:i/>
          </w:rPr>
          <w:t>Fisheries</w:t>
        </w:r>
      </w:hyperlink>
      <w:hyperlink r:id="rId326">
        <w:r w:rsidR="00353792">
          <w:t xml:space="preserve">, </w:t>
        </w:r>
      </w:hyperlink>
      <w:hyperlink r:id="rId327">
        <w:r w:rsidR="00353792">
          <w:rPr>
            <w:i/>
          </w:rPr>
          <w:t>36</w:t>
        </w:r>
      </w:hyperlink>
      <w:hyperlink r:id="rId328">
        <w:r w:rsidR="00353792">
          <w:t>(12), 593–605. https://doi.org/10.1080/03632415.2011.633467</w:t>
        </w:r>
      </w:hyperlink>
    </w:p>
    <w:p w14:paraId="5AF46E17" w14:textId="77777777" w:rsidR="00142F34" w:rsidRDefault="008E5210">
      <w:pPr>
        <w:widowControl w:val="0"/>
        <w:pBdr>
          <w:top w:val="nil"/>
          <w:left w:val="nil"/>
          <w:bottom w:val="nil"/>
          <w:right w:val="nil"/>
          <w:between w:val="nil"/>
        </w:pBdr>
        <w:spacing w:line="480" w:lineRule="auto"/>
        <w:ind w:left="720" w:hanging="720"/>
      </w:pPr>
      <w:hyperlink r:id="rId329">
        <w:r w:rsidR="00353792">
          <w:t xml:space="preserve">Ziegler, S. L., Brooks, R. O., Hamilton, S. L., Ruttenberg, B. I., Chiu, J. A., Fields, R. T., Waltz, G. T., Shen, C., Wendt, D. E., &amp; Starr, R. M. (2022). External fishing effort regulates positive effects of no-take marine protected areas. </w:t>
        </w:r>
      </w:hyperlink>
      <w:hyperlink r:id="rId330">
        <w:r w:rsidR="00353792">
          <w:rPr>
            <w:i/>
          </w:rPr>
          <w:t>Biological Conservation</w:t>
        </w:r>
      </w:hyperlink>
      <w:hyperlink r:id="rId331">
        <w:r w:rsidR="00353792">
          <w:t xml:space="preserve">, </w:t>
        </w:r>
      </w:hyperlink>
      <w:hyperlink r:id="rId332">
        <w:r w:rsidR="00353792">
          <w:rPr>
            <w:i/>
          </w:rPr>
          <w:t>269</w:t>
        </w:r>
      </w:hyperlink>
      <w:hyperlink r:id="rId333">
        <w:r w:rsidR="00353792">
          <w:t>, 109546. https://doi.org/10.1016/j.biocon.2022.109546</w:t>
        </w:r>
      </w:hyperlink>
    </w:p>
    <w:p w14:paraId="6E305F57" w14:textId="77777777" w:rsidR="00142F34" w:rsidRDefault="008E5210">
      <w:pPr>
        <w:widowControl w:val="0"/>
        <w:pBdr>
          <w:top w:val="nil"/>
          <w:left w:val="nil"/>
          <w:bottom w:val="nil"/>
          <w:right w:val="nil"/>
          <w:between w:val="nil"/>
        </w:pBdr>
        <w:spacing w:line="480" w:lineRule="auto"/>
        <w:ind w:left="720" w:hanging="720"/>
      </w:pPr>
      <w:hyperlink r:id="rId334">
        <w:r w:rsidR="00353792">
          <w:t xml:space="preserve">Zupan, M., Fragkopoulou, E., Claudet, J., Erzini, K., Horta e Costa, B., &amp; Gonçalves, E. J. (2018). Marine partially protected areas: Drivers of ecological effectiveness. </w:t>
        </w:r>
      </w:hyperlink>
      <w:hyperlink r:id="rId335">
        <w:r w:rsidR="00353792">
          <w:rPr>
            <w:i/>
          </w:rPr>
          <w:t>Frontiers in Ecology and the Environment</w:t>
        </w:r>
      </w:hyperlink>
      <w:hyperlink r:id="rId336">
        <w:r w:rsidR="00353792">
          <w:t xml:space="preserve">, </w:t>
        </w:r>
      </w:hyperlink>
      <w:hyperlink r:id="rId337">
        <w:r w:rsidR="00353792">
          <w:rPr>
            <w:i/>
          </w:rPr>
          <w:t>16</w:t>
        </w:r>
      </w:hyperlink>
      <w:hyperlink r:id="rId338">
        <w:r w:rsidR="00353792">
          <w:t>(7), 381–387. https://doi.org/10.1002/fee.1934</w:t>
        </w:r>
      </w:hyperlink>
    </w:p>
    <w:p w14:paraId="50C67787" w14:textId="77777777" w:rsidR="00142F34" w:rsidRDefault="00142F34">
      <w:pPr>
        <w:pStyle w:val="Heading2"/>
      </w:pPr>
      <w:bookmarkStart w:id="124" w:name="_q1ocpz6bx0e1" w:colFirst="0" w:colLast="0"/>
      <w:bookmarkEnd w:id="124"/>
    </w:p>
    <w:p w14:paraId="68E457AC" w14:textId="77777777" w:rsidR="00142F34" w:rsidRDefault="00142F34">
      <w:pPr>
        <w:rPr>
          <w:b/>
        </w:rPr>
      </w:pPr>
    </w:p>
    <w:p w14:paraId="1B045553" w14:textId="77777777" w:rsidR="00142F34" w:rsidRDefault="00142F34">
      <w:pPr>
        <w:rPr>
          <w:b/>
        </w:rPr>
      </w:pPr>
    </w:p>
    <w:p w14:paraId="104A23F4" w14:textId="77777777" w:rsidR="00142F34" w:rsidRDefault="00142F34">
      <w:pPr>
        <w:rPr>
          <w:b/>
        </w:rPr>
      </w:pPr>
    </w:p>
    <w:p w14:paraId="0751F01B" w14:textId="77777777" w:rsidR="00142F34" w:rsidRDefault="00142F34">
      <w:pPr>
        <w:rPr>
          <w:b/>
        </w:rPr>
      </w:pPr>
    </w:p>
    <w:p w14:paraId="6D74F294" w14:textId="77777777" w:rsidR="00142F34" w:rsidRDefault="00353792">
      <w:pPr>
        <w:rPr>
          <w:b/>
        </w:rPr>
      </w:pPr>
      <w:r>
        <w:br w:type="page"/>
      </w:r>
    </w:p>
    <w:p w14:paraId="3A8B0F80" w14:textId="3C3B92C9" w:rsidR="00142F34" w:rsidRDefault="00353792">
      <w:pPr>
        <w:pStyle w:val="Heading2"/>
      </w:pPr>
      <w:bookmarkStart w:id="125" w:name="_ybppt16bp8b7" w:colFirst="0" w:colLast="0"/>
      <w:bookmarkEnd w:id="125"/>
      <w:r>
        <w:rPr>
          <w:b/>
        </w:rPr>
        <w:lastRenderedPageBreak/>
        <w:t xml:space="preserve">Figures </w:t>
      </w:r>
    </w:p>
    <w:p w14:paraId="1558E9BB" w14:textId="77777777" w:rsidR="0026470A" w:rsidRDefault="0026470A" w:rsidP="0026470A">
      <w:pPr>
        <w:rPr>
          <w:b/>
          <w:highlight w:val="yellow"/>
        </w:rPr>
      </w:pPr>
    </w:p>
    <w:p w14:paraId="0AAFB8F4" w14:textId="6363FB70" w:rsidR="00142F34" w:rsidRDefault="0026470A" w:rsidP="3EEBA706">
      <w:pPr>
        <w:rPr>
          <w:b/>
        </w:rPr>
      </w:pPr>
      <w:commentRangeStart w:id="126"/>
      <w:r>
        <w:rPr>
          <w:noProof/>
        </w:rPr>
        <w:drawing>
          <wp:inline distT="0" distB="0" distL="0" distR="0" wp14:anchorId="0DB1EDB4" wp14:editId="3D4696B2">
            <wp:extent cx="5943600" cy="7641590"/>
            <wp:effectExtent l="0" t="0" r="0" b="3810"/>
            <wp:docPr id="1683725425" name="Picture 2" descr="A diagram of a diagram of a sea cre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9">
                      <a:extLst>
                        <a:ext uri="{28A0092B-C50C-407E-A947-70E740481C1C}">
                          <a14:useLocalDpi xmlns:a14="http://schemas.microsoft.com/office/drawing/2010/main" val="0"/>
                        </a:ext>
                      </a:extLst>
                    </a:blip>
                    <a:stretch>
                      <a:fillRect/>
                    </a:stretch>
                  </pic:blipFill>
                  <pic:spPr>
                    <a:xfrm>
                      <a:off x="0" y="0"/>
                      <a:ext cx="5943600" cy="7641590"/>
                    </a:xfrm>
                    <a:prstGeom prst="rect">
                      <a:avLst/>
                    </a:prstGeom>
                  </pic:spPr>
                </pic:pic>
              </a:graphicData>
            </a:graphic>
          </wp:inline>
        </w:drawing>
      </w:r>
      <w:commentRangeEnd w:id="126"/>
      <w:r>
        <w:rPr>
          <w:rStyle w:val="CommentReference"/>
        </w:rPr>
        <w:commentReference w:id="126"/>
      </w:r>
    </w:p>
    <w:p w14:paraId="12570C89" w14:textId="77777777" w:rsidR="00142F34" w:rsidRDefault="00353792">
      <w:pPr>
        <w:rPr>
          <w:color w:val="FF0000"/>
        </w:rPr>
      </w:pPr>
      <w:r>
        <w:rPr>
          <w:b/>
        </w:rPr>
        <w:lastRenderedPageBreak/>
        <w:t xml:space="preserve">Figure 1. </w:t>
      </w:r>
      <w:r>
        <w:t xml:space="preserve">Ecosystem sampling methods and monitoring sites in California’s network of marine protected areas (MPAs). In </w:t>
      </w:r>
      <w:r>
        <w:rPr>
          <w:b/>
        </w:rPr>
        <w:t>(A)</w:t>
      </w:r>
      <w:r>
        <w:t>, the general sampling methods are shown for the surf zone (seine), kelp forest (scuba surveys), shallow reef (hook-and-line), and deep reef (remotely operated vehicle) ecosystems. In</w:t>
      </w:r>
      <w:r>
        <w:rPr>
          <w:b/>
        </w:rPr>
        <w:t xml:space="preserve"> (B)</w:t>
      </w:r>
      <w:r>
        <w:t>, MPAs sampled (</w:t>
      </w:r>
      <w:r>
        <w:rPr>
          <w:i/>
        </w:rPr>
        <w:t xml:space="preserve">n = </w:t>
      </w:r>
      <w:r>
        <w:t xml:space="preserve">59) by any ecosystem are shown as black circles, and the circle size corresponds to the number of ecosystems that sampled a given MPA. Four levels of assessing MPA performance are conceptual depicted: ecosystem-level (analysis for a single ecosystem across sampled MPAs), MPA-level (performance assessment within individual MPAs across ecosystems), Regional (across MPAs and ecosystems within a region), and Network (across all ecosystems and MPAs for the network). </w:t>
      </w:r>
    </w:p>
    <w:p w14:paraId="30889779" w14:textId="0155D8F1" w:rsidR="00142F34" w:rsidRDefault="00353792">
      <w:pPr>
        <w:ind w:firstLine="720"/>
        <w:jc w:val="center"/>
      </w:pPr>
      <w:r>
        <w:br w:type="page"/>
      </w:r>
    </w:p>
    <w:p w14:paraId="0327BD2D" w14:textId="4C4584D3" w:rsidR="00142F34" w:rsidRDefault="0026470A">
      <w:r>
        <w:rPr>
          <w:noProof/>
        </w:rPr>
        <w:lastRenderedPageBreak/>
        <w:drawing>
          <wp:inline distT="0" distB="0" distL="0" distR="0" wp14:anchorId="22057E40" wp14:editId="570FF604">
            <wp:extent cx="5943600" cy="7641590"/>
            <wp:effectExtent l="0" t="0" r="0" b="3810"/>
            <wp:docPr id="573358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8606" name="Picture 573358606"/>
                    <pic:cNvPicPr/>
                  </pic:nvPicPr>
                  <pic:blipFill>
                    <a:blip r:embed="rId340">
                      <a:extLst>
                        <a:ext uri="{28A0092B-C50C-407E-A947-70E740481C1C}">
                          <a14:useLocalDpi xmlns:a14="http://schemas.microsoft.com/office/drawing/2010/main" val="0"/>
                        </a:ext>
                      </a:extLst>
                    </a:blip>
                    <a:stretch>
                      <a:fillRect/>
                    </a:stretch>
                  </pic:blipFill>
                  <pic:spPr>
                    <a:xfrm>
                      <a:off x="0" y="0"/>
                      <a:ext cx="5943600" cy="7641590"/>
                    </a:xfrm>
                    <a:prstGeom prst="rect">
                      <a:avLst/>
                    </a:prstGeom>
                  </pic:spPr>
                </pic:pic>
              </a:graphicData>
            </a:graphic>
          </wp:inline>
        </w:drawing>
      </w:r>
    </w:p>
    <w:p w14:paraId="26910E03" w14:textId="01016179" w:rsidR="00142F34" w:rsidRDefault="00353792">
      <w:pPr>
        <w:rPr>
          <w:color w:val="FF0000"/>
        </w:rPr>
      </w:pPr>
      <w:commentRangeStart w:id="127"/>
      <w:r>
        <w:rPr>
          <w:b/>
        </w:rPr>
        <w:t>Figure 2</w:t>
      </w:r>
      <w:commentRangeEnd w:id="127"/>
      <w:r w:rsidR="008F1CA7">
        <w:rPr>
          <w:rStyle w:val="CommentReference"/>
        </w:rPr>
        <w:commentReference w:id="127"/>
      </w:r>
      <w:r>
        <w:rPr>
          <w:b/>
        </w:rPr>
        <w:t xml:space="preserve">. </w:t>
      </w:r>
      <w:r>
        <w:t xml:space="preserve">Biomass log response ratios by protection level (no-take vs. partial-take), ecosystem, and region for targeted (green) and non-targeted (purple) fish species. Each square represents the mean effect size across MPAs for a given region with 95% confidence intervals (upper </w:t>
      </w:r>
      <w:r>
        <w:lastRenderedPageBreak/>
        <w:t xml:space="preserve">bounds greater than 3 were truncated to ease visualization), and </w:t>
      </w:r>
      <w:commentRangeStart w:id="128"/>
      <w:commentRangeStart w:id="129"/>
      <w:r>
        <w:t xml:space="preserve">asterisks </w:t>
      </w:r>
      <w:commentRangeEnd w:id="128"/>
      <w:r>
        <w:rPr>
          <w:rStyle w:val="CommentReference"/>
        </w:rPr>
        <w:commentReference w:id="128"/>
      </w:r>
      <w:commentRangeEnd w:id="129"/>
      <w:r>
        <w:rPr>
          <w:rStyle w:val="CommentReference"/>
        </w:rPr>
        <w:commentReference w:id="129"/>
      </w:r>
      <w:r>
        <w:t>denote significance (</w:t>
      </w:r>
      <w:r>
        <w:rPr>
          <w:i/>
        </w:rPr>
        <w:t xml:space="preserve">p </w:t>
      </w:r>
      <w:r>
        <w:t xml:space="preserve">&lt; 0.05). Square size represents the number of MPAs included in the effect size. The vertical line represents the line of no effect. Points to the right of the line indicate higher biomass in MPAs, and points to the left of the line indicate higher biomass outside of MPAs. The </w:t>
      </w:r>
      <w:r>
        <w:rPr>
          <w:i/>
        </w:rPr>
        <w:t>Pooled</w:t>
      </w:r>
      <w:r>
        <w:t xml:space="preserve"> statistic below the horizontal line represents the meta-analytic effect size across all regions for a given ecosystem. The bottom panel depicts the pooled effect sizes across ecosystems for each region and across the entire MPA network. Finally, missing points indicate that MPAs were not sampled within a region for a given ecosystem.</w:t>
      </w:r>
    </w:p>
    <w:p w14:paraId="25D35871" w14:textId="77777777" w:rsidR="00142F34" w:rsidRDefault="00142F34"/>
    <w:p w14:paraId="37F4BF3E" w14:textId="77777777" w:rsidR="00142F34" w:rsidRDefault="00142F34"/>
    <w:p w14:paraId="43597F58" w14:textId="77777777" w:rsidR="00142F34" w:rsidRDefault="00142F34"/>
    <w:p w14:paraId="5B773A4B" w14:textId="3E31CB0C" w:rsidR="00142F34" w:rsidRDefault="0026470A">
      <w:commentRangeStart w:id="130"/>
      <w:r>
        <w:rPr>
          <w:noProof/>
        </w:rPr>
        <w:lastRenderedPageBreak/>
        <w:drawing>
          <wp:inline distT="0" distB="0" distL="0" distR="0" wp14:anchorId="174763A1" wp14:editId="414A4523">
            <wp:extent cx="5943600" cy="7641590"/>
            <wp:effectExtent l="0" t="0" r="0" b="3810"/>
            <wp:docPr id="744320885" name="Picture 4" descr="A chart with different colored dot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20885" name="Picture 4" descr="A chart with different colored dots and numbers&#10;&#10;Description automatically generated with medium confidenc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43600" cy="7641590"/>
                    </a:xfrm>
                    <a:prstGeom prst="rect">
                      <a:avLst/>
                    </a:prstGeom>
                  </pic:spPr>
                </pic:pic>
              </a:graphicData>
            </a:graphic>
          </wp:inline>
        </w:drawing>
      </w:r>
      <w:commentRangeEnd w:id="130"/>
      <w:r w:rsidR="007C41DB">
        <w:rPr>
          <w:rStyle w:val="CommentReference"/>
        </w:rPr>
        <w:commentReference w:id="130"/>
      </w:r>
    </w:p>
    <w:p w14:paraId="08043B99" w14:textId="77777777" w:rsidR="00142F34" w:rsidRDefault="00353792">
      <w:pPr>
        <w:rPr>
          <w:color w:val="FF0000"/>
        </w:rPr>
      </w:pPr>
      <w:r>
        <w:rPr>
          <w:b/>
        </w:rPr>
        <w:t xml:space="preserve">Figure 3. </w:t>
      </w:r>
      <w:r>
        <w:t xml:space="preserve">Biomass log response ratios for targeted (left) and non-targeted (right) fish species for 59 MPAs. Each point represents the weighted mean effect size (log response ratio) for a given MPA across all ecosystems (weighted by the inverse of the variance), and point size depicts the </w:t>
      </w:r>
      <w:r>
        <w:lastRenderedPageBreak/>
        <w:t xml:space="preserve">number of ecosystems included in the effect size. Each effect size was calculated for the most recent year of data to reflect the longest duration of protection for a given ecosystem. Error bars depict 95% confidence intervals. The vertical dashed line represents the null assumption of comparable biomass estimates inside (red) and outside (blue) of MPAs. Therefore, points to the right of the line indicate greater biomass inside the MPAs, and points to the left indicate greater biomass outside of MPAs. The number of MPAs (n) with positive (red) and negative (blue) response ratios are indicated in the lower corners of each panel. </w:t>
      </w:r>
    </w:p>
    <w:p w14:paraId="256F02B9" w14:textId="77777777" w:rsidR="00142F34" w:rsidRDefault="00142F34"/>
    <w:p w14:paraId="2EC83824" w14:textId="77777777" w:rsidR="00142F34" w:rsidRDefault="00142F34"/>
    <w:p w14:paraId="521E9B1D" w14:textId="77777777" w:rsidR="00142F34" w:rsidRDefault="00142F34"/>
    <w:p w14:paraId="7B317FCC" w14:textId="77777777" w:rsidR="00142F34" w:rsidRDefault="00142F34"/>
    <w:p w14:paraId="3500B444" w14:textId="77777777" w:rsidR="00142F34" w:rsidRDefault="00142F34"/>
    <w:p w14:paraId="7710519E" w14:textId="77777777" w:rsidR="00142F34" w:rsidRDefault="00142F34"/>
    <w:p w14:paraId="48180E16" w14:textId="77777777" w:rsidR="00142F34" w:rsidRDefault="00142F34"/>
    <w:p w14:paraId="3B3FECBE" w14:textId="77777777" w:rsidR="0026470A" w:rsidRDefault="0026470A"/>
    <w:p w14:paraId="14714B2F" w14:textId="77777777" w:rsidR="0026470A" w:rsidRDefault="0026470A"/>
    <w:p w14:paraId="06CEF0A6" w14:textId="77777777" w:rsidR="0026470A" w:rsidRDefault="0026470A"/>
    <w:p w14:paraId="393F98FF" w14:textId="77777777" w:rsidR="0026470A" w:rsidRDefault="0026470A"/>
    <w:p w14:paraId="5D29F966" w14:textId="77777777" w:rsidR="0026470A" w:rsidRDefault="0026470A"/>
    <w:p w14:paraId="0DB84149" w14:textId="77777777" w:rsidR="0026470A" w:rsidRDefault="0026470A"/>
    <w:p w14:paraId="431057E2" w14:textId="77777777" w:rsidR="0026470A" w:rsidRDefault="0026470A"/>
    <w:p w14:paraId="0D626235" w14:textId="77777777" w:rsidR="0026470A" w:rsidRDefault="0026470A"/>
    <w:p w14:paraId="43D5E666" w14:textId="77777777" w:rsidR="0026470A" w:rsidRDefault="0026470A"/>
    <w:p w14:paraId="5DE14D37" w14:textId="77777777" w:rsidR="00142F34" w:rsidRDefault="00142F34"/>
    <w:p w14:paraId="275C0E0D" w14:textId="020CE8A1" w:rsidR="00142F34" w:rsidRDefault="0026470A" w:rsidP="0026470A">
      <w:pPr>
        <w:jc w:val="center"/>
      </w:pPr>
      <w:commentRangeStart w:id="131"/>
      <w:r>
        <w:rPr>
          <w:noProof/>
        </w:rPr>
        <w:lastRenderedPageBreak/>
        <w:drawing>
          <wp:inline distT="0" distB="0" distL="0" distR="0" wp14:anchorId="4445210F" wp14:editId="5EC1864E">
            <wp:extent cx="5654106" cy="5225143"/>
            <wp:effectExtent l="0" t="0" r="0" b="0"/>
            <wp:docPr id="1075424510"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24510" name="Picture 5" descr="A screenshot of a graph&#10;&#10;Description automatically generated"/>
                    <pic:cNvPicPr/>
                  </pic:nvPicPr>
                  <pic:blipFill rotWithShape="1">
                    <a:blip r:embed="rId342" cstate="print">
                      <a:extLst>
                        <a:ext uri="{28A0092B-C50C-407E-A947-70E740481C1C}">
                          <a14:useLocalDpi xmlns:a14="http://schemas.microsoft.com/office/drawing/2010/main" val="0"/>
                        </a:ext>
                      </a:extLst>
                    </a:blip>
                    <a:srcRect l="12876" t="22100" r="12546" b="24294"/>
                    <a:stretch/>
                  </pic:blipFill>
                  <pic:spPr bwMode="auto">
                    <a:xfrm>
                      <a:off x="0" y="0"/>
                      <a:ext cx="5683462" cy="5252272"/>
                    </a:xfrm>
                    <a:prstGeom prst="rect">
                      <a:avLst/>
                    </a:prstGeom>
                    <a:ln>
                      <a:noFill/>
                    </a:ln>
                    <a:extLst>
                      <a:ext uri="{53640926-AAD7-44D8-BBD7-CCE9431645EC}">
                        <a14:shadowObscured xmlns:a14="http://schemas.microsoft.com/office/drawing/2010/main"/>
                      </a:ext>
                    </a:extLst>
                  </pic:spPr>
                </pic:pic>
              </a:graphicData>
            </a:graphic>
          </wp:inline>
        </w:drawing>
      </w:r>
      <w:commentRangeEnd w:id="131"/>
      <w:r>
        <w:rPr>
          <w:rStyle w:val="CommentReference"/>
        </w:rPr>
        <w:commentReference w:id="131"/>
      </w:r>
    </w:p>
    <w:p w14:paraId="6C097DCD" w14:textId="240C9C30" w:rsidR="00142F34" w:rsidRDefault="00142F34"/>
    <w:p w14:paraId="432C0833" w14:textId="77777777" w:rsidR="00142F34" w:rsidRDefault="00353792">
      <w:r>
        <w:rPr>
          <w:b/>
        </w:rPr>
        <w:t xml:space="preserve">Figure 4. </w:t>
      </w:r>
      <w:r>
        <w:t xml:space="preserve">Partial effects of MPA features on performance from a meta-generalized additive model. Partial effects represent the smoothing term while holding all other variables constant. Solid blue lines depict the shape of the relationship between each MPA feature and performance (response ratio effect size), and dashed lines represent 95% confidence intervals. Residuals are shown as blue points. Also shown are p-values (p) for each relationship and the effective degrees of freedom (EDF) as a measure of flexibility. </w:t>
      </w:r>
    </w:p>
    <w:p w14:paraId="0B436792" w14:textId="77777777" w:rsidR="00142F34" w:rsidRDefault="00142F34"/>
    <w:p w14:paraId="33E8F3C1" w14:textId="77777777" w:rsidR="00142F34" w:rsidRDefault="00142F34">
      <w:pPr>
        <w:rPr>
          <w:color w:val="FF0000"/>
        </w:rPr>
      </w:pPr>
    </w:p>
    <w:p w14:paraId="0ADBF0EF" w14:textId="77777777" w:rsidR="00142F34" w:rsidRDefault="00142F34">
      <w:pPr>
        <w:ind w:left="1440"/>
        <w:rPr>
          <w:rFonts w:ascii="Roboto" w:eastAsia="Roboto" w:hAnsi="Roboto" w:cs="Roboto"/>
          <w:color w:val="FF0000"/>
          <w:sz w:val="21"/>
          <w:szCs w:val="21"/>
          <w:highlight w:val="white"/>
        </w:rPr>
      </w:pPr>
    </w:p>
    <w:p w14:paraId="25582959" w14:textId="1779F7BE" w:rsidR="00142F34" w:rsidRPr="0026470A" w:rsidRDefault="0026470A">
      <w:pPr>
        <w:rPr>
          <w:rFonts w:ascii="Roboto" w:eastAsia="Roboto" w:hAnsi="Roboto" w:cs="Roboto"/>
          <w:color w:val="FF0000"/>
          <w:sz w:val="21"/>
          <w:szCs w:val="21"/>
          <w:highlight w:val="white"/>
        </w:rPr>
      </w:pPr>
      <w:commentRangeStart w:id="132"/>
      <w:r>
        <w:rPr>
          <w:rFonts w:ascii="Roboto" w:eastAsia="Roboto" w:hAnsi="Roboto" w:cs="Roboto"/>
          <w:noProof/>
          <w:color w:val="FF0000"/>
          <w:sz w:val="21"/>
          <w:szCs w:val="21"/>
        </w:rPr>
        <w:lastRenderedPageBreak/>
        <w:drawing>
          <wp:inline distT="0" distB="0" distL="0" distR="0" wp14:anchorId="7F0A3F7F" wp14:editId="2A963023">
            <wp:extent cx="5943261" cy="5570376"/>
            <wp:effectExtent l="0" t="0" r="635" b="5080"/>
            <wp:docPr id="935568662" name="Picture 6"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68662" name="Picture 6" descr="A graph of different colored lines&#10;&#10;Description automatically generated with medium confidence"/>
                    <pic:cNvPicPr/>
                  </pic:nvPicPr>
                  <pic:blipFill rotWithShape="1">
                    <a:blip r:embed="rId343" cstate="print">
                      <a:extLst>
                        <a:ext uri="{28A0092B-C50C-407E-A947-70E740481C1C}">
                          <a14:useLocalDpi xmlns:a14="http://schemas.microsoft.com/office/drawing/2010/main" val="0"/>
                        </a:ext>
                      </a:extLst>
                    </a:blip>
                    <a:srcRect t="13798" b="13303"/>
                    <a:stretch/>
                  </pic:blipFill>
                  <pic:spPr bwMode="auto">
                    <a:xfrm>
                      <a:off x="0" y="0"/>
                      <a:ext cx="5943600" cy="5570694"/>
                    </a:xfrm>
                    <a:prstGeom prst="rect">
                      <a:avLst/>
                    </a:prstGeom>
                    <a:ln>
                      <a:noFill/>
                    </a:ln>
                    <a:extLst>
                      <a:ext uri="{53640926-AAD7-44D8-BBD7-CCE9431645EC}">
                        <a14:shadowObscured xmlns:a14="http://schemas.microsoft.com/office/drawing/2010/main"/>
                      </a:ext>
                    </a:extLst>
                  </pic:spPr>
                </pic:pic>
              </a:graphicData>
            </a:graphic>
          </wp:inline>
        </w:drawing>
      </w:r>
      <w:commentRangeEnd w:id="132"/>
      <w:r>
        <w:rPr>
          <w:rStyle w:val="CommentReference"/>
        </w:rPr>
        <w:commentReference w:id="132"/>
      </w:r>
    </w:p>
    <w:p w14:paraId="4236F088" w14:textId="3A73106E" w:rsidR="00142F34" w:rsidRDefault="00142F34">
      <w:pPr>
        <w:rPr>
          <w:b/>
        </w:rPr>
      </w:pPr>
    </w:p>
    <w:p w14:paraId="50B669E5" w14:textId="189CFE85" w:rsidR="00142F34" w:rsidRDefault="00353792">
      <w:pPr>
        <w:rPr>
          <w:color w:val="FF0000"/>
        </w:rPr>
      </w:pPr>
      <w:commentRangeStart w:id="133"/>
      <w:r>
        <w:rPr>
          <w:b/>
        </w:rPr>
        <w:t xml:space="preserve">Figure </w:t>
      </w:r>
      <w:commentRangeEnd w:id="133"/>
      <w:r>
        <w:rPr>
          <w:rStyle w:val="CommentReference"/>
        </w:rPr>
        <w:commentReference w:id="133"/>
      </w:r>
      <w:r>
        <w:rPr>
          <w:b/>
        </w:rPr>
        <w:t xml:space="preserve">5. </w:t>
      </w:r>
      <w:r>
        <w:t xml:space="preserve">The </w:t>
      </w:r>
      <w:r>
        <w:rPr>
          <w:b/>
        </w:rPr>
        <w:t>(A)</w:t>
      </w:r>
      <w:r>
        <w:t xml:space="preserve"> importance and </w:t>
      </w:r>
      <w:r>
        <w:rPr>
          <w:b/>
        </w:rPr>
        <w:t>(B)</w:t>
      </w:r>
      <w:r>
        <w:t xml:space="preserve"> marginal effects of MPA traits on ecosystem-specific conservation performance (log-response ratio) for targeted species estimated by the random forest model. In </w:t>
      </w:r>
      <w:r>
        <w:rPr>
          <w:b/>
        </w:rPr>
        <w:t>(A)</w:t>
      </w:r>
      <w:r>
        <w:t>, trait importance is measured as the mean decrease in node impurity resulting from splitting on each trait scaled to the maximum value. MPA traits are sorted in order of decreasing importance. The r</w:t>
      </w:r>
      <w:r>
        <w:rPr>
          <w:vertAlign w:val="superscript"/>
        </w:rPr>
        <w:t>2</w:t>
      </w:r>
      <w:r>
        <w:t xml:space="preserve"> of each model fit is printed in the top-right corner of each plot. In </w:t>
      </w:r>
      <w:r>
        <w:rPr>
          <w:b/>
        </w:rPr>
        <w:t>(B)</w:t>
      </w:r>
      <w:r>
        <w:t xml:space="preserve">, lines indicate the ecosystem-specific impact of varying each MPA trait on conservation performance (log-response ratio) holding other traits at their means. Panels are arranged in descending rank-order (MPA age = highest, Settlement to MPA = lowest) based on the average impurity score across ecosystems. </w:t>
      </w:r>
    </w:p>
    <w:p w14:paraId="010963E4" w14:textId="77777777" w:rsidR="00142F34" w:rsidRDefault="00353792">
      <w:pPr>
        <w:pStyle w:val="Heading2"/>
      </w:pPr>
      <w:bookmarkStart w:id="134" w:name="_8d5f80ur9xhl" w:colFirst="0" w:colLast="0"/>
      <w:bookmarkEnd w:id="134"/>
      <w:r>
        <w:lastRenderedPageBreak/>
        <w:t>Supplementary Information</w:t>
      </w:r>
    </w:p>
    <w:p w14:paraId="6049D24E" w14:textId="77777777" w:rsidR="00142F34" w:rsidRDefault="00353792">
      <w:pPr>
        <w:pStyle w:val="Heading3"/>
      </w:pPr>
      <w:bookmarkStart w:id="135" w:name="_qg566x8xa6xp" w:colFirst="0" w:colLast="0"/>
      <w:bookmarkEnd w:id="135"/>
      <w:r>
        <w:t>Supplementary Methods</w:t>
      </w:r>
    </w:p>
    <w:p w14:paraId="0B15E82F" w14:textId="77777777" w:rsidR="00142F34" w:rsidRDefault="00353792">
      <w:pPr>
        <w:pStyle w:val="Heading4"/>
        <w:rPr>
          <w:b/>
          <w:i/>
          <w:color w:val="000000"/>
        </w:rPr>
      </w:pPr>
      <w:bookmarkStart w:id="136" w:name="_zcht6wgtgdd2" w:colFirst="0" w:colLast="0"/>
      <w:bookmarkEnd w:id="136"/>
      <w:r>
        <w:rPr>
          <w:i/>
          <w:color w:val="000000"/>
        </w:rPr>
        <w:t>Monitoring sampling design</w:t>
      </w:r>
    </w:p>
    <w:p w14:paraId="62791CF4" w14:textId="77777777" w:rsidR="00142F34" w:rsidRDefault="00353792">
      <w:r>
        <w:rPr>
          <w:b/>
        </w:rPr>
        <w:t xml:space="preserve">Surf zone: </w:t>
      </w:r>
      <w:r>
        <w:t xml:space="preserve">Surveys of surf zone fish at each MPA and reference site were conducted three times a year (June - November) during standardized tide windows (less than equal to 1 meter) and safe ocean conditions. On each survey date six beach seine hauls (net dimensions: 15.25 m long x 1.8 m high, 1 cm mesh with two poles attached on each end and central a 1.8 m x 1.8 m x 1.8 m bag) were conducted in the shallow surf zone (&lt;1.5 m). Fish from each haul were identified, counted, and measured (standard and/or total length for the first 30 individuals of each species per haul) before being released at the capture site. For biomass estimates, we resampled from the size-frequency distribution of the 30 subsampled individuals to estimate the total length-frequency distribution of all individuals for a given haul. </w:t>
      </w:r>
    </w:p>
    <w:p w14:paraId="5B589A3A" w14:textId="77777777" w:rsidR="00142F34" w:rsidRDefault="00142F34">
      <w:pPr>
        <w:rPr>
          <w:b/>
        </w:rPr>
      </w:pPr>
    </w:p>
    <w:p w14:paraId="712177E3" w14:textId="77777777" w:rsidR="00142F34" w:rsidRDefault="00353792">
      <w:r>
        <w:rPr>
          <w:b/>
        </w:rPr>
        <w:t>Kelp forest:</w:t>
      </w:r>
      <w:r>
        <w:t xml:space="preserve"> Replicate sampling sites are distributed within each MPA and at nearby “reference” sites of comparable habitat characteristics to those inside the MPA. Each survey site typically consists of a rectangular area, extending 150 m parallel with the shore. The onshore-offshore dimension varies depending on the width of the reef and the offshore distance of the 20 m isobath (depth). Typically, two to four sites inside and two to four sites outside each MPA were surveyed with the number and shape of sites varying depending on habitat (e.g., onshore-offshore steepness of the reef) and longshore width of the MPA. To characterize the ecological community throughout each sampling site, belt transects (30m x 2m) we</w:t>
      </w:r>
      <w:del w:id="137" w:author="Dodgen, Rose@Wildlife" w:date="2024-03-12T11:23:00Z">
        <w:r>
          <w:delText>a</w:delText>
        </w:r>
      </w:del>
      <w:r>
        <w:t xml:space="preserve">re distributed across a depth gradient from the 5 m to the 20 m isobath at each site. Surveys were generally conducted in 1-2 visits to a site per year from June/July through October/November each year. Diver surveys were conducted to estimate the density and size distribution of all conspicuous fishes along replicate transects at three levels (bottom, midwater, canopy) in the water column. More details for each of the methods are described in </w:t>
      </w:r>
      <w:hyperlink r:id="rId344">
        <w:r>
          <w:t>(Caselle et al., 2015; Hamilton et al., 2010; Malone et al., 2022)</w:t>
        </w:r>
      </w:hyperlink>
      <w:r>
        <w:t xml:space="preserve">. For our analyses, we excluded canopy surveys because of temporal inconsistencies and combined the midwater and benthic surveys to estimate total fish density along replicate transects inside and outside of MPAs. </w:t>
      </w:r>
    </w:p>
    <w:p w14:paraId="2C0130FC" w14:textId="77777777" w:rsidR="00142F34" w:rsidRDefault="00142F34">
      <w:pPr>
        <w:rPr>
          <w:b/>
        </w:rPr>
      </w:pPr>
    </w:p>
    <w:p w14:paraId="44C0EE37" w14:textId="77777777" w:rsidR="00142F34" w:rsidRDefault="00353792">
      <w:r>
        <w:rPr>
          <w:b/>
        </w:rPr>
        <w:t xml:space="preserve">Shallow reef: </w:t>
      </w:r>
      <w:r>
        <w:t xml:space="preserve">Within the boundaries of each sampled MPA and reference area, 500 m by 500 m fixed grid cells were delineated in rocky habitats shallower than 40 m depth (to limit fishing mortality associated with barotrauma). Surveys were conducted annually along the Central Coast from 2007–2020 and expanded to the North and South Coasts in 2017. Volunteer anglers were recruited from various fishing clubs, online fishing websites, and from previous collaborative studies. Before each day of fishing, four grid cells in a given MPA or reference site were randomly chosen for sampling. Captains were instructed to locate three suitable fishing locations within each grid cell to complete fishing drifts with a goal of 15 minutes each. For each drift, information on the number of anglers, time spent fishing (minutes), location (GPS coordinates), depth (ft), habitat relief, and other environmental variables were recorded. Anglers used a standardized set of fishing gear across the entire state (shrimp flies with squid bait) and </w:t>
      </w:r>
      <w:r>
        <w:lastRenderedPageBreak/>
        <w:t xml:space="preserve">within regions to capture a variety of species and cover the spectrum of typical hook-and-line fishing gear used by anglers </w:t>
      </w:r>
      <w:hyperlink r:id="rId345">
        <w:r>
          <w:t>(Starr et al., 2015; Yochum et al., 2011; Ziegler et al., 2022)</w:t>
        </w:r>
      </w:hyperlink>
      <w:r>
        <w:t xml:space="preserve">. Captured fishes were identified to species, measured to the nearest cm, and released. Lengths reported are total length, defined as the distance from the tip of the snout to the most posterior part of the caudal fin without compressing the tail. </w:t>
      </w:r>
    </w:p>
    <w:p w14:paraId="387F9670" w14:textId="77777777" w:rsidR="00142F34" w:rsidRDefault="00142F34"/>
    <w:p w14:paraId="11BB1417" w14:textId="77777777" w:rsidR="00142F34" w:rsidRDefault="00353792">
      <w:r>
        <w:rPr>
          <w:b/>
        </w:rPr>
        <w:t xml:space="preserve">Deep reef: </w:t>
      </w:r>
      <w:r>
        <w:t xml:space="preserve">Remotely Operated Vehicle (ROV) survey sites were initially identified using bathymetric bottom maps and then confirmed during exploratory ROV surveys. Sampling blocks that were 500 m wide and up to 3 km long were then created using GIS maps. Reference sites were selected based upon map-based estimations of similarity in the types and amounts of rocky substrate present, proximity to one another, and depth. A stratified-random design of transects was used and the ROV recorded video while moving along a fixed transect path along the seafloor. Thus, videos collected from 500 m long transect lines were used as sampling units. Video imagery collected was analyzed to characterize substrate types present and to identify and count all demersal and epibenthic finfish and macro-invertebrates. Using a series of non-overlapping video quadrats, the distribution, relative abundance, and density of species were estimated along each transect, as described in </w:t>
      </w:r>
      <w:hyperlink r:id="rId346">
        <w:r>
          <w:t>(Auster et al., 1997)</w:t>
        </w:r>
      </w:hyperlink>
      <w:r>
        <w:t xml:space="preserve"> and </w:t>
      </w:r>
      <w:hyperlink r:id="rId347">
        <w:r>
          <w:t>(Lindholm et al., 2004)</w:t>
        </w:r>
      </w:hyperlink>
      <w:r>
        <w:t xml:space="preserve">. All organisms were identified, enumerated, and recorded with UTC timecode and linked to ROV position and sensor files. Forward digital still photographs were used to verify species identifications where high resolution of species characteristics was required. Estimates of fish lengths were made using paired lasers mounted on the ROV. </w:t>
      </w:r>
    </w:p>
    <w:p w14:paraId="50FE822F" w14:textId="77777777" w:rsidR="00142F34" w:rsidRDefault="00353792">
      <w:pPr>
        <w:pStyle w:val="Heading4"/>
        <w:rPr>
          <w:i/>
          <w:color w:val="000000"/>
        </w:rPr>
      </w:pPr>
      <w:bookmarkStart w:id="138" w:name="_tie0vse80qkn" w:colFirst="0" w:colLast="0"/>
      <w:bookmarkEnd w:id="138"/>
      <w:r>
        <w:rPr>
          <w:i/>
          <w:color w:val="000000"/>
        </w:rPr>
        <w:t>Connectivity estimates</w:t>
      </w:r>
    </w:p>
    <w:p w14:paraId="4ED51805" w14:textId="77777777" w:rsidR="00142F34" w:rsidRDefault="00353792">
      <w:pPr>
        <w:ind w:firstLine="720"/>
      </w:pPr>
      <w:r>
        <w:t>We measured connectivity across the MPA network as the total summed settlement of propagules (spores, eggs, larvae) entering each MPA. To model propagule connectivity we used a Regional Ocean Model System (ROMS) particle tracking which simulates dispersal in three spatial dimensions (through the movement of X, Y, Z vectors) and one temporal dimension. This simulated dispersal is based on an average solution across 15 years (1999-2013) and the range spans from 100km south of CA into Baja California, Mexico and north up through Oregon, although for this project we focused on only California’s range. Approximately 88000 “propagule” particles are released across 557 ROMS cells (365</w:t>
      </w:r>
      <w:r>
        <w:rPr>
          <w:color w:val="FF0000"/>
        </w:rPr>
        <w:t xml:space="preserve"> </w:t>
      </w:r>
      <w:r>
        <w:t>cells in California). Larvae move hourly, but with daily averaged currents (i.e., every hour we interpolate the daily average currents from the ROMS model in space and time to find the current at each particle location, then we move each particle with its appropriate current velocity). Landward of the 500 m depth isobath, larvae are also given a random kick simulating tidal currents of 5 cm/s. This kick is also given every hour in addition to the daily-averaged motion. Settlement only occurs within 10% of PLD (e.g., for PLD of 30 days: 27-33 days).</w:t>
      </w:r>
    </w:p>
    <w:p w14:paraId="60075493" w14:textId="77777777" w:rsidR="00142F34" w:rsidRDefault="00353792">
      <w:pPr>
        <w:ind w:firstLine="720"/>
        <w:rPr>
          <w:sz w:val="20"/>
          <w:szCs w:val="20"/>
        </w:rPr>
      </w:pPr>
      <w:r>
        <w:t xml:space="preserve">ROMS solutions were run at three “lengths of time” to simulate differing PLDs of common species’ life history: 30, 60 and 90 days. We then took an elemental average of the corresponding three PLD connectivity matrices to represent an average dispersal across common species inhabiting </w:t>
      </w:r>
      <w:r>
        <w:rPr>
          <w:color w:val="222222"/>
        </w:rPr>
        <w:t>Rocky intertidal, Shallow Rocky Reef, 30-100m Rock and 100-200m Rock</w:t>
      </w:r>
      <w:r>
        <w:t xml:space="preserve"> habitats. The ROMS output can be considered a measure of connectivity among cells (locations) but should not be considered – on its own – an estimate of one cell’s contribution of propagules to other cells. This is because cells in ROMS grids are only characterized by </w:t>
      </w:r>
      <w:r>
        <w:lastRenderedPageBreak/>
        <w:t>oceanographic forcing and spatial dimensions (and vertical layers), and we simulated the release of the same number of particles from each cell. To estimate the actual settlement of a species, propagule production for donor cells and amount of suitable habitat for receiving cells was incorporated based on the idea that propagules will scale with the amount of available habitat a species occupies in both donor and settlement locations. Specifically, across each habitat type we took the product of the donor to recipient cell propagule connectivity with the area of habitat in the donor cell and the area of habitat in the recipient cell. We then summed all propagule contributions coming from every donor cell (both MPAs and areas of fishing) into a recipient cell (MPAs only) to quantify total summed settlement across all MPAs within the network.</w:t>
      </w:r>
    </w:p>
    <w:p w14:paraId="144486AA" w14:textId="77777777" w:rsidR="00142F34" w:rsidRDefault="00353792">
      <w:pPr>
        <w:pStyle w:val="Heading4"/>
      </w:pPr>
      <w:bookmarkStart w:id="139" w:name="_ncrpjuqfoa7s" w:colFirst="0" w:colLast="0"/>
      <w:bookmarkEnd w:id="139"/>
      <w:r>
        <w:rPr>
          <w:i/>
          <w:color w:val="000000"/>
        </w:rPr>
        <w:t>Habitat estimates</w:t>
      </w:r>
    </w:p>
    <w:p w14:paraId="23EED385" w14:textId="77777777" w:rsidR="00142F34" w:rsidRDefault="00353792">
      <w:r>
        <w:t xml:space="preserve">We examined the habitat richness, habitat diversity, and total proportion of rock within MPAs using estimates of the amount of major habitats present within the boundaries of each MPA (Table SX; below). Major habitats include both nearshore/offshore (0-3000 m depth) and onshore (shoreline) characteristics identified as important during the MLPA planning process. Habitat richness was calculated as the number of unique habitat types within each MPA. Habitat diversity was calculated as Shannon diversity using the area of each habitat type within the MPA. Proportion rock was calculated as the total area of hard substrate (across all depths) divided by the total size of the MPA. </w:t>
      </w:r>
    </w:p>
    <w:p w14:paraId="1C354BCB" w14:textId="77777777" w:rsidR="00142F34" w:rsidRDefault="00142F34"/>
    <w:p w14:paraId="43A9603F" w14:textId="77777777" w:rsidR="00142F34" w:rsidRDefault="00142F34"/>
    <w:p w14:paraId="53DE1EE3" w14:textId="77777777" w:rsidR="00142F34" w:rsidRDefault="00142F34"/>
    <w:p w14:paraId="0B53C7AE" w14:textId="77777777" w:rsidR="00142F34" w:rsidRDefault="00142F34">
      <w:pPr>
        <w:rPr>
          <w:i/>
          <w:color w:val="FF0000"/>
        </w:rPr>
      </w:pPr>
    </w:p>
    <w:p w14:paraId="28201031" w14:textId="77777777" w:rsidR="00142F34" w:rsidRDefault="00142F34">
      <w:pPr>
        <w:spacing w:line="240" w:lineRule="auto"/>
      </w:pPr>
    </w:p>
    <w:p w14:paraId="7119E131" w14:textId="77777777" w:rsidR="00142F34" w:rsidRDefault="00353792">
      <w:pPr>
        <w:spacing w:line="240" w:lineRule="auto"/>
      </w:pPr>
      <w:r>
        <w:br w:type="page"/>
      </w:r>
    </w:p>
    <w:p w14:paraId="08E11A40" w14:textId="77777777" w:rsidR="00142F34" w:rsidRDefault="00353792">
      <w:pPr>
        <w:pStyle w:val="Heading3"/>
      </w:pPr>
      <w:bookmarkStart w:id="140" w:name="_53yrsi75rg61" w:colFirst="0" w:colLast="0"/>
      <w:bookmarkEnd w:id="140"/>
      <w:commentRangeStart w:id="141"/>
      <w:r>
        <w:lastRenderedPageBreak/>
        <w:t>Supplementary Tables</w:t>
      </w:r>
      <w:commentRangeEnd w:id="141"/>
      <w:r>
        <w:commentReference w:id="141"/>
      </w:r>
    </w:p>
    <w:p w14:paraId="3EB8D00F" w14:textId="77777777" w:rsidR="00142F34" w:rsidRDefault="00353792">
      <w:r>
        <w:rPr>
          <w:b/>
        </w:rPr>
        <w:t>Table S1.</w:t>
      </w:r>
      <w:r>
        <w:t xml:space="preserve"> Observed species by ecosystem (Surf zone, kelp forest, Shallow reef, and Deep reef) and their target status.</w:t>
      </w:r>
    </w:p>
    <w:p w14:paraId="53129BE0" w14:textId="77777777" w:rsidR="00142F34" w:rsidRDefault="00142F34"/>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3102"/>
        <w:gridCol w:w="1419"/>
        <w:gridCol w:w="1184"/>
        <w:gridCol w:w="1228"/>
        <w:gridCol w:w="1345"/>
        <w:gridCol w:w="1082"/>
      </w:tblGrid>
      <w:tr w:rsidR="00142F34" w14:paraId="730C4D71"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BF2C4B5" w14:textId="77777777" w:rsidR="00142F34" w:rsidRDefault="00353792">
            <w:pPr>
              <w:rPr>
                <w:b/>
                <w:sz w:val="20"/>
                <w:szCs w:val="20"/>
              </w:rPr>
            </w:pPr>
            <w:r>
              <w:rPr>
                <w:rFonts w:ascii="Calibri" w:eastAsia="Calibri" w:hAnsi="Calibri" w:cs="Calibri"/>
                <w:b/>
                <w:sz w:val="20"/>
                <w:szCs w:val="20"/>
              </w:rPr>
              <w:t>Scientific name</w:t>
            </w:r>
          </w:p>
        </w:tc>
        <w:tc>
          <w:tcPr>
            <w:tcW w:w="1418" w:type="dxa"/>
            <w:tcBorders>
              <w:top w:val="nil"/>
              <w:left w:val="nil"/>
              <w:bottom w:val="nil"/>
              <w:right w:val="nil"/>
            </w:tcBorders>
            <w:tcMar>
              <w:top w:w="-411" w:type="dxa"/>
              <w:left w:w="-411" w:type="dxa"/>
              <w:bottom w:w="-411" w:type="dxa"/>
              <w:right w:w="-411" w:type="dxa"/>
            </w:tcMar>
            <w:vAlign w:val="bottom"/>
          </w:tcPr>
          <w:p w14:paraId="7B710F8B" w14:textId="77777777" w:rsidR="00142F34" w:rsidRDefault="00353792">
            <w:pPr>
              <w:rPr>
                <w:b/>
                <w:sz w:val="20"/>
                <w:szCs w:val="20"/>
              </w:rPr>
            </w:pPr>
            <w:r>
              <w:rPr>
                <w:rFonts w:ascii="Calibri" w:eastAsia="Calibri" w:hAnsi="Calibri" w:cs="Calibri"/>
                <w:b/>
                <w:sz w:val="20"/>
                <w:szCs w:val="20"/>
              </w:rPr>
              <w:t>Target status</w:t>
            </w:r>
          </w:p>
        </w:tc>
        <w:tc>
          <w:tcPr>
            <w:tcW w:w="1184" w:type="dxa"/>
            <w:tcBorders>
              <w:top w:val="nil"/>
              <w:left w:val="nil"/>
              <w:bottom w:val="nil"/>
              <w:right w:val="nil"/>
            </w:tcBorders>
            <w:tcMar>
              <w:top w:w="-411" w:type="dxa"/>
              <w:left w:w="-411" w:type="dxa"/>
              <w:bottom w:w="-411" w:type="dxa"/>
              <w:right w:w="-411" w:type="dxa"/>
            </w:tcMar>
            <w:vAlign w:val="bottom"/>
          </w:tcPr>
          <w:p w14:paraId="3B6E45C0" w14:textId="77777777" w:rsidR="00142F34" w:rsidRDefault="00353792">
            <w:pPr>
              <w:rPr>
                <w:b/>
                <w:sz w:val="20"/>
                <w:szCs w:val="20"/>
              </w:rPr>
            </w:pPr>
            <w:r>
              <w:rPr>
                <w:rFonts w:ascii="Calibri" w:eastAsia="Calibri" w:hAnsi="Calibri" w:cs="Calibri"/>
                <w:b/>
                <w:sz w:val="20"/>
                <w:szCs w:val="20"/>
              </w:rPr>
              <w:t>Surf zone</w:t>
            </w:r>
          </w:p>
        </w:tc>
        <w:tc>
          <w:tcPr>
            <w:tcW w:w="1228" w:type="dxa"/>
            <w:tcBorders>
              <w:top w:val="nil"/>
              <w:left w:val="nil"/>
              <w:bottom w:val="nil"/>
              <w:right w:val="nil"/>
            </w:tcBorders>
            <w:tcMar>
              <w:top w:w="-411" w:type="dxa"/>
              <w:left w:w="-411" w:type="dxa"/>
              <w:bottom w:w="-411" w:type="dxa"/>
              <w:right w:w="-411" w:type="dxa"/>
            </w:tcMar>
            <w:vAlign w:val="bottom"/>
          </w:tcPr>
          <w:p w14:paraId="1076B324" w14:textId="77777777" w:rsidR="00142F34" w:rsidRDefault="00353792">
            <w:pPr>
              <w:rPr>
                <w:b/>
                <w:sz w:val="20"/>
                <w:szCs w:val="20"/>
              </w:rPr>
            </w:pPr>
            <w:r>
              <w:rPr>
                <w:rFonts w:ascii="Calibri" w:eastAsia="Calibri" w:hAnsi="Calibri" w:cs="Calibri"/>
                <w:b/>
                <w:sz w:val="20"/>
                <w:szCs w:val="20"/>
              </w:rPr>
              <w:t>Kelp forest</w:t>
            </w:r>
          </w:p>
        </w:tc>
        <w:tc>
          <w:tcPr>
            <w:tcW w:w="1345" w:type="dxa"/>
            <w:tcBorders>
              <w:top w:val="nil"/>
              <w:left w:val="nil"/>
              <w:bottom w:val="nil"/>
              <w:right w:val="nil"/>
            </w:tcBorders>
            <w:tcMar>
              <w:top w:w="-411" w:type="dxa"/>
              <w:left w:w="-411" w:type="dxa"/>
              <w:bottom w:w="-411" w:type="dxa"/>
              <w:right w:w="-411" w:type="dxa"/>
            </w:tcMar>
            <w:vAlign w:val="bottom"/>
          </w:tcPr>
          <w:p w14:paraId="34C31E22" w14:textId="77777777" w:rsidR="00142F34" w:rsidRDefault="00353792">
            <w:pPr>
              <w:rPr>
                <w:b/>
                <w:sz w:val="20"/>
                <w:szCs w:val="20"/>
              </w:rPr>
            </w:pPr>
            <w:r>
              <w:rPr>
                <w:rFonts w:ascii="Calibri" w:eastAsia="Calibri" w:hAnsi="Calibri" w:cs="Calibri"/>
                <w:b/>
                <w:sz w:val="20"/>
                <w:szCs w:val="20"/>
              </w:rPr>
              <w:t>Shallow reef</w:t>
            </w:r>
          </w:p>
        </w:tc>
        <w:tc>
          <w:tcPr>
            <w:tcW w:w="1082" w:type="dxa"/>
            <w:tcBorders>
              <w:top w:val="nil"/>
              <w:left w:val="nil"/>
              <w:bottom w:val="nil"/>
              <w:right w:val="nil"/>
            </w:tcBorders>
            <w:tcMar>
              <w:top w:w="-411" w:type="dxa"/>
              <w:left w:w="-411" w:type="dxa"/>
              <w:bottom w:w="-411" w:type="dxa"/>
              <w:right w:w="-411" w:type="dxa"/>
            </w:tcMar>
            <w:vAlign w:val="bottom"/>
          </w:tcPr>
          <w:p w14:paraId="3C67BEB7" w14:textId="77777777" w:rsidR="00142F34" w:rsidRDefault="00353792">
            <w:pPr>
              <w:rPr>
                <w:b/>
                <w:sz w:val="20"/>
                <w:szCs w:val="20"/>
              </w:rPr>
            </w:pPr>
            <w:r>
              <w:rPr>
                <w:rFonts w:ascii="Calibri" w:eastAsia="Calibri" w:hAnsi="Calibri" w:cs="Calibri"/>
                <w:b/>
                <w:sz w:val="20"/>
                <w:szCs w:val="20"/>
              </w:rPr>
              <w:t>Deep reef</w:t>
            </w:r>
          </w:p>
        </w:tc>
      </w:tr>
      <w:tr w:rsidR="00142F34" w14:paraId="0ED122E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A03D586" w14:textId="77777777" w:rsidR="00142F34" w:rsidRDefault="00353792">
            <w:pPr>
              <w:rPr>
                <w:sz w:val="20"/>
                <w:szCs w:val="20"/>
              </w:rPr>
            </w:pPr>
            <w:r>
              <w:rPr>
                <w:rFonts w:ascii="Calibri" w:eastAsia="Calibri" w:hAnsi="Calibri" w:cs="Calibri"/>
                <w:sz w:val="20"/>
                <w:szCs w:val="20"/>
              </w:rPr>
              <w:t>Agonidae spp</w:t>
            </w:r>
          </w:p>
        </w:tc>
        <w:tc>
          <w:tcPr>
            <w:tcW w:w="1418" w:type="dxa"/>
            <w:tcBorders>
              <w:top w:val="nil"/>
              <w:left w:val="nil"/>
              <w:bottom w:val="nil"/>
              <w:right w:val="nil"/>
            </w:tcBorders>
            <w:tcMar>
              <w:top w:w="-411" w:type="dxa"/>
              <w:left w:w="-411" w:type="dxa"/>
              <w:bottom w:w="-411" w:type="dxa"/>
              <w:right w:w="-411" w:type="dxa"/>
            </w:tcMar>
            <w:vAlign w:val="bottom"/>
          </w:tcPr>
          <w:p w14:paraId="402337B1"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21C5C1E"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506A412"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AD110B7"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17B35F1" w14:textId="77777777" w:rsidR="00142F34" w:rsidRDefault="00353792">
            <w:pPr>
              <w:jc w:val="center"/>
              <w:rPr>
                <w:sz w:val="20"/>
                <w:szCs w:val="20"/>
              </w:rPr>
            </w:pPr>
            <w:r>
              <w:rPr>
                <w:rFonts w:ascii="Calibri" w:eastAsia="Calibri" w:hAnsi="Calibri" w:cs="Calibri"/>
                <w:sz w:val="20"/>
                <w:szCs w:val="20"/>
              </w:rPr>
              <w:t>X</w:t>
            </w:r>
          </w:p>
        </w:tc>
      </w:tr>
      <w:tr w:rsidR="00142F34" w14:paraId="30EDCCA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8342B1F" w14:textId="77777777" w:rsidR="00142F34" w:rsidRDefault="00353792">
            <w:pPr>
              <w:rPr>
                <w:sz w:val="20"/>
                <w:szCs w:val="20"/>
              </w:rPr>
            </w:pPr>
            <w:r>
              <w:rPr>
                <w:rFonts w:ascii="Calibri" w:eastAsia="Calibri" w:hAnsi="Calibri" w:cs="Calibri"/>
                <w:sz w:val="20"/>
                <w:szCs w:val="20"/>
              </w:rPr>
              <w:t>Alopias vulpinus</w:t>
            </w:r>
          </w:p>
        </w:tc>
        <w:tc>
          <w:tcPr>
            <w:tcW w:w="1418" w:type="dxa"/>
            <w:tcBorders>
              <w:top w:val="nil"/>
              <w:left w:val="nil"/>
              <w:bottom w:val="nil"/>
              <w:right w:val="nil"/>
            </w:tcBorders>
            <w:tcMar>
              <w:top w:w="-411" w:type="dxa"/>
              <w:left w:w="-411" w:type="dxa"/>
              <w:bottom w:w="-411" w:type="dxa"/>
              <w:right w:w="-411" w:type="dxa"/>
            </w:tcMar>
            <w:vAlign w:val="bottom"/>
          </w:tcPr>
          <w:p w14:paraId="5466F0C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C2F8B5D"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7022171"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7C9976F"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1BC35DAF" w14:textId="77777777" w:rsidR="00142F34" w:rsidRDefault="00142F34">
            <w:pPr>
              <w:jc w:val="center"/>
              <w:rPr>
                <w:sz w:val="20"/>
                <w:szCs w:val="20"/>
              </w:rPr>
            </w:pPr>
          </w:p>
        </w:tc>
      </w:tr>
      <w:tr w:rsidR="00142F34" w14:paraId="609C1E3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DD1FB57" w14:textId="77777777" w:rsidR="00142F34" w:rsidRDefault="00353792">
            <w:pPr>
              <w:rPr>
                <w:sz w:val="20"/>
                <w:szCs w:val="20"/>
              </w:rPr>
            </w:pPr>
            <w:r>
              <w:rPr>
                <w:rFonts w:ascii="Calibri" w:eastAsia="Calibri" w:hAnsi="Calibri" w:cs="Calibri"/>
                <w:sz w:val="20"/>
                <w:szCs w:val="20"/>
              </w:rPr>
              <w:t>Ammodytes hexapterus</w:t>
            </w:r>
          </w:p>
        </w:tc>
        <w:tc>
          <w:tcPr>
            <w:tcW w:w="1418" w:type="dxa"/>
            <w:tcBorders>
              <w:top w:val="nil"/>
              <w:left w:val="nil"/>
              <w:bottom w:val="nil"/>
              <w:right w:val="nil"/>
            </w:tcBorders>
            <w:tcMar>
              <w:top w:w="-411" w:type="dxa"/>
              <w:left w:w="-411" w:type="dxa"/>
              <w:bottom w:w="-411" w:type="dxa"/>
              <w:right w:w="-411" w:type="dxa"/>
            </w:tcMar>
            <w:vAlign w:val="bottom"/>
          </w:tcPr>
          <w:p w14:paraId="6BA4010F"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DC98F18"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8833BC0"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D97F8C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A300E29" w14:textId="77777777" w:rsidR="00142F34" w:rsidRDefault="00353792">
            <w:pPr>
              <w:jc w:val="center"/>
              <w:rPr>
                <w:sz w:val="20"/>
                <w:szCs w:val="20"/>
              </w:rPr>
            </w:pPr>
            <w:r>
              <w:rPr>
                <w:rFonts w:ascii="Calibri" w:eastAsia="Calibri" w:hAnsi="Calibri" w:cs="Calibri"/>
                <w:sz w:val="20"/>
                <w:szCs w:val="20"/>
              </w:rPr>
              <w:t>X</w:t>
            </w:r>
          </w:p>
        </w:tc>
      </w:tr>
      <w:tr w:rsidR="00142F34" w14:paraId="27EAAE1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041518B" w14:textId="77777777" w:rsidR="00142F34" w:rsidRDefault="00353792">
            <w:pPr>
              <w:rPr>
                <w:sz w:val="20"/>
                <w:szCs w:val="20"/>
              </w:rPr>
            </w:pPr>
            <w:r>
              <w:rPr>
                <w:rFonts w:ascii="Calibri" w:eastAsia="Calibri" w:hAnsi="Calibri" w:cs="Calibri"/>
                <w:sz w:val="20"/>
                <w:szCs w:val="20"/>
              </w:rPr>
              <w:t>Amphistichus argenteus</w:t>
            </w:r>
          </w:p>
        </w:tc>
        <w:tc>
          <w:tcPr>
            <w:tcW w:w="1418" w:type="dxa"/>
            <w:tcBorders>
              <w:top w:val="nil"/>
              <w:left w:val="nil"/>
              <w:bottom w:val="nil"/>
              <w:right w:val="nil"/>
            </w:tcBorders>
            <w:tcMar>
              <w:top w:w="-411" w:type="dxa"/>
              <w:left w:w="-411" w:type="dxa"/>
              <w:bottom w:w="-411" w:type="dxa"/>
              <w:right w:w="-411" w:type="dxa"/>
            </w:tcMar>
            <w:vAlign w:val="bottom"/>
          </w:tcPr>
          <w:p w14:paraId="44E22899"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33C4D06"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2B63B80C"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B98682C"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0E12239" w14:textId="77777777" w:rsidR="00142F34" w:rsidRDefault="00353792">
            <w:pPr>
              <w:jc w:val="center"/>
              <w:rPr>
                <w:sz w:val="20"/>
                <w:szCs w:val="20"/>
              </w:rPr>
            </w:pPr>
            <w:r>
              <w:rPr>
                <w:rFonts w:ascii="Calibri" w:eastAsia="Calibri" w:hAnsi="Calibri" w:cs="Calibri"/>
                <w:sz w:val="20"/>
                <w:szCs w:val="20"/>
              </w:rPr>
              <w:t>X</w:t>
            </w:r>
          </w:p>
        </w:tc>
      </w:tr>
      <w:tr w:rsidR="00142F34" w14:paraId="48273F2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1246EFB" w14:textId="77777777" w:rsidR="00142F34" w:rsidRDefault="00353792">
            <w:pPr>
              <w:rPr>
                <w:sz w:val="20"/>
                <w:szCs w:val="20"/>
              </w:rPr>
            </w:pPr>
            <w:r>
              <w:rPr>
                <w:rFonts w:ascii="Calibri" w:eastAsia="Calibri" w:hAnsi="Calibri" w:cs="Calibri"/>
                <w:sz w:val="20"/>
                <w:szCs w:val="20"/>
              </w:rPr>
              <w:t>Amphistichus koelzi</w:t>
            </w:r>
          </w:p>
        </w:tc>
        <w:tc>
          <w:tcPr>
            <w:tcW w:w="1418" w:type="dxa"/>
            <w:tcBorders>
              <w:top w:val="nil"/>
              <w:left w:val="nil"/>
              <w:bottom w:val="nil"/>
              <w:right w:val="nil"/>
            </w:tcBorders>
            <w:tcMar>
              <w:top w:w="-411" w:type="dxa"/>
              <w:left w:w="-411" w:type="dxa"/>
              <w:bottom w:w="-411" w:type="dxa"/>
              <w:right w:w="-411" w:type="dxa"/>
            </w:tcMar>
            <w:vAlign w:val="bottom"/>
          </w:tcPr>
          <w:p w14:paraId="1DC284D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A6F67CD"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2EEDFDB0"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7B2A171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8C49224" w14:textId="77777777" w:rsidR="00142F34" w:rsidRDefault="00142F34">
            <w:pPr>
              <w:jc w:val="center"/>
              <w:rPr>
                <w:sz w:val="20"/>
                <w:szCs w:val="20"/>
              </w:rPr>
            </w:pPr>
          </w:p>
        </w:tc>
      </w:tr>
      <w:tr w:rsidR="00142F34" w14:paraId="5F33DDC1"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4AF81DB" w14:textId="77777777" w:rsidR="00142F34" w:rsidRDefault="00353792">
            <w:pPr>
              <w:rPr>
                <w:sz w:val="20"/>
                <w:szCs w:val="20"/>
              </w:rPr>
            </w:pPr>
            <w:r>
              <w:rPr>
                <w:rFonts w:ascii="Calibri" w:eastAsia="Calibri" w:hAnsi="Calibri" w:cs="Calibri"/>
                <w:sz w:val="20"/>
                <w:szCs w:val="20"/>
              </w:rPr>
              <w:t>Amphistichus rhodoterus</w:t>
            </w:r>
          </w:p>
        </w:tc>
        <w:tc>
          <w:tcPr>
            <w:tcW w:w="1418" w:type="dxa"/>
            <w:tcBorders>
              <w:top w:val="nil"/>
              <w:left w:val="nil"/>
              <w:bottom w:val="nil"/>
              <w:right w:val="nil"/>
            </w:tcBorders>
            <w:tcMar>
              <w:top w:w="-411" w:type="dxa"/>
              <w:left w:w="-411" w:type="dxa"/>
              <w:bottom w:w="-411" w:type="dxa"/>
              <w:right w:w="-411" w:type="dxa"/>
            </w:tcMar>
            <w:vAlign w:val="bottom"/>
          </w:tcPr>
          <w:p w14:paraId="7C158699"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0D985D4"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13F00596"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7A1310B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875831D" w14:textId="77777777" w:rsidR="00142F34" w:rsidRDefault="00142F34">
            <w:pPr>
              <w:jc w:val="center"/>
              <w:rPr>
                <w:sz w:val="20"/>
                <w:szCs w:val="20"/>
              </w:rPr>
            </w:pPr>
          </w:p>
        </w:tc>
      </w:tr>
      <w:tr w:rsidR="00142F34" w14:paraId="74FC0D5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3CF165E" w14:textId="77777777" w:rsidR="00142F34" w:rsidRDefault="00353792">
            <w:pPr>
              <w:rPr>
                <w:sz w:val="20"/>
                <w:szCs w:val="20"/>
              </w:rPr>
            </w:pPr>
            <w:r>
              <w:rPr>
                <w:rFonts w:ascii="Calibri" w:eastAsia="Calibri" w:hAnsi="Calibri" w:cs="Calibri"/>
                <w:sz w:val="20"/>
                <w:szCs w:val="20"/>
              </w:rPr>
              <w:t>Anarrhichthys ocellatus</w:t>
            </w:r>
          </w:p>
        </w:tc>
        <w:tc>
          <w:tcPr>
            <w:tcW w:w="1418" w:type="dxa"/>
            <w:tcBorders>
              <w:top w:val="nil"/>
              <w:left w:val="nil"/>
              <w:bottom w:val="nil"/>
              <w:right w:val="nil"/>
            </w:tcBorders>
            <w:tcMar>
              <w:top w:w="-411" w:type="dxa"/>
              <w:left w:w="-411" w:type="dxa"/>
              <w:bottom w:w="-411" w:type="dxa"/>
              <w:right w:w="-411" w:type="dxa"/>
            </w:tcMar>
            <w:vAlign w:val="bottom"/>
          </w:tcPr>
          <w:p w14:paraId="1A9A0B83"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2B861A1"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6862A71"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416F96F"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06BDCA1" w14:textId="77777777" w:rsidR="00142F34" w:rsidRDefault="00353792">
            <w:pPr>
              <w:jc w:val="center"/>
              <w:rPr>
                <w:sz w:val="20"/>
                <w:szCs w:val="20"/>
              </w:rPr>
            </w:pPr>
            <w:r>
              <w:rPr>
                <w:rFonts w:ascii="Calibri" w:eastAsia="Calibri" w:hAnsi="Calibri" w:cs="Calibri"/>
                <w:sz w:val="20"/>
                <w:szCs w:val="20"/>
              </w:rPr>
              <w:t>X</w:t>
            </w:r>
          </w:p>
        </w:tc>
      </w:tr>
      <w:tr w:rsidR="00142F34" w14:paraId="57FB2E2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49992D0" w14:textId="77777777" w:rsidR="00142F34" w:rsidRDefault="00353792">
            <w:pPr>
              <w:rPr>
                <w:sz w:val="20"/>
                <w:szCs w:val="20"/>
              </w:rPr>
            </w:pPr>
            <w:r>
              <w:rPr>
                <w:rFonts w:ascii="Calibri" w:eastAsia="Calibri" w:hAnsi="Calibri" w:cs="Calibri"/>
                <w:sz w:val="20"/>
                <w:szCs w:val="20"/>
              </w:rPr>
              <w:t>Anisotremus davidsonii</w:t>
            </w:r>
          </w:p>
        </w:tc>
        <w:tc>
          <w:tcPr>
            <w:tcW w:w="1418" w:type="dxa"/>
            <w:tcBorders>
              <w:top w:val="nil"/>
              <w:left w:val="nil"/>
              <w:bottom w:val="nil"/>
              <w:right w:val="nil"/>
            </w:tcBorders>
            <w:tcMar>
              <w:top w:w="-411" w:type="dxa"/>
              <w:left w:w="-411" w:type="dxa"/>
              <w:bottom w:w="-411" w:type="dxa"/>
              <w:right w:w="-411" w:type="dxa"/>
            </w:tcMar>
            <w:vAlign w:val="bottom"/>
          </w:tcPr>
          <w:p w14:paraId="12A1E9F1"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89874C0"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BC3DE6A"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4385B3A"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6110AE4A" w14:textId="77777777" w:rsidR="00142F34" w:rsidRDefault="00142F34">
            <w:pPr>
              <w:jc w:val="center"/>
              <w:rPr>
                <w:sz w:val="20"/>
                <w:szCs w:val="20"/>
              </w:rPr>
            </w:pPr>
          </w:p>
        </w:tc>
      </w:tr>
      <w:tr w:rsidR="00142F34" w14:paraId="1A59A12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A25EC13" w14:textId="77777777" w:rsidR="00142F34" w:rsidRDefault="00353792">
            <w:pPr>
              <w:rPr>
                <w:sz w:val="20"/>
                <w:szCs w:val="20"/>
              </w:rPr>
            </w:pPr>
            <w:r>
              <w:rPr>
                <w:rFonts w:ascii="Calibri" w:eastAsia="Calibri" w:hAnsi="Calibri" w:cs="Calibri"/>
                <w:sz w:val="20"/>
                <w:szCs w:val="20"/>
              </w:rPr>
              <w:t>Anoplagonus inermis</w:t>
            </w:r>
          </w:p>
        </w:tc>
        <w:tc>
          <w:tcPr>
            <w:tcW w:w="1418" w:type="dxa"/>
            <w:tcBorders>
              <w:top w:val="nil"/>
              <w:left w:val="nil"/>
              <w:bottom w:val="nil"/>
              <w:right w:val="nil"/>
            </w:tcBorders>
            <w:tcMar>
              <w:top w:w="-411" w:type="dxa"/>
              <w:left w:w="-411" w:type="dxa"/>
              <w:bottom w:w="-411" w:type="dxa"/>
              <w:right w:w="-411" w:type="dxa"/>
            </w:tcMar>
            <w:vAlign w:val="bottom"/>
          </w:tcPr>
          <w:p w14:paraId="7BDE7C4D"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153894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CC6A45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B9B69E3"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439D97E" w14:textId="77777777" w:rsidR="00142F34" w:rsidRDefault="00142F34">
            <w:pPr>
              <w:jc w:val="center"/>
              <w:rPr>
                <w:sz w:val="20"/>
                <w:szCs w:val="20"/>
              </w:rPr>
            </w:pPr>
          </w:p>
        </w:tc>
      </w:tr>
      <w:tr w:rsidR="00142F34" w14:paraId="66F4A52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B88EC1F" w14:textId="77777777" w:rsidR="00142F34" w:rsidRDefault="00353792">
            <w:pPr>
              <w:rPr>
                <w:sz w:val="20"/>
                <w:szCs w:val="20"/>
              </w:rPr>
            </w:pPr>
            <w:r>
              <w:rPr>
                <w:rFonts w:ascii="Calibri" w:eastAsia="Calibri" w:hAnsi="Calibri" w:cs="Calibri"/>
                <w:sz w:val="20"/>
                <w:szCs w:val="20"/>
              </w:rPr>
              <w:t>Anoplopoma fimbria</w:t>
            </w:r>
          </w:p>
        </w:tc>
        <w:tc>
          <w:tcPr>
            <w:tcW w:w="1418" w:type="dxa"/>
            <w:tcBorders>
              <w:top w:val="nil"/>
              <w:left w:val="nil"/>
              <w:bottom w:val="nil"/>
              <w:right w:val="nil"/>
            </w:tcBorders>
            <w:tcMar>
              <w:top w:w="-411" w:type="dxa"/>
              <w:left w:w="-411" w:type="dxa"/>
              <w:bottom w:w="-411" w:type="dxa"/>
              <w:right w:w="-411" w:type="dxa"/>
            </w:tcMar>
            <w:vAlign w:val="bottom"/>
          </w:tcPr>
          <w:p w14:paraId="4ED76AFB"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92FF37B"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F9C766B"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3077E4A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28C99CB" w14:textId="77777777" w:rsidR="00142F34" w:rsidRDefault="00353792">
            <w:pPr>
              <w:jc w:val="center"/>
              <w:rPr>
                <w:sz w:val="20"/>
                <w:szCs w:val="20"/>
              </w:rPr>
            </w:pPr>
            <w:r>
              <w:rPr>
                <w:rFonts w:ascii="Calibri" w:eastAsia="Calibri" w:hAnsi="Calibri" w:cs="Calibri"/>
                <w:sz w:val="20"/>
                <w:szCs w:val="20"/>
              </w:rPr>
              <w:t>X</w:t>
            </w:r>
          </w:p>
        </w:tc>
      </w:tr>
      <w:tr w:rsidR="00142F34" w14:paraId="707403E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270FA60" w14:textId="77777777" w:rsidR="00142F34" w:rsidRDefault="00353792">
            <w:pPr>
              <w:rPr>
                <w:sz w:val="20"/>
                <w:szCs w:val="20"/>
              </w:rPr>
            </w:pPr>
            <w:r>
              <w:rPr>
                <w:rFonts w:ascii="Calibri" w:eastAsia="Calibri" w:hAnsi="Calibri" w:cs="Calibri"/>
                <w:sz w:val="20"/>
                <w:szCs w:val="20"/>
              </w:rPr>
              <w:t>Apodichthys flavidus</w:t>
            </w:r>
          </w:p>
        </w:tc>
        <w:tc>
          <w:tcPr>
            <w:tcW w:w="1418" w:type="dxa"/>
            <w:tcBorders>
              <w:top w:val="nil"/>
              <w:left w:val="nil"/>
              <w:bottom w:val="nil"/>
              <w:right w:val="nil"/>
            </w:tcBorders>
            <w:tcMar>
              <w:top w:w="-411" w:type="dxa"/>
              <w:left w:w="-411" w:type="dxa"/>
              <w:bottom w:w="-411" w:type="dxa"/>
              <w:right w:w="-411" w:type="dxa"/>
            </w:tcMar>
            <w:vAlign w:val="bottom"/>
          </w:tcPr>
          <w:p w14:paraId="5342159B"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943C842"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8664380"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6384FD3"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95B590C" w14:textId="77777777" w:rsidR="00142F34" w:rsidRDefault="00142F34">
            <w:pPr>
              <w:jc w:val="center"/>
              <w:rPr>
                <w:sz w:val="20"/>
                <w:szCs w:val="20"/>
              </w:rPr>
            </w:pPr>
          </w:p>
        </w:tc>
      </w:tr>
      <w:tr w:rsidR="00142F34" w14:paraId="2592E0A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DC61633" w14:textId="77777777" w:rsidR="00142F34" w:rsidRDefault="00353792">
            <w:pPr>
              <w:rPr>
                <w:sz w:val="20"/>
                <w:szCs w:val="20"/>
              </w:rPr>
            </w:pPr>
            <w:r>
              <w:rPr>
                <w:rFonts w:ascii="Calibri" w:eastAsia="Calibri" w:hAnsi="Calibri" w:cs="Calibri"/>
                <w:sz w:val="20"/>
                <w:szCs w:val="20"/>
              </w:rPr>
              <w:t>Apogon guadalupensis</w:t>
            </w:r>
          </w:p>
        </w:tc>
        <w:tc>
          <w:tcPr>
            <w:tcW w:w="1418" w:type="dxa"/>
            <w:tcBorders>
              <w:top w:val="nil"/>
              <w:left w:val="nil"/>
              <w:bottom w:val="nil"/>
              <w:right w:val="nil"/>
            </w:tcBorders>
            <w:tcMar>
              <w:top w:w="-411" w:type="dxa"/>
              <w:left w:w="-411" w:type="dxa"/>
              <w:bottom w:w="-411" w:type="dxa"/>
              <w:right w:w="-411" w:type="dxa"/>
            </w:tcMar>
            <w:vAlign w:val="bottom"/>
          </w:tcPr>
          <w:p w14:paraId="234E6A3C"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24E531F"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61D77F23"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335485E"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E261224" w14:textId="77777777" w:rsidR="00142F34" w:rsidRDefault="00142F34">
            <w:pPr>
              <w:jc w:val="center"/>
              <w:rPr>
                <w:sz w:val="20"/>
                <w:szCs w:val="20"/>
              </w:rPr>
            </w:pPr>
          </w:p>
        </w:tc>
      </w:tr>
      <w:tr w:rsidR="00142F34" w14:paraId="45E44E4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EC1E80D" w14:textId="77777777" w:rsidR="00142F34" w:rsidRDefault="00353792">
            <w:pPr>
              <w:rPr>
                <w:sz w:val="20"/>
                <w:szCs w:val="20"/>
              </w:rPr>
            </w:pPr>
            <w:r>
              <w:rPr>
                <w:rFonts w:ascii="Calibri" w:eastAsia="Calibri" w:hAnsi="Calibri" w:cs="Calibri"/>
                <w:sz w:val="20"/>
                <w:szCs w:val="20"/>
              </w:rPr>
              <w:t>Apristurus brunneus</w:t>
            </w:r>
          </w:p>
        </w:tc>
        <w:tc>
          <w:tcPr>
            <w:tcW w:w="1418" w:type="dxa"/>
            <w:tcBorders>
              <w:top w:val="nil"/>
              <w:left w:val="nil"/>
              <w:bottom w:val="nil"/>
              <w:right w:val="nil"/>
            </w:tcBorders>
            <w:tcMar>
              <w:top w:w="-411" w:type="dxa"/>
              <w:left w:w="-411" w:type="dxa"/>
              <w:bottom w:w="-411" w:type="dxa"/>
              <w:right w:w="-411" w:type="dxa"/>
            </w:tcMar>
            <w:vAlign w:val="bottom"/>
          </w:tcPr>
          <w:p w14:paraId="3FEFEBBA"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7233107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C0B9387"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32763E7"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9308829" w14:textId="77777777" w:rsidR="00142F34" w:rsidRDefault="00353792">
            <w:pPr>
              <w:jc w:val="center"/>
              <w:rPr>
                <w:sz w:val="20"/>
                <w:szCs w:val="20"/>
              </w:rPr>
            </w:pPr>
            <w:r>
              <w:rPr>
                <w:rFonts w:ascii="Calibri" w:eastAsia="Calibri" w:hAnsi="Calibri" w:cs="Calibri"/>
                <w:sz w:val="20"/>
                <w:szCs w:val="20"/>
              </w:rPr>
              <w:t>X</w:t>
            </w:r>
          </w:p>
        </w:tc>
      </w:tr>
      <w:tr w:rsidR="00142F34" w14:paraId="63B3B3A8"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29CF621" w14:textId="77777777" w:rsidR="00142F34" w:rsidRDefault="00353792">
            <w:pPr>
              <w:rPr>
                <w:sz w:val="20"/>
                <w:szCs w:val="20"/>
              </w:rPr>
            </w:pPr>
            <w:r>
              <w:rPr>
                <w:rFonts w:ascii="Calibri" w:eastAsia="Calibri" w:hAnsi="Calibri" w:cs="Calibri"/>
                <w:sz w:val="20"/>
                <w:szCs w:val="20"/>
              </w:rPr>
              <w:t>Artedius harringtoni</w:t>
            </w:r>
          </w:p>
        </w:tc>
        <w:tc>
          <w:tcPr>
            <w:tcW w:w="1418" w:type="dxa"/>
            <w:tcBorders>
              <w:top w:val="nil"/>
              <w:left w:val="nil"/>
              <w:bottom w:val="nil"/>
              <w:right w:val="nil"/>
            </w:tcBorders>
            <w:tcMar>
              <w:top w:w="-411" w:type="dxa"/>
              <w:left w:w="-411" w:type="dxa"/>
              <w:bottom w:w="-411" w:type="dxa"/>
              <w:right w:w="-411" w:type="dxa"/>
            </w:tcMar>
            <w:vAlign w:val="bottom"/>
          </w:tcPr>
          <w:p w14:paraId="3A9B2A21"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6DABFB2B"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9CF8FE3"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ACFEDA1"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5DBFE34" w14:textId="77777777" w:rsidR="00142F34" w:rsidRDefault="00142F34">
            <w:pPr>
              <w:jc w:val="center"/>
              <w:rPr>
                <w:sz w:val="20"/>
                <w:szCs w:val="20"/>
              </w:rPr>
            </w:pPr>
          </w:p>
        </w:tc>
      </w:tr>
      <w:tr w:rsidR="00142F34" w14:paraId="3A7A4E9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00018AA" w14:textId="77777777" w:rsidR="00142F34" w:rsidRDefault="00353792">
            <w:pPr>
              <w:rPr>
                <w:sz w:val="20"/>
                <w:szCs w:val="20"/>
              </w:rPr>
            </w:pPr>
            <w:r>
              <w:rPr>
                <w:rFonts w:ascii="Calibri" w:eastAsia="Calibri" w:hAnsi="Calibri" w:cs="Calibri"/>
                <w:sz w:val="20"/>
                <w:szCs w:val="20"/>
              </w:rPr>
              <w:t>Atherinidae spp</w:t>
            </w:r>
          </w:p>
        </w:tc>
        <w:tc>
          <w:tcPr>
            <w:tcW w:w="1418" w:type="dxa"/>
            <w:tcBorders>
              <w:top w:val="nil"/>
              <w:left w:val="nil"/>
              <w:bottom w:val="nil"/>
              <w:right w:val="nil"/>
            </w:tcBorders>
            <w:tcMar>
              <w:top w:w="-411" w:type="dxa"/>
              <w:left w:w="-411" w:type="dxa"/>
              <w:bottom w:w="-411" w:type="dxa"/>
              <w:right w:w="-411" w:type="dxa"/>
            </w:tcMar>
            <w:vAlign w:val="bottom"/>
          </w:tcPr>
          <w:p w14:paraId="1EBEE31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C19A439"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1EBDE3F1"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75DE6818"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04C4EDC" w14:textId="77777777" w:rsidR="00142F34" w:rsidRDefault="00142F34">
            <w:pPr>
              <w:jc w:val="center"/>
              <w:rPr>
                <w:sz w:val="20"/>
                <w:szCs w:val="20"/>
              </w:rPr>
            </w:pPr>
          </w:p>
        </w:tc>
      </w:tr>
      <w:tr w:rsidR="00142F34" w14:paraId="42EC8FC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125329A" w14:textId="77777777" w:rsidR="00142F34" w:rsidRDefault="00353792">
            <w:pPr>
              <w:rPr>
                <w:sz w:val="20"/>
                <w:szCs w:val="20"/>
              </w:rPr>
            </w:pPr>
            <w:r>
              <w:rPr>
                <w:rFonts w:ascii="Calibri" w:eastAsia="Calibri" w:hAnsi="Calibri" w:cs="Calibri"/>
                <w:sz w:val="20"/>
                <w:szCs w:val="20"/>
              </w:rPr>
              <w:t>Atherinops affinis</w:t>
            </w:r>
          </w:p>
        </w:tc>
        <w:tc>
          <w:tcPr>
            <w:tcW w:w="1418" w:type="dxa"/>
            <w:tcBorders>
              <w:top w:val="nil"/>
              <w:left w:val="nil"/>
              <w:bottom w:val="nil"/>
              <w:right w:val="nil"/>
            </w:tcBorders>
            <w:tcMar>
              <w:top w:w="-411" w:type="dxa"/>
              <w:left w:w="-411" w:type="dxa"/>
              <w:bottom w:w="-411" w:type="dxa"/>
              <w:right w:w="-411" w:type="dxa"/>
            </w:tcMar>
            <w:vAlign w:val="bottom"/>
          </w:tcPr>
          <w:p w14:paraId="0B12DF38"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E0A0D55"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12AE5EBF"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46756DA0"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21FB5B5C" w14:textId="77777777" w:rsidR="00142F34" w:rsidRDefault="00142F34">
            <w:pPr>
              <w:jc w:val="center"/>
              <w:rPr>
                <w:sz w:val="20"/>
                <w:szCs w:val="20"/>
              </w:rPr>
            </w:pPr>
          </w:p>
        </w:tc>
      </w:tr>
      <w:tr w:rsidR="00142F34" w14:paraId="5EB2C146"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8554181" w14:textId="77777777" w:rsidR="00142F34" w:rsidRDefault="00353792">
            <w:pPr>
              <w:rPr>
                <w:sz w:val="20"/>
                <w:szCs w:val="20"/>
              </w:rPr>
            </w:pPr>
            <w:r>
              <w:rPr>
                <w:rFonts w:ascii="Calibri" w:eastAsia="Calibri" w:hAnsi="Calibri" w:cs="Calibri"/>
                <w:sz w:val="20"/>
                <w:szCs w:val="20"/>
              </w:rPr>
              <w:t>Atherinopsidae spp</w:t>
            </w:r>
          </w:p>
        </w:tc>
        <w:tc>
          <w:tcPr>
            <w:tcW w:w="1418" w:type="dxa"/>
            <w:tcBorders>
              <w:top w:val="nil"/>
              <w:left w:val="nil"/>
              <w:bottom w:val="nil"/>
              <w:right w:val="nil"/>
            </w:tcBorders>
            <w:tcMar>
              <w:top w:w="-411" w:type="dxa"/>
              <w:left w:w="-411" w:type="dxa"/>
              <w:bottom w:w="-411" w:type="dxa"/>
              <w:right w:w="-411" w:type="dxa"/>
            </w:tcMar>
            <w:vAlign w:val="bottom"/>
          </w:tcPr>
          <w:p w14:paraId="49BEB4C6"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3429F1A3"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827CEA9"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A2FF812"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D4C99BD" w14:textId="77777777" w:rsidR="00142F34" w:rsidRDefault="00142F34">
            <w:pPr>
              <w:jc w:val="center"/>
              <w:rPr>
                <w:sz w:val="20"/>
                <w:szCs w:val="20"/>
              </w:rPr>
            </w:pPr>
          </w:p>
        </w:tc>
      </w:tr>
      <w:tr w:rsidR="00142F34" w14:paraId="2721862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AAD7D90" w14:textId="77777777" w:rsidR="00142F34" w:rsidRDefault="00353792">
            <w:pPr>
              <w:rPr>
                <w:sz w:val="20"/>
                <w:szCs w:val="20"/>
              </w:rPr>
            </w:pPr>
            <w:r>
              <w:rPr>
                <w:rFonts w:ascii="Calibri" w:eastAsia="Calibri" w:hAnsi="Calibri" w:cs="Calibri"/>
                <w:sz w:val="20"/>
                <w:szCs w:val="20"/>
              </w:rPr>
              <w:t>Atherinopsis californiensis</w:t>
            </w:r>
          </w:p>
        </w:tc>
        <w:tc>
          <w:tcPr>
            <w:tcW w:w="1418" w:type="dxa"/>
            <w:tcBorders>
              <w:top w:val="nil"/>
              <w:left w:val="nil"/>
              <w:bottom w:val="nil"/>
              <w:right w:val="nil"/>
            </w:tcBorders>
            <w:tcMar>
              <w:top w:w="-411" w:type="dxa"/>
              <w:left w:w="-411" w:type="dxa"/>
              <w:bottom w:w="-411" w:type="dxa"/>
              <w:right w:w="-411" w:type="dxa"/>
            </w:tcMar>
            <w:vAlign w:val="bottom"/>
          </w:tcPr>
          <w:p w14:paraId="3CB6BCB4"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972127E"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83C4217"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7AC04FC8"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3EC1AD48" w14:textId="77777777" w:rsidR="00142F34" w:rsidRDefault="00142F34">
            <w:pPr>
              <w:jc w:val="center"/>
              <w:rPr>
                <w:sz w:val="20"/>
                <w:szCs w:val="20"/>
              </w:rPr>
            </w:pPr>
          </w:p>
        </w:tc>
      </w:tr>
      <w:tr w:rsidR="00142F34" w14:paraId="013A87F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C23C488" w14:textId="77777777" w:rsidR="00142F34" w:rsidRDefault="00353792">
            <w:pPr>
              <w:rPr>
                <w:sz w:val="20"/>
                <w:szCs w:val="20"/>
              </w:rPr>
            </w:pPr>
            <w:r>
              <w:rPr>
                <w:rFonts w:ascii="Calibri" w:eastAsia="Calibri" w:hAnsi="Calibri" w:cs="Calibri"/>
                <w:sz w:val="20"/>
                <w:szCs w:val="20"/>
              </w:rPr>
              <w:t>Atractoscion nobilis</w:t>
            </w:r>
          </w:p>
        </w:tc>
        <w:tc>
          <w:tcPr>
            <w:tcW w:w="1418" w:type="dxa"/>
            <w:tcBorders>
              <w:top w:val="nil"/>
              <w:left w:val="nil"/>
              <w:bottom w:val="nil"/>
              <w:right w:val="nil"/>
            </w:tcBorders>
            <w:tcMar>
              <w:top w:w="-411" w:type="dxa"/>
              <w:left w:w="-411" w:type="dxa"/>
              <w:bottom w:w="-411" w:type="dxa"/>
              <w:right w:w="-411" w:type="dxa"/>
            </w:tcMar>
            <w:vAlign w:val="bottom"/>
          </w:tcPr>
          <w:p w14:paraId="13376AC1"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0071D51"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3BFC96E6"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435D3AA"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005FFFF" w14:textId="77777777" w:rsidR="00142F34" w:rsidRDefault="00142F34">
            <w:pPr>
              <w:jc w:val="center"/>
              <w:rPr>
                <w:sz w:val="20"/>
                <w:szCs w:val="20"/>
              </w:rPr>
            </w:pPr>
          </w:p>
        </w:tc>
      </w:tr>
      <w:tr w:rsidR="00142F34" w14:paraId="06B503F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D7E0C22" w14:textId="77777777" w:rsidR="00142F34" w:rsidRDefault="00353792">
            <w:pPr>
              <w:rPr>
                <w:sz w:val="20"/>
                <w:szCs w:val="20"/>
              </w:rPr>
            </w:pPr>
            <w:r>
              <w:rPr>
                <w:rFonts w:ascii="Calibri" w:eastAsia="Calibri" w:hAnsi="Calibri" w:cs="Calibri"/>
                <w:sz w:val="20"/>
                <w:szCs w:val="20"/>
              </w:rPr>
              <w:t>Aulorhynchus flavidus</w:t>
            </w:r>
          </w:p>
        </w:tc>
        <w:tc>
          <w:tcPr>
            <w:tcW w:w="1418" w:type="dxa"/>
            <w:tcBorders>
              <w:top w:val="nil"/>
              <w:left w:val="nil"/>
              <w:bottom w:val="nil"/>
              <w:right w:val="nil"/>
            </w:tcBorders>
            <w:tcMar>
              <w:top w:w="-411" w:type="dxa"/>
              <w:left w:w="-411" w:type="dxa"/>
              <w:bottom w:w="-411" w:type="dxa"/>
              <w:right w:w="-411" w:type="dxa"/>
            </w:tcMar>
            <w:vAlign w:val="bottom"/>
          </w:tcPr>
          <w:p w14:paraId="27A444D8"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63F1E796"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524E4C85"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0DA5ACB"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3D9D45E" w14:textId="77777777" w:rsidR="00142F34" w:rsidRDefault="00353792">
            <w:pPr>
              <w:jc w:val="center"/>
              <w:rPr>
                <w:sz w:val="20"/>
                <w:szCs w:val="20"/>
              </w:rPr>
            </w:pPr>
            <w:r>
              <w:rPr>
                <w:rFonts w:ascii="Calibri" w:eastAsia="Calibri" w:hAnsi="Calibri" w:cs="Calibri"/>
                <w:sz w:val="20"/>
                <w:szCs w:val="20"/>
              </w:rPr>
              <w:t>X</w:t>
            </w:r>
          </w:p>
        </w:tc>
      </w:tr>
      <w:tr w:rsidR="00142F34" w14:paraId="38EA74F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9654709" w14:textId="77777777" w:rsidR="00142F34" w:rsidRDefault="00353792">
            <w:pPr>
              <w:rPr>
                <w:sz w:val="20"/>
                <w:szCs w:val="20"/>
              </w:rPr>
            </w:pPr>
            <w:r>
              <w:rPr>
                <w:rFonts w:ascii="Calibri" w:eastAsia="Calibri" w:hAnsi="Calibri" w:cs="Calibri"/>
                <w:sz w:val="20"/>
                <w:szCs w:val="20"/>
              </w:rPr>
              <w:t>Balistes polylepis</w:t>
            </w:r>
          </w:p>
        </w:tc>
        <w:tc>
          <w:tcPr>
            <w:tcW w:w="1418" w:type="dxa"/>
            <w:tcBorders>
              <w:top w:val="nil"/>
              <w:left w:val="nil"/>
              <w:bottom w:val="nil"/>
              <w:right w:val="nil"/>
            </w:tcBorders>
            <w:tcMar>
              <w:top w:w="-411" w:type="dxa"/>
              <w:left w:w="-411" w:type="dxa"/>
              <w:bottom w:w="-411" w:type="dxa"/>
              <w:right w:w="-411" w:type="dxa"/>
            </w:tcMar>
            <w:vAlign w:val="bottom"/>
          </w:tcPr>
          <w:p w14:paraId="6D63023A"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0A5962BC"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22D7CEC"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61E2D2B"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EB7B6BF" w14:textId="77777777" w:rsidR="00142F34" w:rsidRDefault="00142F34">
            <w:pPr>
              <w:jc w:val="center"/>
              <w:rPr>
                <w:sz w:val="20"/>
                <w:szCs w:val="20"/>
              </w:rPr>
            </w:pPr>
          </w:p>
        </w:tc>
      </w:tr>
      <w:tr w:rsidR="00142F34" w14:paraId="51DDC94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596B8D9" w14:textId="77777777" w:rsidR="00142F34" w:rsidRDefault="00353792">
            <w:pPr>
              <w:rPr>
                <w:sz w:val="20"/>
                <w:szCs w:val="20"/>
              </w:rPr>
            </w:pPr>
            <w:r>
              <w:rPr>
                <w:rFonts w:ascii="Calibri" w:eastAsia="Calibri" w:hAnsi="Calibri" w:cs="Calibri"/>
                <w:sz w:val="20"/>
                <w:szCs w:val="20"/>
              </w:rPr>
              <w:t>Bathymasteridae spp</w:t>
            </w:r>
          </w:p>
        </w:tc>
        <w:tc>
          <w:tcPr>
            <w:tcW w:w="1418" w:type="dxa"/>
            <w:tcBorders>
              <w:top w:val="nil"/>
              <w:left w:val="nil"/>
              <w:bottom w:val="nil"/>
              <w:right w:val="nil"/>
            </w:tcBorders>
            <w:tcMar>
              <w:top w:w="-411" w:type="dxa"/>
              <w:left w:w="-411" w:type="dxa"/>
              <w:bottom w:w="-411" w:type="dxa"/>
              <w:right w:w="-411" w:type="dxa"/>
            </w:tcMar>
            <w:vAlign w:val="bottom"/>
          </w:tcPr>
          <w:p w14:paraId="523E1361"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327A5312"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9D1A36C"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A771D7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6B1E652" w14:textId="77777777" w:rsidR="00142F34" w:rsidRDefault="00142F34">
            <w:pPr>
              <w:jc w:val="center"/>
              <w:rPr>
                <w:sz w:val="20"/>
                <w:szCs w:val="20"/>
              </w:rPr>
            </w:pPr>
          </w:p>
        </w:tc>
      </w:tr>
      <w:tr w:rsidR="00142F34" w14:paraId="3BC9E26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480964B" w14:textId="77777777" w:rsidR="00142F34" w:rsidRDefault="00353792">
            <w:pPr>
              <w:rPr>
                <w:sz w:val="20"/>
                <w:szCs w:val="20"/>
              </w:rPr>
            </w:pPr>
            <w:r>
              <w:rPr>
                <w:rFonts w:ascii="Calibri" w:eastAsia="Calibri" w:hAnsi="Calibri" w:cs="Calibri"/>
                <w:sz w:val="20"/>
                <w:szCs w:val="20"/>
              </w:rPr>
              <w:t>Beringraja binoculata</w:t>
            </w:r>
          </w:p>
        </w:tc>
        <w:tc>
          <w:tcPr>
            <w:tcW w:w="1418" w:type="dxa"/>
            <w:tcBorders>
              <w:top w:val="nil"/>
              <w:left w:val="nil"/>
              <w:bottom w:val="nil"/>
              <w:right w:val="nil"/>
            </w:tcBorders>
            <w:tcMar>
              <w:top w:w="-411" w:type="dxa"/>
              <w:left w:w="-411" w:type="dxa"/>
              <w:bottom w:w="-411" w:type="dxa"/>
              <w:right w:w="-411" w:type="dxa"/>
            </w:tcMar>
            <w:vAlign w:val="bottom"/>
          </w:tcPr>
          <w:p w14:paraId="141296BD"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82D7BD2"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3F3F2B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0B4397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D0E61C7" w14:textId="77777777" w:rsidR="00142F34" w:rsidRDefault="00353792">
            <w:pPr>
              <w:jc w:val="center"/>
              <w:rPr>
                <w:sz w:val="20"/>
                <w:szCs w:val="20"/>
              </w:rPr>
            </w:pPr>
            <w:r>
              <w:rPr>
                <w:rFonts w:ascii="Calibri" w:eastAsia="Calibri" w:hAnsi="Calibri" w:cs="Calibri"/>
                <w:sz w:val="20"/>
                <w:szCs w:val="20"/>
              </w:rPr>
              <w:t>X</w:t>
            </w:r>
          </w:p>
        </w:tc>
      </w:tr>
      <w:tr w:rsidR="00142F34" w14:paraId="2FEF001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AFEDAAA" w14:textId="77777777" w:rsidR="00142F34" w:rsidRDefault="00353792">
            <w:pPr>
              <w:rPr>
                <w:sz w:val="20"/>
                <w:szCs w:val="20"/>
              </w:rPr>
            </w:pPr>
            <w:r>
              <w:rPr>
                <w:rFonts w:ascii="Calibri" w:eastAsia="Calibri" w:hAnsi="Calibri" w:cs="Calibri"/>
                <w:sz w:val="20"/>
                <w:szCs w:val="20"/>
              </w:rPr>
              <w:t>Beringraja rhina</w:t>
            </w:r>
          </w:p>
        </w:tc>
        <w:tc>
          <w:tcPr>
            <w:tcW w:w="1418" w:type="dxa"/>
            <w:tcBorders>
              <w:top w:val="nil"/>
              <w:left w:val="nil"/>
              <w:bottom w:val="nil"/>
              <w:right w:val="nil"/>
            </w:tcBorders>
            <w:tcMar>
              <w:top w:w="-411" w:type="dxa"/>
              <w:left w:w="-411" w:type="dxa"/>
              <w:bottom w:w="-411" w:type="dxa"/>
              <w:right w:w="-411" w:type="dxa"/>
            </w:tcMar>
            <w:vAlign w:val="bottom"/>
          </w:tcPr>
          <w:p w14:paraId="2E177869"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573270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DAC9A3F"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1A63BE7"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154DEAB" w14:textId="77777777" w:rsidR="00142F34" w:rsidRDefault="00353792">
            <w:pPr>
              <w:jc w:val="center"/>
              <w:rPr>
                <w:sz w:val="20"/>
                <w:szCs w:val="20"/>
              </w:rPr>
            </w:pPr>
            <w:r>
              <w:rPr>
                <w:rFonts w:ascii="Calibri" w:eastAsia="Calibri" w:hAnsi="Calibri" w:cs="Calibri"/>
                <w:sz w:val="20"/>
                <w:szCs w:val="20"/>
              </w:rPr>
              <w:t>X</w:t>
            </w:r>
          </w:p>
        </w:tc>
      </w:tr>
      <w:tr w:rsidR="00142F34" w14:paraId="44062C1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EE44900" w14:textId="77777777" w:rsidR="00142F34" w:rsidRDefault="00353792">
            <w:pPr>
              <w:rPr>
                <w:sz w:val="20"/>
                <w:szCs w:val="20"/>
              </w:rPr>
            </w:pPr>
            <w:r>
              <w:rPr>
                <w:rFonts w:ascii="Calibri" w:eastAsia="Calibri" w:hAnsi="Calibri" w:cs="Calibri"/>
                <w:sz w:val="20"/>
                <w:szCs w:val="20"/>
              </w:rPr>
              <w:t>Beringraja stellulata</w:t>
            </w:r>
          </w:p>
        </w:tc>
        <w:tc>
          <w:tcPr>
            <w:tcW w:w="1418" w:type="dxa"/>
            <w:tcBorders>
              <w:top w:val="nil"/>
              <w:left w:val="nil"/>
              <w:bottom w:val="nil"/>
              <w:right w:val="nil"/>
            </w:tcBorders>
            <w:tcMar>
              <w:top w:w="-411" w:type="dxa"/>
              <w:left w:w="-411" w:type="dxa"/>
              <w:bottom w:w="-411" w:type="dxa"/>
              <w:right w:w="-411" w:type="dxa"/>
            </w:tcMar>
            <w:vAlign w:val="bottom"/>
          </w:tcPr>
          <w:p w14:paraId="16D182FF"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E9B216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05DC2D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8096C94"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2C9750DE" w14:textId="77777777" w:rsidR="00142F34" w:rsidRDefault="00353792">
            <w:pPr>
              <w:jc w:val="center"/>
              <w:rPr>
                <w:sz w:val="20"/>
                <w:szCs w:val="20"/>
              </w:rPr>
            </w:pPr>
            <w:r>
              <w:rPr>
                <w:rFonts w:ascii="Calibri" w:eastAsia="Calibri" w:hAnsi="Calibri" w:cs="Calibri"/>
                <w:sz w:val="20"/>
                <w:szCs w:val="20"/>
              </w:rPr>
              <w:t>X</w:t>
            </w:r>
          </w:p>
        </w:tc>
      </w:tr>
      <w:tr w:rsidR="00142F34" w14:paraId="3854F31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BD64739" w14:textId="77777777" w:rsidR="00142F34" w:rsidRDefault="00353792">
            <w:pPr>
              <w:rPr>
                <w:sz w:val="20"/>
                <w:szCs w:val="20"/>
              </w:rPr>
            </w:pPr>
            <w:r>
              <w:rPr>
                <w:rFonts w:ascii="Calibri" w:eastAsia="Calibri" w:hAnsi="Calibri" w:cs="Calibri"/>
                <w:sz w:val="20"/>
                <w:szCs w:val="20"/>
              </w:rPr>
              <w:t>Bothidae spp</w:t>
            </w:r>
          </w:p>
        </w:tc>
        <w:tc>
          <w:tcPr>
            <w:tcW w:w="1418" w:type="dxa"/>
            <w:tcBorders>
              <w:top w:val="nil"/>
              <w:left w:val="nil"/>
              <w:bottom w:val="nil"/>
              <w:right w:val="nil"/>
            </w:tcBorders>
            <w:tcMar>
              <w:top w:w="-411" w:type="dxa"/>
              <w:left w:w="-411" w:type="dxa"/>
              <w:bottom w:w="-411" w:type="dxa"/>
              <w:right w:w="-411" w:type="dxa"/>
            </w:tcMar>
            <w:vAlign w:val="bottom"/>
          </w:tcPr>
          <w:p w14:paraId="2677198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21AC58E"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819A1F2"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A666DB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68C1D83" w14:textId="77777777" w:rsidR="00142F34" w:rsidRDefault="00142F34">
            <w:pPr>
              <w:jc w:val="center"/>
              <w:rPr>
                <w:sz w:val="20"/>
                <w:szCs w:val="20"/>
              </w:rPr>
            </w:pPr>
          </w:p>
        </w:tc>
      </w:tr>
      <w:tr w:rsidR="00142F34" w14:paraId="4F25531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DFFBF82" w14:textId="77777777" w:rsidR="00142F34" w:rsidRDefault="00353792">
            <w:pPr>
              <w:rPr>
                <w:sz w:val="20"/>
                <w:szCs w:val="20"/>
              </w:rPr>
            </w:pPr>
            <w:r>
              <w:rPr>
                <w:rFonts w:ascii="Calibri" w:eastAsia="Calibri" w:hAnsi="Calibri" w:cs="Calibri"/>
                <w:sz w:val="20"/>
                <w:szCs w:val="20"/>
              </w:rPr>
              <w:t>Brachygenys californiensis</w:t>
            </w:r>
          </w:p>
        </w:tc>
        <w:tc>
          <w:tcPr>
            <w:tcW w:w="1418" w:type="dxa"/>
            <w:tcBorders>
              <w:top w:val="nil"/>
              <w:left w:val="nil"/>
              <w:bottom w:val="nil"/>
              <w:right w:val="nil"/>
            </w:tcBorders>
            <w:tcMar>
              <w:top w:w="-411" w:type="dxa"/>
              <w:left w:w="-411" w:type="dxa"/>
              <w:bottom w:w="-411" w:type="dxa"/>
              <w:right w:w="-411" w:type="dxa"/>
            </w:tcMar>
            <w:vAlign w:val="bottom"/>
          </w:tcPr>
          <w:p w14:paraId="4762B07F"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019E2E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6C22D843"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FCF7775"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25267363" w14:textId="77777777" w:rsidR="00142F34" w:rsidRDefault="00142F34">
            <w:pPr>
              <w:jc w:val="center"/>
              <w:rPr>
                <w:sz w:val="20"/>
                <w:szCs w:val="20"/>
              </w:rPr>
            </w:pPr>
          </w:p>
        </w:tc>
      </w:tr>
      <w:tr w:rsidR="00142F34" w14:paraId="707749F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5F06C32" w14:textId="77777777" w:rsidR="00142F34" w:rsidRDefault="00353792">
            <w:pPr>
              <w:rPr>
                <w:sz w:val="20"/>
                <w:szCs w:val="20"/>
              </w:rPr>
            </w:pPr>
            <w:r>
              <w:rPr>
                <w:rFonts w:ascii="Calibri" w:eastAsia="Calibri" w:hAnsi="Calibri" w:cs="Calibri"/>
                <w:sz w:val="20"/>
                <w:szCs w:val="20"/>
              </w:rPr>
              <w:t>Brachyistius frenatus</w:t>
            </w:r>
          </w:p>
        </w:tc>
        <w:tc>
          <w:tcPr>
            <w:tcW w:w="1418" w:type="dxa"/>
            <w:tcBorders>
              <w:top w:val="nil"/>
              <w:left w:val="nil"/>
              <w:bottom w:val="nil"/>
              <w:right w:val="nil"/>
            </w:tcBorders>
            <w:tcMar>
              <w:top w:w="-411" w:type="dxa"/>
              <w:left w:w="-411" w:type="dxa"/>
              <w:bottom w:w="-411" w:type="dxa"/>
              <w:right w:w="-411" w:type="dxa"/>
            </w:tcMar>
            <w:vAlign w:val="bottom"/>
          </w:tcPr>
          <w:p w14:paraId="53739CC5"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5520CE8"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07C5E3D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DC38F58"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25EF8AF" w14:textId="77777777" w:rsidR="00142F34" w:rsidRDefault="00353792">
            <w:pPr>
              <w:jc w:val="center"/>
              <w:rPr>
                <w:sz w:val="20"/>
                <w:szCs w:val="20"/>
              </w:rPr>
            </w:pPr>
            <w:r>
              <w:rPr>
                <w:rFonts w:ascii="Calibri" w:eastAsia="Calibri" w:hAnsi="Calibri" w:cs="Calibri"/>
                <w:sz w:val="20"/>
                <w:szCs w:val="20"/>
              </w:rPr>
              <w:t>X</w:t>
            </w:r>
          </w:p>
        </w:tc>
      </w:tr>
      <w:tr w:rsidR="00142F34" w14:paraId="2A180BB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B5E1E6B" w14:textId="77777777" w:rsidR="00142F34" w:rsidRDefault="00353792">
            <w:pPr>
              <w:rPr>
                <w:sz w:val="20"/>
                <w:szCs w:val="20"/>
              </w:rPr>
            </w:pPr>
            <w:r>
              <w:rPr>
                <w:rFonts w:ascii="Calibri" w:eastAsia="Calibri" w:hAnsi="Calibri" w:cs="Calibri"/>
                <w:sz w:val="20"/>
                <w:szCs w:val="20"/>
              </w:rPr>
              <w:t>Caliraja spp</w:t>
            </w:r>
          </w:p>
        </w:tc>
        <w:tc>
          <w:tcPr>
            <w:tcW w:w="1418" w:type="dxa"/>
            <w:tcBorders>
              <w:top w:val="nil"/>
              <w:left w:val="nil"/>
              <w:bottom w:val="nil"/>
              <w:right w:val="nil"/>
            </w:tcBorders>
            <w:tcMar>
              <w:top w:w="-411" w:type="dxa"/>
              <w:left w:w="-411" w:type="dxa"/>
              <w:bottom w:w="-411" w:type="dxa"/>
              <w:right w:w="-411" w:type="dxa"/>
            </w:tcMar>
            <w:vAlign w:val="bottom"/>
          </w:tcPr>
          <w:p w14:paraId="54C1A87D"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469B76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6ADA4CA"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4E979FF7"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9E0A49E" w14:textId="77777777" w:rsidR="00142F34" w:rsidRDefault="00353792">
            <w:pPr>
              <w:jc w:val="center"/>
              <w:rPr>
                <w:sz w:val="20"/>
                <w:szCs w:val="20"/>
              </w:rPr>
            </w:pPr>
            <w:r>
              <w:rPr>
                <w:rFonts w:ascii="Calibri" w:eastAsia="Calibri" w:hAnsi="Calibri" w:cs="Calibri"/>
                <w:sz w:val="20"/>
                <w:szCs w:val="20"/>
              </w:rPr>
              <w:t>X</w:t>
            </w:r>
          </w:p>
        </w:tc>
      </w:tr>
      <w:tr w:rsidR="00142F34" w14:paraId="7025695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786BF99" w14:textId="77777777" w:rsidR="00142F34" w:rsidRDefault="00353792">
            <w:pPr>
              <w:rPr>
                <w:sz w:val="20"/>
                <w:szCs w:val="20"/>
              </w:rPr>
            </w:pPr>
            <w:r>
              <w:rPr>
                <w:rFonts w:ascii="Calibri" w:eastAsia="Calibri" w:hAnsi="Calibri" w:cs="Calibri"/>
                <w:sz w:val="20"/>
                <w:szCs w:val="20"/>
              </w:rPr>
              <w:t>Carcharhinus obscurus</w:t>
            </w:r>
          </w:p>
        </w:tc>
        <w:tc>
          <w:tcPr>
            <w:tcW w:w="1418" w:type="dxa"/>
            <w:tcBorders>
              <w:top w:val="nil"/>
              <w:left w:val="nil"/>
              <w:bottom w:val="nil"/>
              <w:right w:val="nil"/>
            </w:tcBorders>
            <w:tcMar>
              <w:top w:w="-411" w:type="dxa"/>
              <w:left w:w="-411" w:type="dxa"/>
              <w:bottom w:w="-411" w:type="dxa"/>
              <w:right w:w="-411" w:type="dxa"/>
            </w:tcMar>
            <w:vAlign w:val="bottom"/>
          </w:tcPr>
          <w:p w14:paraId="07715968"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27F91D2"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309F11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F73DED7"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B38E13C" w14:textId="77777777" w:rsidR="00142F34" w:rsidRDefault="00142F34">
            <w:pPr>
              <w:jc w:val="center"/>
              <w:rPr>
                <w:sz w:val="20"/>
                <w:szCs w:val="20"/>
              </w:rPr>
            </w:pPr>
          </w:p>
        </w:tc>
      </w:tr>
      <w:tr w:rsidR="00142F34" w14:paraId="18FF3E3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6468DA3" w14:textId="77777777" w:rsidR="00142F34" w:rsidRDefault="00353792">
            <w:pPr>
              <w:rPr>
                <w:sz w:val="20"/>
                <w:szCs w:val="20"/>
              </w:rPr>
            </w:pPr>
            <w:r>
              <w:rPr>
                <w:rFonts w:ascii="Calibri" w:eastAsia="Calibri" w:hAnsi="Calibri" w:cs="Calibri"/>
                <w:sz w:val="20"/>
                <w:szCs w:val="20"/>
              </w:rPr>
              <w:t>Caulolatilus princeps</w:t>
            </w:r>
          </w:p>
        </w:tc>
        <w:tc>
          <w:tcPr>
            <w:tcW w:w="1418" w:type="dxa"/>
            <w:tcBorders>
              <w:top w:val="nil"/>
              <w:left w:val="nil"/>
              <w:bottom w:val="nil"/>
              <w:right w:val="nil"/>
            </w:tcBorders>
            <w:tcMar>
              <w:top w:w="-411" w:type="dxa"/>
              <w:left w:w="-411" w:type="dxa"/>
              <w:bottom w:w="-411" w:type="dxa"/>
              <w:right w:w="-411" w:type="dxa"/>
            </w:tcMar>
            <w:vAlign w:val="bottom"/>
          </w:tcPr>
          <w:p w14:paraId="3BB4830D"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7146596"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489F97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C3533FC"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601822E3" w14:textId="77777777" w:rsidR="00142F34" w:rsidRDefault="00353792">
            <w:pPr>
              <w:jc w:val="center"/>
              <w:rPr>
                <w:sz w:val="20"/>
                <w:szCs w:val="20"/>
              </w:rPr>
            </w:pPr>
            <w:r>
              <w:rPr>
                <w:rFonts w:ascii="Calibri" w:eastAsia="Calibri" w:hAnsi="Calibri" w:cs="Calibri"/>
                <w:sz w:val="20"/>
                <w:szCs w:val="20"/>
              </w:rPr>
              <w:t>X</w:t>
            </w:r>
          </w:p>
        </w:tc>
      </w:tr>
      <w:tr w:rsidR="00142F34" w14:paraId="7B628AE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302EFCB" w14:textId="77777777" w:rsidR="00142F34" w:rsidRDefault="00353792">
            <w:pPr>
              <w:rPr>
                <w:sz w:val="20"/>
                <w:szCs w:val="20"/>
              </w:rPr>
            </w:pPr>
            <w:r>
              <w:rPr>
                <w:rFonts w:ascii="Calibri" w:eastAsia="Calibri" w:hAnsi="Calibri" w:cs="Calibri"/>
                <w:sz w:val="20"/>
                <w:szCs w:val="20"/>
              </w:rPr>
              <w:t>Cebidichthys violaceus</w:t>
            </w:r>
          </w:p>
        </w:tc>
        <w:tc>
          <w:tcPr>
            <w:tcW w:w="1418" w:type="dxa"/>
            <w:tcBorders>
              <w:top w:val="nil"/>
              <w:left w:val="nil"/>
              <w:bottom w:val="nil"/>
              <w:right w:val="nil"/>
            </w:tcBorders>
            <w:tcMar>
              <w:top w:w="-411" w:type="dxa"/>
              <w:left w:w="-411" w:type="dxa"/>
              <w:bottom w:w="-411" w:type="dxa"/>
              <w:right w:w="-411" w:type="dxa"/>
            </w:tcMar>
            <w:vAlign w:val="bottom"/>
          </w:tcPr>
          <w:p w14:paraId="72B6057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BFD052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4BB1E9A"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5991E2B2"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CB29DF4" w14:textId="77777777" w:rsidR="00142F34" w:rsidRDefault="00142F34">
            <w:pPr>
              <w:jc w:val="center"/>
              <w:rPr>
                <w:sz w:val="20"/>
                <w:szCs w:val="20"/>
              </w:rPr>
            </w:pPr>
          </w:p>
        </w:tc>
      </w:tr>
      <w:tr w:rsidR="00142F34" w14:paraId="59B74B55"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E78BEE1" w14:textId="77777777" w:rsidR="00142F34" w:rsidRDefault="00353792">
            <w:pPr>
              <w:rPr>
                <w:sz w:val="20"/>
                <w:szCs w:val="20"/>
              </w:rPr>
            </w:pPr>
            <w:r>
              <w:rPr>
                <w:rFonts w:ascii="Calibri" w:eastAsia="Calibri" w:hAnsi="Calibri" w:cs="Calibri"/>
                <w:sz w:val="20"/>
                <w:szCs w:val="20"/>
              </w:rPr>
              <w:t>Cephaloscyllium ventriosum</w:t>
            </w:r>
          </w:p>
        </w:tc>
        <w:tc>
          <w:tcPr>
            <w:tcW w:w="1418" w:type="dxa"/>
            <w:tcBorders>
              <w:top w:val="nil"/>
              <w:left w:val="nil"/>
              <w:bottom w:val="nil"/>
              <w:right w:val="nil"/>
            </w:tcBorders>
            <w:tcMar>
              <w:top w:w="-411" w:type="dxa"/>
              <w:left w:w="-411" w:type="dxa"/>
              <w:bottom w:w="-411" w:type="dxa"/>
              <w:right w:w="-411" w:type="dxa"/>
            </w:tcMar>
            <w:vAlign w:val="bottom"/>
          </w:tcPr>
          <w:p w14:paraId="493F7F4D"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403845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5F8CF81"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53D4FCC"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C2B06F9" w14:textId="77777777" w:rsidR="00142F34" w:rsidRDefault="00353792">
            <w:pPr>
              <w:jc w:val="center"/>
              <w:rPr>
                <w:sz w:val="20"/>
                <w:szCs w:val="20"/>
              </w:rPr>
            </w:pPr>
            <w:r>
              <w:rPr>
                <w:rFonts w:ascii="Calibri" w:eastAsia="Calibri" w:hAnsi="Calibri" w:cs="Calibri"/>
                <w:sz w:val="20"/>
                <w:szCs w:val="20"/>
              </w:rPr>
              <w:t>X</w:t>
            </w:r>
          </w:p>
        </w:tc>
      </w:tr>
      <w:tr w:rsidR="00142F34" w14:paraId="54379DF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7D1E3A7" w14:textId="77777777" w:rsidR="00142F34" w:rsidRDefault="00353792">
            <w:pPr>
              <w:rPr>
                <w:sz w:val="20"/>
                <w:szCs w:val="20"/>
              </w:rPr>
            </w:pPr>
            <w:r>
              <w:rPr>
                <w:rFonts w:ascii="Calibri" w:eastAsia="Calibri" w:hAnsi="Calibri" w:cs="Calibri"/>
                <w:sz w:val="20"/>
                <w:szCs w:val="20"/>
              </w:rPr>
              <w:t>Cheilotrema saturnum</w:t>
            </w:r>
          </w:p>
        </w:tc>
        <w:tc>
          <w:tcPr>
            <w:tcW w:w="1418" w:type="dxa"/>
            <w:tcBorders>
              <w:top w:val="nil"/>
              <w:left w:val="nil"/>
              <w:bottom w:val="nil"/>
              <w:right w:val="nil"/>
            </w:tcBorders>
            <w:tcMar>
              <w:top w:w="-411" w:type="dxa"/>
              <w:left w:w="-411" w:type="dxa"/>
              <w:bottom w:w="-411" w:type="dxa"/>
              <w:right w:w="-411" w:type="dxa"/>
            </w:tcMar>
            <w:vAlign w:val="bottom"/>
          </w:tcPr>
          <w:p w14:paraId="7A176D7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FCF2201"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78586DFB"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3802C7E"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737D6C9" w14:textId="77777777" w:rsidR="00142F34" w:rsidRDefault="00142F34">
            <w:pPr>
              <w:jc w:val="center"/>
              <w:rPr>
                <w:sz w:val="20"/>
                <w:szCs w:val="20"/>
              </w:rPr>
            </w:pPr>
          </w:p>
        </w:tc>
      </w:tr>
      <w:tr w:rsidR="00142F34" w14:paraId="4C3CA65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4B49287" w14:textId="77777777" w:rsidR="00142F34" w:rsidRDefault="00353792">
            <w:pPr>
              <w:rPr>
                <w:sz w:val="20"/>
                <w:szCs w:val="20"/>
              </w:rPr>
            </w:pPr>
            <w:r>
              <w:rPr>
                <w:rFonts w:ascii="Calibri" w:eastAsia="Calibri" w:hAnsi="Calibri" w:cs="Calibri"/>
                <w:sz w:val="20"/>
                <w:szCs w:val="20"/>
              </w:rPr>
              <w:t>Chromis punctipinnis</w:t>
            </w:r>
          </w:p>
        </w:tc>
        <w:tc>
          <w:tcPr>
            <w:tcW w:w="1418" w:type="dxa"/>
            <w:tcBorders>
              <w:top w:val="nil"/>
              <w:left w:val="nil"/>
              <w:bottom w:val="nil"/>
              <w:right w:val="nil"/>
            </w:tcBorders>
            <w:tcMar>
              <w:top w:w="-411" w:type="dxa"/>
              <w:left w:w="-411" w:type="dxa"/>
              <w:bottom w:w="-411" w:type="dxa"/>
              <w:right w:w="-411" w:type="dxa"/>
            </w:tcMar>
            <w:vAlign w:val="bottom"/>
          </w:tcPr>
          <w:p w14:paraId="4E6637E8"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427BAAA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D4EADAC"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E6973A0"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E85C0A7" w14:textId="77777777" w:rsidR="00142F34" w:rsidRDefault="00353792">
            <w:pPr>
              <w:jc w:val="center"/>
              <w:rPr>
                <w:sz w:val="20"/>
                <w:szCs w:val="20"/>
              </w:rPr>
            </w:pPr>
            <w:r>
              <w:rPr>
                <w:rFonts w:ascii="Calibri" w:eastAsia="Calibri" w:hAnsi="Calibri" w:cs="Calibri"/>
                <w:sz w:val="20"/>
                <w:szCs w:val="20"/>
              </w:rPr>
              <w:t>X</w:t>
            </w:r>
          </w:p>
        </w:tc>
      </w:tr>
      <w:tr w:rsidR="00142F34" w14:paraId="4238261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DC6A2CF" w14:textId="77777777" w:rsidR="00142F34" w:rsidRDefault="00353792">
            <w:pPr>
              <w:rPr>
                <w:sz w:val="20"/>
                <w:szCs w:val="20"/>
              </w:rPr>
            </w:pPr>
            <w:r>
              <w:rPr>
                <w:rFonts w:ascii="Calibri" w:eastAsia="Calibri" w:hAnsi="Calibri" w:cs="Calibri"/>
                <w:sz w:val="20"/>
                <w:szCs w:val="20"/>
              </w:rPr>
              <w:t>Citharichthys sordidus</w:t>
            </w:r>
          </w:p>
        </w:tc>
        <w:tc>
          <w:tcPr>
            <w:tcW w:w="1418" w:type="dxa"/>
            <w:tcBorders>
              <w:top w:val="nil"/>
              <w:left w:val="nil"/>
              <w:bottom w:val="nil"/>
              <w:right w:val="nil"/>
            </w:tcBorders>
            <w:tcMar>
              <w:top w:w="-411" w:type="dxa"/>
              <w:left w:w="-411" w:type="dxa"/>
              <w:bottom w:w="-411" w:type="dxa"/>
              <w:right w:w="-411" w:type="dxa"/>
            </w:tcMar>
            <w:vAlign w:val="bottom"/>
          </w:tcPr>
          <w:p w14:paraId="5860D06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5285DF5"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8A9459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0E06810"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C04E0FD" w14:textId="77777777" w:rsidR="00142F34" w:rsidRDefault="00353792">
            <w:pPr>
              <w:jc w:val="center"/>
              <w:rPr>
                <w:sz w:val="20"/>
                <w:szCs w:val="20"/>
              </w:rPr>
            </w:pPr>
            <w:r>
              <w:rPr>
                <w:rFonts w:ascii="Calibri" w:eastAsia="Calibri" w:hAnsi="Calibri" w:cs="Calibri"/>
                <w:sz w:val="20"/>
                <w:szCs w:val="20"/>
              </w:rPr>
              <w:t>X</w:t>
            </w:r>
          </w:p>
        </w:tc>
      </w:tr>
      <w:tr w:rsidR="00142F34" w14:paraId="527C2CA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F196A69" w14:textId="77777777" w:rsidR="00142F34" w:rsidRDefault="00353792">
            <w:pPr>
              <w:rPr>
                <w:sz w:val="20"/>
                <w:szCs w:val="20"/>
              </w:rPr>
            </w:pPr>
            <w:r>
              <w:rPr>
                <w:rFonts w:ascii="Calibri" w:eastAsia="Calibri" w:hAnsi="Calibri" w:cs="Calibri"/>
                <w:sz w:val="20"/>
                <w:szCs w:val="20"/>
              </w:rPr>
              <w:t>Citharichthys spp</w:t>
            </w:r>
          </w:p>
        </w:tc>
        <w:tc>
          <w:tcPr>
            <w:tcW w:w="1418" w:type="dxa"/>
            <w:tcBorders>
              <w:top w:val="nil"/>
              <w:left w:val="nil"/>
              <w:bottom w:val="nil"/>
              <w:right w:val="nil"/>
            </w:tcBorders>
            <w:tcMar>
              <w:top w:w="-411" w:type="dxa"/>
              <w:left w:w="-411" w:type="dxa"/>
              <w:bottom w:w="-411" w:type="dxa"/>
              <w:right w:w="-411" w:type="dxa"/>
            </w:tcMar>
            <w:vAlign w:val="bottom"/>
          </w:tcPr>
          <w:p w14:paraId="0D14313D"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AB1A4A2"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6C05D2E2"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67827DB"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3A9DCADC" w14:textId="77777777" w:rsidR="00142F34" w:rsidRDefault="00142F34">
            <w:pPr>
              <w:jc w:val="center"/>
              <w:rPr>
                <w:sz w:val="20"/>
                <w:szCs w:val="20"/>
              </w:rPr>
            </w:pPr>
          </w:p>
        </w:tc>
      </w:tr>
      <w:tr w:rsidR="00142F34" w14:paraId="2C645CB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0C97DCD" w14:textId="77777777" w:rsidR="00142F34" w:rsidRDefault="00353792">
            <w:pPr>
              <w:rPr>
                <w:sz w:val="20"/>
                <w:szCs w:val="20"/>
              </w:rPr>
            </w:pPr>
            <w:r>
              <w:rPr>
                <w:rFonts w:ascii="Calibri" w:eastAsia="Calibri" w:hAnsi="Calibri" w:cs="Calibri"/>
                <w:sz w:val="20"/>
                <w:szCs w:val="20"/>
              </w:rPr>
              <w:t>Citharichthys stigmaeus</w:t>
            </w:r>
          </w:p>
        </w:tc>
        <w:tc>
          <w:tcPr>
            <w:tcW w:w="1418" w:type="dxa"/>
            <w:tcBorders>
              <w:top w:val="nil"/>
              <w:left w:val="nil"/>
              <w:bottom w:val="nil"/>
              <w:right w:val="nil"/>
            </w:tcBorders>
            <w:tcMar>
              <w:top w:w="-411" w:type="dxa"/>
              <w:left w:w="-411" w:type="dxa"/>
              <w:bottom w:w="-411" w:type="dxa"/>
              <w:right w:w="-411" w:type="dxa"/>
            </w:tcMar>
            <w:vAlign w:val="bottom"/>
          </w:tcPr>
          <w:p w14:paraId="4CEBDC5E"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F71D326"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1CBE254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5AA0CA2"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27B380E3" w14:textId="77777777" w:rsidR="00142F34" w:rsidRDefault="00142F34">
            <w:pPr>
              <w:jc w:val="center"/>
              <w:rPr>
                <w:sz w:val="20"/>
                <w:szCs w:val="20"/>
              </w:rPr>
            </w:pPr>
          </w:p>
        </w:tc>
      </w:tr>
      <w:tr w:rsidR="00142F34" w14:paraId="73FFAC4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1464ABA" w14:textId="77777777" w:rsidR="00142F34" w:rsidRDefault="00353792">
            <w:pPr>
              <w:rPr>
                <w:sz w:val="20"/>
                <w:szCs w:val="20"/>
              </w:rPr>
            </w:pPr>
            <w:r>
              <w:rPr>
                <w:rFonts w:ascii="Calibri" w:eastAsia="Calibri" w:hAnsi="Calibri" w:cs="Calibri"/>
                <w:sz w:val="20"/>
                <w:szCs w:val="20"/>
              </w:rPr>
              <w:t>Citharichthys xanthostigma</w:t>
            </w:r>
          </w:p>
        </w:tc>
        <w:tc>
          <w:tcPr>
            <w:tcW w:w="1418" w:type="dxa"/>
            <w:tcBorders>
              <w:top w:val="nil"/>
              <w:left w:val="nil"/>
              <w:bottom w:val="nil"/>
              <w:right w:val="nil"/>
            </w:tcBorders>
            <w:tcMar>
              <w:top w:w="-411" w:type="dxa"/>
              <w:left w:w="-411" w:type="dxa"/>
              <w:bottom w:w="-411" w:type="dxa"/>
              <w:right w:w="-411" w:type="dxa"/>
            </w:tcMar>
            <w:vAlign w:val="bottom"/>
          </w:tcPr>
          <w:p w14:paraId="20AD7E6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AD76EDE"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5C503A0"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2290E2F"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1C11DAB2" w14:textId="77777777" w:rsidR="00142F34" w:rsidRDefault="00142F34">
            <w:pPr>
              <w:jc w:val="center"/>
              <w:rPr>
                <w:sz w:val="20"/>
                <w:szCs w:val="20"/>
              </w:rPr>
            </w:pPr>
          </w:p>
        </w:tc>
      </w:tr>
      <w:tr w:rsidR="00142F34" w14:paraId="2EC5476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281739E" w14:textId="77777777" w:rsidR="00142F34" w:rsidRDefault="00353792">
            <w:pPr>
              <w:rPr>
                <w:sz w:val="20"/>
                <w:szCs w:val="20"/>
              </w:rPr>
            </w:pPr>
            <w:r>
              <w:rPr>
                <w:rFonts w:ascii="Calibri" w:eastAsia="Calibri" w:hAnsi="Calibri" w:cs="Calibri"/>
                <w:sz w:val="20"/>
                <w:szCs w:val="20"/>
              </w:rPr>
              <w:t>Clinidae spp</w:t>
            </w:r>
          </w:p>
        </w:tc>
        <w:tc>
          <w:tcPr>
            <w:tcW w:w="1418" w:type="dxa"/>
            <w:tcBorders>
              <w:top w:val="nil"/>
              <w:left w:val="nil"/>
              <w:bottom w:val="nil"/>
              <w:right w:val="nil"/>
            </w:tcBorders>
            <w:tcMar>
              <w:top w:w="-411" w:type="dxa"/>
              <w:left w:w="-411" w:type="dxa"/>
              <w:bottom w:w="-411" w:type="dxa"/>
              <w:right w:w="-411" w:type="dxa"/>
            </w:tcMar>
            <w:vAlign w:val="bottom"/>
          </w:tcPr>
          <w:p w14:paraId="2B3D3B0F"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670F6CF0"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55D31FC2"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1F7636E3"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5245B0A" w14:textId="77777777" w:rsidR="00142F34" w:rsidRDefault="00142F34">
            <w:pPr>
              <w:jc w:val="center"/>
              <w:rPr>
                <w:sz w:val="20"/>
                <w:szCs w:val="20"/>
              </w:rPr>
            </w:pPr>
          </w:p>
        </w:tc>
      </w:tr>
      <w:tr w:rsidR="00142F34" w14:paraId="6AE1131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15214A9" w14:textId="77777777" w:rsidR="00142F34" w:rsidRDefault="00353792">
            <w:pPr>
              <w:rPr>
                <w:sz w:val="20"/>
                <w:szCs w:val="20"/>
              </w:rPr>
            </w:pPr>
            <w:r>
              <w:rPr>
                <w:rFonts w:ascii="Calibri" w:eastAsia="Calibri" w:hAnsi="Calibri" w:cs="Calibri"/>
                <w:sz w:val="20"/>
                <w:szCs w:val="20"/>
              </w:rPr>
              <w:lastRenderedPageBreak/>
              <w:t>Clupea pallasii</w:t>
            </w:r>
          </w:p>
        </w:tc>
        <w:tc>
          <w:tcPr>
            <w:tcW w:w="1418" w:type="dxa"/>
            <w:tcBorders>
              <w:top w:val="nil"/>
              <w:left w:val="nil"/>
              <w:bottom w:val="nil"/>
              <w:right w:val="nil"/>
            </w:tcBorders>
            <w:tcMar>
              <w:top w:w="-411" w:type="dxa"/>
              <w:left w:w="-411" w:type="dxa"/>
              <w:bottom w:w="-411" w:type="dxa"/>
              <w:right w:w="-411" w:type="dxa"/>
            </w:tcMar>
            <w:vAlign w:val="bottom"/>
          </w:tcPr>
          <w:p w14:paraId="24EF7F19"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2EBA48C"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751446C1"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5EB474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E1A8805" w14:textId="77777777" w:rsidR="00142F34" w:rsidRDefault="00142F34">
            <w:pPr>
              <w:jc w:val="center"/>
              <w:rPr>
                <w:sz w:val="20"/>
                <w:szCs w:val="20"/>
              </w:rPr>
            </w:pPr>
          </w:p>
        </w:tc>
      </w:tr>
      <w:tr w:rsidR="00142F34" w14:paraId="51D93811"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7A71D92" w14:textId="77777777" w:rsidR="00142F34" w:rsidRDefault="00353792">
            <w:pPr>
              <w:rPr>
                <w:sz w:val="20"/>
                <w:szCs w:val="20"/>
              </w:rPr>
            </w:pPr>
            <w:r>
              <w:rPr>
                <w:rFonts w:ascii="Calibri" w:eastAsia="Calibri" w:hAnsi="Calibri" w:cs="Calibri"/>
                <w:sz w:val="20"/>
                <w:szCs w:val="20"/>
              </w:rPr>
              <w:t>Cottidae spp</w:t>
            </w:r>
          </w:p>
        </w:tc>
        <w:tc>
          <w:tcPr>
            <w:tcW w:w="1418" w:type="dxa"/>
            <w:tcBorders>
              <w:top w:val="nil"/>
              <w:left w:val="nil"/>
              <w:bottom w:val="nil"/>
              <w:right w:val="nil"/>
            </w:tcBorders>
            <w:tcMar>
              <w:top w:w="-411" w:type="dxa"/>
              <w:left w:w="-411" w:type="dxa"/>
              <w:bottom w:w="-411" w:type="dxa"/>
              <w:right w:w="-411" w:type="dxa"/>
            </w:tcMar>
            <w:vAlign w:val="bottom"/>
          </w:tcPr>
          <w:p w14:paraId="41264261"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73CD62FE"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95BAFB9"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3D711304"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5F34CE2" w14:textId="77777777" w:rsidR="00142F34" w:rsidRDefault="00353792">
            <w:pPr>
              <w:jc w:val="center"/>
              <w:rPr>
                <w:sz w:val="20"/>
                <w:szCs w:val="20"/>
              </w:rPr>
            </w:pPr>
            <w:r>
              <w:rPr>
                <w:rFonts w:ascii="Calibri" w:eastAsia="Calibri" w:hAnsi="Calibri" w:cs="Calibri"/>
                <w:sz w:val="20"/>
                <w:szCs w:val="20"/>
              </w:rPr>
              <w:t>X</w:t>
            </w:r>
          </w:p>
        </w:tc>
      </w:tr>
      <w:tr w:rsidR="00142F34" w14:paraId="206427C8"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548C656" w14:textId="77777777" w:rsidR="00142F34" w:rsidRDefault="00353792">
            <w:pPr>
              <w:rPr>
                <w:sz w:val="20"/>
                <w:szCs w:val="20"/>
              </w:rPr>
            </w:pPr>
            <w:r>
              <w:rPr>
                <w:rFonts w:ascii="Calibri" w:eastAsia="Calibri" w:hAnsi="Calibri" w:cs="Calibri"/>
                <w:sz w:val="20"/>
                <w:szCs w:val="20"/>
              </w:rPr>
              <w:t>Cryptacanthodes giganteus</w:t>
            </w:r>
          </w:p>
        </w:tc>
        <w:tc>
          <w:tcPr>
            <w:tcW w:w="1418" w:type="dxa"/>
            <w:tcBorders>
              <w:top w:val="nil"/>
              <w:left w:val="nil"/>
              <w:bottom w:val="nil"/>
              <w:right w:val="nil"/>
            </w:tcBorders>
            <w:tcMar>
              <w:top w:w="-411" w:type="dxa"/>
              <w:left w:w="-411" w:type="dxa"/>
              <w:bottom w:w="-411" w:type="dxa"/>
              <w:right w:w="-411" w:type="dxa"/>
            </w:tcMar>
            <w:vAlign w:val="bottom"/>
          </w:tcPr>
          <w:p w14:paraId="23ED82C6"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69BE9BE0"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06ED82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7686DEC"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C4DD153" w14:textId="77777777" w:rsidR="00142F34" w:rsidRDefault="00142F34">
            <w:pPr>
              <w:jc w:val="center"/>
              <w:rPr>
                <w:sz w:val="20"/>
                <w:szCs w:val="20"/>
              </w:rPr>
            </w:pPr>
          </w:p>
        </w:tc>
      </w:tr>
      <w:tr w:rsidR="00142F34" w14:paraId="16B2F2D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D56FA33" w14:textId="77777777" w:rsidR="00142F34" w:rsidRDefault="00353792">
            <w:pPr>
              <w:rPr>
                <w:sz w:val="20"/>
                <w:szCs w:val="20"/>
              </w:rPr>
            </w:pPr>
            <w:r>
              <w:rPr>
                <w:rFonts w:ascii="Calibri" w:eastAsia="Calibri" w:hAnsi="Calibri" w:cs="Calibri"/>
                <w:sz w:val="20"/>
                <w:szCs w:val="20"/>
              </w:rPr>
              <w:t>Cymatogaster aggregata</w:t>
            </w:r>
          </w:p>
        </w:tc>
        <w:tc>
          <w:tcPr>
            <w:tcW w:w="1418" w:type="dxa"/>
            <w:tcBorders>
              <w:top w:val="nil"/>
              <w:left w:val="nil"/>
              <w:bottom w:val="nil"/>
              <w:right w:val="nil"/>
            </w:tcBorders>
            <w:tcMar>
              <w:top w:w="-411" w:type="dxa"/>
              <w:left w:w="-411" w:type="dxa"/>
              <w:bottom w:w="-411" w:type="dxa"/>
              <w:right w:w="-411" w:type="dxa"/>
            </w:tcMar>
            <w:vAlign w:val="bottom"/>
          </w:tcPr>
          <w:p w14:paraId="4CC9488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0EF2566"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517A9E28"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8125825"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2CC67B3" w14:textId="77777777" w:rsidR="00142F34" w:rsidRDefault="00353792">
            <w:pPr>
              <w:jc w:val="center"/>
              <w:rPr>
                <w:sz w:val="20"/>
                <w:szCs w:val="20"/>
              </w:rPr>
            </w:pPr>
            <w:r>
              <w:rPr>
                <w:rFonts w:ascii="Calibri" w:eastAsia="Calibri" w:hAnsi="Calibri" w:cs="Calibri"/>
                <w:sz w:val="20"/>
                <w:szCs w:val="20"/>
              </w:rPr>
              <w:t>X</w:t>
            </w:r>
          </w:p>
        </w:tc>
      </w:tr>
      <w:tr w:rsidR="00142F34" w14:paraId="1FBEF49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A1B7134" w14:textId="77777777" w:rsidR="00142F34" w:rsidRDefault="00353792">
            <w:pPr>
              <w:rPr>
                <w:sz w:val="20"/>
                <w:szCs w:val="20"/>
              </w:rPr>
            </w:pPr>
            <w:r>
              <w:rPr>
                <w:rFonts w:ascii="Calibri" w:eastAsia="Calibri" w:hAnsi="Calibri" w:cs="Calibri"/>
                <w:sz w:val="20"/>
                <w:szCs w:val="20"/>
              </w:rPr>
              <w:t>Decapterus macarellus</w:t>
            </w:r>
          </w:p>
        </w:tc>
        <w:tc>
          <w:tcPr>
            <w:tcW w:w="1418" w:type="dxa"/>
            <w:tcBorders>
              <w:top w:val="nil"/>
              <w:left w:val="nil"/>
              <w:bottom w:val="nil"/>
              <w:right w:val="nil"/>
            </w:tcBorders>
            <w:tcMar>
              <w:top w:w="-411" w:type="dxa"/>
              <w:left w:w="-411" w:type="dxa"/>
              <w:bottom w:w="-411" w:type="dxa"/>
              <w:right w:w="-411" w:type="dxa"/>
            </w:tcMar>
            <w:vAlign w:val="bottom"/>
          </w:tcPr>
          <w:p w14:paraId="39D2DA31"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9095EC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78584A8"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83EF9BF"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2FFF0A0" w14:textId="77777777" w:rsidR="00142F34" w:rsidRDefault="00142F34">
            <w:pPr>
              <w:jc w:val="center"/>
              <w:rPr>
                <w:sz w:val="20"/>
                <w:szCs w:val="20"/>
              </w:rPr>
            </w:pPr>
          </w:p>
        </w:tc>
      </w:tr>
      <w:tr w:rsidR="00142F34" w14:paraId="55C7406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BBAA6E9" w14:textId="77777777" w:rsidR="00142F34" w:rsidRDefault="00353792">
            <w:pPr>
              <w:rPr>
                <w:sz w:val="20"/>
                <w:szCs w:val="20"/>
              </w:rPr>
            </w:pPr>
            <w:r>
              <w:rPr>
                <w:rFonts w:ascii="Calibri" w:eastAsia="Calibri" w:hAnsi="Calibri" w:cs="Calibri"/>
                <w:sz w:val="20"/>
                <w:szCs w:val="20"/>
              </w:rPr>
              <w:t>Embiotoca jacksoni</w:t>
            </w:r>
          </w:p>
        </w:tc>
        <w:tc>
          <w:tcPr>
            <w:tcW w:w="1418" w:type="dxa"/>
            <w:tcBorders>
              <w:top w:val="nil"/>
              <w:left w:val="nil"/>
              <w:bottom w:val="nil"/>
              <w:right w:val="nil"/>
            </w:tcBorders>
            <w:tcMar>
              <w:top w:w="-411" w:type="dxa"/>
              <w:left w:w="-411" w:type="dxa"/>
              <w:bottom w:w="-411" w:type="dxa"/>
              <w:right w:w="-411" w:type="dxa"/>
            </w:tcMar>
            <w:vAlign w:val="bottom"/>
          </w:tcPr>
          <w:p w14:paraId="42A23939"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47A0DDB"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397275B5"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71A70D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C683BB4" w14:textId="77777777" w:rsidR="00142F34" w:rsidRDefault="00353792">
            <w:pPr>
              <w:jc w:val="center"/>
              <w:rPr>
                <w:sz w:val="20"/>
                <w:szCs w:val="20"/>
              </w:rPr>
            </w:pPr>
            <w:r>
              <w:rPr>
                <w:rFonts w:ascii="Calibri" w:eastAsia="Calibri" w:hAnsi="Calibri" w:cs="Calibri"/>
                <w:sz w:val="20"/>
                <w:szCs w:val="20"/>
              </w:rPr>
              <w:t>X</w:t>
            </w:r>
          </w:p>
        </w:tc>
      </w:tr>
      <w:tr w:rsidR="00142F34" w14:paraId="67C09B1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7FFA635" w14:textId="77777777" w:rsidR="00142F34" w:rsidRDefault="00353792">
            <w:pPr>
              <w:rPr>
                <w:sz w:val="20"/>
                <w:szCs w:val="20"/>
              </w:rPr>
            </w:pPr>
            <w:r>
              <w:rPr>
                <w:rFonts w:ascii="Calibri" w:eastAsia="Calibri" w:hAnsi="Calibri" w:cs="Calibri"/>
                <w:sz w:val="20"/>
                <w:szCs w:val="20"/>
              </w:rPr>
              <w:t>Embiotoca lateralis</w:t>
            </w:r>
          </w:p>
        </w:tc>
        <w:tc>
          <w:tcPr>
            <w:tcW w:w="1418" w:type="dxa"/>
            <w:tcBorders>
              <w:top w:val="nil"/>
              <w:left w:val="nil"/>
              <w:bottom w:val="nil"/>
              <w:right w:val="nil"/>
            </w:tcBorders>
            <w:tcMar>
              <w:top w:w="-411" w:type="dxa"/>
              <w:left w:w="-411" w:type="dxa"/>
              <w:bottom w:w="-411" w:type="dxa"/>
              <w:right w:w="-411" w:type="dxa"/>
            </w:tcMar>
            <w:vAlign w:val="bottom"/>
          </w:tcPr>
          <w:p w14:paraId="05982ED3"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A4919E3"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2172ED03"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50FB53DF"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4CD6C4D" w14:textId="77777777" w:rsidR="00142F34" w:rsidRDefault="00353792">
            <w:pPr>
              <w:jc w:val="center"/>
              <w:rPr>
                <w:sz w:val="20"/>
                <w:szCs w:val="20"/>
              </w:rPr>
            </w:pPr>
            <w:r>
              <w:rPr>
                <w:rFonts w:ascii="Calibri" w:eastAsia="Calibri" w:hAnsi="Calibri" w:cs="Calibri"/>
                <w:sz w:val="20"/>
                <w:szCs w:val="20"/>
              </w:rPr>
              <w:t>X</w:t>
            </w:r>
          </w:p>
        </w:tc>
      </w:tr>
      <w:tr w:rsidR="00142F34" w14:paraId="10A563B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30AA861" w14:textId="77777777" w:rsidR="00142F34" w:rsidRDefault="00353792">
            <w:pPr>
              <w:rPr>
                <w:sz w:val="20"/>
                <w:szCs w:val="20"/>
              </w:rPr>
            </w:pPr>
            <w:r>
              <w:rPr>
                <w:rFonts w:ascii="Calibri" w:eastAsia="Calibri" w:hAnsi="Calibri" w:cs="Calibri"/>
                <w:sz w:val="20"/>
                <w:szCs w:val="20"/>
              </w:rPr>
              <w:t>Embiotocidae spp</w:t>
            </w:r>
          </w:p>
        </w:tc>
        <w:tc>
          <w:tcPr>
            <w:tcW w:w="1418" w:type="dxa"/>
            <w:tcBorders>
              <w:top w:val="nil"/>
              <w:left w:val="nil"/>
              <w:bottom w:val="nil"/>
              <w:right w:val="nil"/>
            </w:tcBorders>
            <w:tcMar>
              <w:top w:w="-411" w:type="dxa"/>
              <w:left w:w="-411" w:type="dxa"/>
              <w:bottom w:w="-411" w:type="dxa"/>
              <w:right w:w="-411" w:type="dxa"/>
            </w:tcMar>
            <w:vAlign w:val="bottom"/>
          </w:tcPr>
          <w:p w14:paraId="2AEA8813"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2731DE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54E7744"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E42317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C7070D4" w14:textId="77777777" w:rsidR="00142F34" w:rsidRDefault="00353792">
            <w:pPr>
              <w:jc w:val="center"/>
              <w:rPr>
                <w:sz w:val="20"/>
                <w:szCs w:val="20"/>
              </w:rPr>
            </w:pPr>
            <w:r>
              <w:rPr>
                <w:rFonts w:ascii="Calibri" w:eastAsia="Calibri" w:hAnsi="Calibri" w:cs="Calibri"/>
                <w:sz w:val="20"/>
                <w:szCs w:val="20"/>
              </w:rPr>
              <w:t>X</w:t>
            </w:r>
          </w:p>
        </w:tc>
      </w:tr>
      <w:tr w:rsidR="00142F34" w14:paraId="3E5B031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3EE1547" w14:textId="77777777" w:rsidR="00142F34" w:rsidRDefault="00353792">
            <w:pPr>
              <w:rPr>
                <w:sz w:val="20"/>
                <w:szCs w:val="20"/>
              </w:rPr>
            </w:pPr>
            <w:r>
              <w:rPr>
                <w:rFonts w:ascii="Calibri" w:eastAsia="Calibri" w:hAnsi="Calibri" w:cs="Calibri"/>
                <w:sz w:val="20"/>
                <w:szCs w:val="20"/>
              </w:rPr>
              <w:t>Engraulis mordax</w:t>
            </w:r>
          </w:p>
        </w:tc>
        <w:tc>
          <w:tcPr>
            <w:tcW w:w="1418" w:type="dxa"/>
            <w:tcBorders>
              <w:top w:val="nil"/>
              <w:left w:val="nil"/>
              <w:bottom w:val="nil"/>
              <w:right w:val="nil"/>
            </w:tcBorders>
            <w:tcMar>
              <w:top w:w="-411" w:type="dxa"/>
              <w:left w:w="-411" w:type="dxa"/>
              <w:bottom w:w="-411" w:type="dxa"/>
              <w:right w:w="-411" w:type="dxa"/>
            </w:tcMar>
            <w:vAlign w:val="bottom"/>
          </w:tcPr>
          <w:p w14:paraId="4FB3236D"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662F640"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3D8DAD12"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F3571BD"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40595692" w14:textId="77777777" w:rsidR="00142F34" w:rsidRDefault="00142F34">
            <w:pPr>
              <w:jc w:val="center"/>
              <w:rPr>
                <w:sz w:val="20"/>
                <w:szCs w:val="20"/>
              </w:rPr>
            </w:pPr>
          </w:p>
        </w:tc>
      </w:tr>
      <w:tr w:rsidR="00142F34" w14:paraId="6407E46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4918FD2" w14:textId="77777777" w:rsidR="00142F34" w:rsidRDefault="00353792">
            <w:pPr>
              <w:rPr>
                <w:sz w:val="20"/>
                <w:szCs w:val="20"/>
              </w:rPr>
            </w:pPr>
            <w:r>
              <w:rPr>
                <w:rFonts w:ascii="Calibri" w:eastAsia="Calibri" w:hAnsi="Calibri" w:cs="Calibri"/>
                <w:sz w:val="20"/>
                <w:szCs w:val="20"/>
              </w:rPr>
              <w:t>Enophrys bison</w:t>
            </w:r>
          </w:p>
        </w:tc>
        <w:tc>
          <w:tcPr>
            <w:tcW w:w="1418" w:type="dxa"/>
            <w:tcBorders>
              <w:top w:val="nil"/>
              <w:left w:val="nil"/>
              <w:bottom w:val="nil"/>
              <w:right w:val="nil"/>
            </w:tcBorders>
            <w:tcMar>
              <w:top w:w="-411" w:type="dxa"/>
              <w:left w:w="-411" w:type="dxa"/>
              <w:bottom w:w="-411" w:type="dxa"/>
              <w:right w:w="-411" w:type="dxa"/>
            </w:tcMar>
            <w:vAlign w:val="bottom"/>
          </w:tcPr>
          <w:p w14:paraId="1F4753AB"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0E617B93"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CCE6F92"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69B2495"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28D73B3A" w14:textId="77777777" w:rsidR="00142F34" w:rsidRDefault="00353792">
            <w:pPr>
              <w:jc w:val="center"/>
              <w:rPr>
                <w:sz w:val="20"/>
                <w:szCs w:val="20"/>
              </w:rPr>
            </w:pPr>
            <w:r>
              <w:rPr>
                <w:rFonts w:ascii="Calibri" w:eastAsia="Calibri" w:hAnsi="Calibri" w:cs="Calibri"/>
                <w:sz w:val="20"/>
                <w:szCs w:val="20"/>
              </w:rPr>
              <w:t>X</w:t>
            </w:r>
          </w:p>
        </w:tc>
      </w:tr>
      <w:tr w:rsidR="00142F34" w14:paraId="23A3B79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DD2366F" w14:textId="77777777" w:rsidR="00142F34" w:rsidRDefault="00353792">
            <w:pPr>
              <w:rPr>
                <w:sz w:val="20"/>
                <w:szCs w:val="20"/>
              </w:rPr>
            </w:pPr>
            <w:r>
              <w:rPr>
                <w:rFonts w:ascii="Calibri" w:eastAsia="Calibri" w:hAnsi="Calibri" w:cs="Calibri"/>
                <w:sz w:val="20"/>
                <w:szCs w:val="20"/>
              </w:rPr>
              <w:t>Enophrys taurina</w:t>
            </w:r>
          </w:p>
        </w:tc>
        <w:tc>
          <w:tcPr>
            <w:tcW w:w="1418" w:type="dxa"/>
            <w:tcBorders>
              <w:top w:val="nil"/>
              <w:left w:val="nil"/>
              <w:bottom w:val="nil"/>
              <w:right w:val="nil"/>
            </w:tcBorders>
            <w:tcMar>
              <w:top w:w="-411" w:type="dxa"/>
              <w:left w:w="-411" w:type="dxa"/>
              <w:bottom w:w="-411" w:type="dxa"/>
              <w:right w:w="-411" w:type="dxa"/>
            </w:tcMar>
            <w:vAlign w:val="bottom"/>
          </w:tcPr>
          <w:p w14:paraId="247F1332"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3A103AF5"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BB2A205"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EFE6B91"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17153AB" w14:textId="77777777" w:rsidR="00142F34" w:rsidRDefault="00142F34">
            <w:pPr>
              <w:jc w:val="center"/>
              <w:rPr>
                <w:sz w:val="20"/>
                <w:szCs w:val="20"/>
              </w:rPr>
            </w:pPr>
          </w:p>
        </w:tc>
      </w:tr>
      <w:tr w:rsidR="00142F34" w14:paraId="2D9B0A85"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AC6E80E" w14:textId="77777777" w:rsidR="00142F34" w:rsidRDefault="00353792">
            <w:pPr>
              <w:rPr>
                <w:sz w:val="20"/>
                <w:szCs w:val="20"/>
              </w:rPr>
            </w:pPr>
            <w:r>
              <w:rPr>
                <w:rFonts w:ascii="Calibri" w:eastAsia="Calibri" w:hAnsi="Calibri" w:cs="Calibri"/>
                <w:sz w:val="20"/>
                <w:szCs w:val="20"/>
              </w:rPr>
              <w:t>Entosphenus tridentatus</w:t>
            </w:r>
          </w:p>
        </w:tc>
        <w:tc>
          <w:tcPr>
            <w:tcW w:w="1418" w:type="dxa"/>
            <w:tcBorders>
              <w:top w:val="nil"/>
              <w:left w:val="nil"/>
              <w:bottom w:val="nil"/>
              <w:right w:val="nil"/>
            </w:tcBorders>
            <w:tcMar>
              <w:top w:w="-411" w:type="dxa"/>
              <w:left w:w="-411" w:type="dxa"/>
              <w:bottom w:w="-411" w:type="dxa"/>
              <w:right w:w="-411" w:type="dxa"/>
            </w:tcMar>
            <w:vAlign w:val="bottom"/>
          </w:tcPr>
          <w:p w14:paraId="1BC156E0"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632E978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D78132D"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28465DC"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C4491D2" w14:textId="77777777" w:rsidR="00142F34" w:rsidRDefault="00353792">
            <w:pPr>
              <w:jc w:val="center"/>
              <w:rPr>
                <w:sz w:val="20"/>
                <w:szCs w:val="20"/>
              </w:rPr>
            </w:pPr>
            <w:r>
              <w:rPr>
                <w:rFonts w:ascii="Calibri" w:eastAsia="Calibri" w:hAnsi="Calibri" w:cs="Calibri"/>
                <w:sz w:val="20"/>
                <w:szCs w:val="20"/>
              </w:rPr>
              <w:t>X</w:t>
            </w:r>
          </w:p>
        </w:tc>
      </w:tr>
      <w:tr w:rsidR="00142F34" w14:paraId="5730F66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FEF5301" w14:textId="77777777" w:rsidR="00142F34" w:rsidRDefault="00353792">
            <w:pPr>
              <w:rPr>
                <w:sz w:val="20"/>
                <w:szCs w:val="20"/>
              </w:rPr>
            </w:pPr>
            <w:r>
              <w:rPr>
                <w:rFonts w:ascii="Calibri" w:eastAsia="Calibri" w:hAnsi="Calibri" w:cs="Calibri"/>
                <w:sz w:val="20"/>
                <w:szCs w:val="20"/>
              </w:rPr>
              <w:t>Eopsetta jordani</w:t>
            </w:r>
          </w:p>
        </w:tc>
        <w:tc>
          <w:tcPr>
            <w:tcW w:w="1418" w:type="dxa"/>
            <w:tcBorders>
              <w:top w:val="nil"/>
              <w:left w:val="nil"/>
              <w:bottom w:val="nil"/>
              <w:right w:val="nil"/>
            </w:tcBorders>
            <w:tcMar>
              <w:top w:w="-411" w:type="dxa"/>
              <w:left w:w="-411" w:type="dxa"/>
              <w:bottom w:w="-411" w:type="dxa"/>
              <w:right w:w="-411" w:type="dxa"/>
            </w:tcMar>
            <w:vAlign w:val="bottom"/>
          </w:tcPr>
          <w:p w14:paraId="0B501A2B"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B089E11"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4A4BFBA"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F5C1C56"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BB7D9F1" w14:textId="77777777" w:rsidR="00142F34" w:rsidRDefault="00353792">
            <w:pPr>
              <w:jc w:val="center"/>
              <w:rPr>
                <w:sz w:val="20"/>
                <w:szCs w:val="20"/>
              </w:rPr>
            </w:pPr>
            <w:r>
              <w:rPr>
                <w:rFonts w:ascii="Calibri" w:eastAsia="Calibri" w:hAnsi="Calibri" w:cs="Calibri"/>
                <w:sz w:val="20"/>
                <w:szCs w:val="20"/>
              </w:rPr>
              <w:t>X</w:t>
            </w:r>
          </w:p>
        </w:tc>
      </w:tr>
      <w:tr w:rsidR="00142F34" w14:paraId="46AA0FA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C6A8174" w14:textId="77777777" w:rsidR="00142F34" w:rsidRDefault="00353792">
            <w:pPr>
              <w:rPr>
                <w:sz w:val="20"/>
                <w:szCs w:val="20"/>
              </w:rPr>
            </w:pPr>
            <w:r>
              <w:rPr>
                <w:rFonts w:ascii="Calibri" w:eastAsia="Calibri" w:hAnsi="Calibri" w:cs="Calibri"/>
                <w:sz w:val="20"/>
                <w:szCs w:val="20"/>
              </w:rPr>
              <w:t>Eptatretus stoutii</w:t>
            </w:r>
          </w:p>
        </w:tc>
        <w:tc>
          <w:tcPr>
            <w:tcW w:w="1418" w:type="dxa"/>
            <w:tcBorders>
              <w:top w:val="nil"/>
              <w:left w:val="nil"/>
              <w:bottom w:val="nil"/>
              <w:right w:val="nil"/>
            </w:tcBorders>
            <w:tcMar>
              <w:top w:w="-411" w:type="dxa"/>
              <w:left w:w="-411" w:type="dxa"/>
              <w:bottom w:w="-411" w:type="dxa"/>
              <w:right w:w="-411" w:type="dxa"/>
            </w:tcMar>
            <w:vAlign w:val="bottom"/>
          </w:tcPr>
          <w:p w14:paraId="6CF4E80D"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A771B4F"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65F5E6C"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3B61BF7"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5C5BBE8D" w14:textId="77777777" w:rsidR="00142F34" w:rsidRDefault="00353792">
            <w:pPr>
              <w:jc w:val="center"/>
              <w:rPr>
                <w:sz w:val="20"/>
                <w:szCs w:val="20"/>
              </w:rPr>
            </w:pPr>
            <w:r>
              <w:rPr>
                <w:rFonts w:ascii="Calibri" w:eastAsia="Calibri" w:hAnsi="Calibri" w:cs="Calibri"/>
                <w:sz w:val="20"/>
                <w:szCs w:val="20"/>
              </w:rPr>
              <w:t>X</w:t>
            </w:r>
          </w:p>
        </w:tc>
      </w:tr>
      <w:tr w:rsidR="00142F34" w14:paraId="64733BE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5281B45" w14:textId="77777777" w:rsidR="00142F34" w:rsidRDefault="00353792">
            <w:pPr>
              <w:rPr>
                <w:sz w:val="20"/>
                <w:szCs w:val="20"/>
              </w:rPr>
            </w:pPr>
            <w:r>
              <w:rPr>
                <w:rFonts w:ascii="Calibri" w:eastAsia="Calibri" w:hAnsi="Calibri" w:cs="Calibri"/>
                <w:sz w:val="20"/>
                <w:szCs w:val="20"/>
              </w:rPr>
              <w:t>Ernogrammus walkeri</w:t>
            </w:r>
          </w:p>
        </w:tc>
        <w:tc>
          <w:tcPr>
            <w:tcW w:w="1418" w:type="dxa"/>
            <w:tcBorders>
              <w:top w:val="nil"/>
              <w:left w:val="nil"/>
              <w:bottom w:val="nil"/>
              <w:right w:val="nil"/>
            </w:tcBorders>
            <w:tcMar>
              <w:top w:w="-411" w:type="dxa"/>
              <w:left w:w="-411" w:type="dxa"/>
              <w:bottom w:w="-411" w:type="dxa"/>
              <w:right w:w="-411" w:type="dxa"/>
            </w:tcMar>
            <w:vAlign w:val="bottom"/>
          </w:tcPr>
          <w:p w14:paraId="6EAADB1D"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BA4D87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6E10A9C9"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04E8772"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FAEEAD2" w14:textId="77777777" w:rsidR="00142F34" w:rsidRDefault="00142F34">
            <w:pPr>
              <w:jc w:val="center"/>
              <w:rPr>
                <w:sz w:val="20"/>
                <w:szCs w:val="20"/>
              </w:rPr>
            </w:pPr>
          </w:p>
        </w:tc>
      </w:tr>
      <w:tr w:rsidR="00142F34" w14:paraId="531514F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3CED16F" w14:textId="77777777" w:rsidR="00142F34" w:rsidRDefault="00353792">
            <w:pPr>
              <w:rPr>
                <w:sz w:val="20"/>
                <w:szCs w:val="20"/>
              </w:rPr>
            </w:pPr>
            <w:r>
              <w:rPr>
                <w:rFonts w:ascii="Calibri" w:eastAsia="Calibri" w:hAnsi="Calibri" w:cs="Calibri"/>
                <w:sz w:val="20"/>
                <w:szCs w:val="20"/>
              </w:rPr>
              <w:t>Fundulus parvipinnis</w:t>
            </w:r>
          </w:p>
        </w:tc>
        <w:tc>
          <w:tcPr>
            <w:tcW w:w="1418" w:type="dxa"/>
            <w:tcBorders>
              <w:top w:val="nil"/>
              <w:left w:val="nil"/>
              <w:bottom w:val="nil"/>
              <w:right w:val="nil"/>
            </w:tcBorders>
            <w:tcMar>
              <w:top w:w="-411" w:type="dxa"/>
              <w:left w:w="-411" w:type="dxa"/>
              <w:bottom w:w="-411" w:type="dxa"/>
              <w:right w:w="-411" w:type="dxa"/>
            </w:tcMar>
            <w:vAlign w:val="bottom"/>
          </w:tcPr>
          <w:p w14:paraId="20455D1A"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01176C1"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59058874"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4450A8C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5679D94" w14:textId="77777777" w:rsidR="00142F34" w:rsidRDefault="00142F34">
            <w:pPr>
              <w:jc w:val="center"/>
              <w:rPr>
                <w:sz w:val="20"/>
                <w:szCs w:val="20"/>
              </w:rPr>
            </w:pPr>
          </w:p>
        </w:tc>
      </w:tr>
      <w:tr w:rsidR="00142F34" w14:paraId="5378640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AD1947A" w14:textId="77777777" w:rsidR="00142F34" w:rsidRDefault="00353792">
            <w:pPr>
              <w:rPr>
                <w:sz w:val="20"/>
                <w:szCs w:val="20"/>
              </w:rPr>
            </w:pPr>
            <w:r>
              <w:rPr>
                <w:rFonts w:ascii="Calibri" w:eastAsia="Calibri" w:hAnsi="Calibri" w:cs="Calibri"/>
                <w:sz w:val="20"/>
                <w:szCs w:val="20"/>
              </w:rPr>
              <w:t>Gadidae spp</w:t>
            </w:r>
          </w:p>
        </w:tc>
        <w:tc>
          <w:tcPr>
            <w:tcW w:w="1418" w:type="dxa"/>
            <w:tcBorders>
              <w:top w:val="nil"/>
              <w:left w:val="nil"/>
              <w:bottom w:val="nil"/>
              <w:right w:val="nil"/>
            </w:tcBorders>
            <w:tcMar>
              <w:top w:w="-411" w:type="dxa"/>
              <w:left w:w="-411" w:type="dxa"/>
              <w:bottom w:w="-411" w:type="dxa"/>
              <w:right w:w="-411" w:type="dxa"/>
            </w:tcMar>
            <w:vAlign w:val="bottom"/>
          </w:tcPr>
          <w:p w14:paraId="053A033C"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D9AD27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788E583"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39D9BAF7"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0E6708A" w14:textId="77777777" w:rsidR="00142F34" w:rsidRDefault="00353792">
            <w:pPr>
              <w:jc w:val="center"/>
              <w:rPr>
                <w:sz w:val="20"/>
                <w:szCs w:val="20"/>
              </w:rPr>
            </w:pPr>
            <w:r>
              <w:rPr>
                <w:rFonts w:ascii="Calibri" w:eastAsia="Calibri" w:hAnsi="Calibri" w:cs="Calibri"/>
                <w:sz w:val="20"/>
                <w:szCs w:val="20"/>
              </w:rPr>
              <w:t>X</w:t>
            </w:r>
          </w:p>
        </w:tc>
      </w:tr>
      <w:tr w:rsidR="00142F34" w14:paraId="0CA88AC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CA25129" w14:textId="77777777" w:rsidR="00142F34" w:rsidRDefault="00353792">
            <w:pPr>
              <w:rPr>
                <w:sz w:val="20"/>
                <w:szCs w:val="20"/>
              </w:rPr>
            </w:pPr>
            <w:r>
              <w:rPr>
                <w:rFonts w:ascii="Calibri" w:eastAsia="Calibri" w:hAnsi="Calibri" w:cs="Calibri"/>
                <w:sz w:val="20"/>
                <w:szCs w:val="20"/>
              </w:rPr>
              <w:t>Galeorhinus galeus</w:t>
            </w:r>
          </w:p>
        </w:tc>
        <w:tc>
          <w:tcPr>
            <w:tcW w:w="1418" w:type="dxa"/>
            <w:tcBorders>
              <w:top w:val="nil"/>
              <w:left w:val="nil"/>
              <w:bottom w:val="nil"/>
              <w:right w:val="nil"/>
            </w:tcBorders>
            <w:tcMar>
              <w:top w:w="-411" w:type="dxa"/>
              <w:left w:w="-411" w:type="dxa"/>
              <w:bottom w:w="-411" w:type="dxa"/>
              <w:right w:w="-411" w:type="dxa"/>
            </w:tcMar>
            <w:vAlign w:val="bottom"/>
          </w:tcPr>
          <w:p w14:paraId="0A106BF6"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30A7C95"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45A2D28"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28326E2"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C776D49" w14:textId="77777777" w:rsidR="00142F34" w:rsidRDefault="00142F34">
            <w:pPr>
              <w:jc w:val="center"/>
              <w:rPr>
                <w:sz w:val="20"/>
                <w:szCs w:val="20"/>
              </w:rPr>
            </w:pPr>
          </w:p>
        </w:tc>
      </w:tr>
      <w:tr w:rsidR="00142F34" w14:paraId="18818BE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8E0A512" w14:textId="77777777" w:rsidR="00142F34" w:rsidRDefault="00353792">
            <w:pPr>
              <w:rPr>
                <w:sz w:val="20"/>
                <w:szCs w:val="20"/>
              </w:rPr>
            </w:pPr>
            <w:r>
              <w:rPr>
                <w:rFonts w:ascii="Calibri" w:eastAsia="Calibri" w:hAnsi="Calibri" w:cs="Calibri"/>
                <w:sz w:val="20"/>
                <w:szCs w:val="20"/>
              </w:rPr>
              <w:t>Genyonemus lineatus</w:t>
            </w:r>
          </w:p>
        </w:tc>
        <w:tc>
          <w:tcPr>
            <w:tcW w:w="1418" w:type="dxa"/>
            <w:tcBorders>
              <w:top w:val="nil"/>
              <w:left w:val="nil"/>
              <w:bottom w:val="nil"/>
              <w:right w:val="nil"/>
            </w:tcBorders>
            <w:tcMar>
              <w:top w:w="-411" w:type="dxa"/>
              <w:left w:w="-411" w:type="dxa"/>
              <w:bottom w:w="-411" w:type="dxa"/>
              <w:right w:w="-411" w:type="dxa"/>
            </w:tcMar>
            <w:vAlign w:val="bottom"/>
          </w:tcPr>
          <w:p w14:paraId="1D2986E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D28D37C"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02462327"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7BF403F"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F1089C1" w14:textId="77777777" w:rsidR="00142F34" w:rsidRDefault="00142F34">
            <w:pPr>
              <w:jc w:val="center"/>
              <w:rPr>
                <w:sz w:val="20"/>
                <w:szCs w:val="20"/>
              </w:rPr>
            </w:pPr>
          </w:p>
        </w:tc>
      </w:tr>
      <w:tr w:rsidR="00142F34" w14:paraId="343DA76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CE1E2A2" w14:textId="77777777" w:rsidR="00142F34" w:rsidRDefault="00353792">
            <w:pPr>
              <w:rPr>
                <w:sz w:val="20"/>
                <w:szCs w:val="20"/>
              </w:rPr>
            </w:pPr>
            <w:r>
              <w:rPr>
                <w:rFonts w:ascii="Calibri" w:eastAsia="Calibri" w:hAnsi="Calibri" w:cs="Calibri"/>
                <w:sz w:val="20"/>
                <w:szCs w:val="20"/>
              </w:rPr>
              <w:t>Gibbonsia metzi</w:t>
            </w:r>
          </w:p>
        </w:tc>
        <w:tc>
          <w:tcPr>
            <w:tcW w:w="1418" w:type="dxa"/>
            <w:tcBorders>
              <w:top w:val="nil"/>
              <w:left w:val="nil"/>
              <w:bottom w:val="nil"/>
              <w:right w:val="nil"/>
            </w:tcBorders>
            <w:tcMar>
              <w:top w:w="-411" w:type="dxa"/>
              <w:left w:w="-411" w:type="dxa"/>
              <w:bottom w:w="-411" w:type="dxa"/>
              <w:right w:w="-411" w:type="dxa"/>
            </w:tcMar>
            <w:vAlign w:val="bottom"/>
          </w:tcPr>
          <w:p w14:paraId="40C02B08"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73FA501"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4FA9DBB2"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425E2EAE"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2319C15" w14:textId="77777777" w:rsidR="00142F34" w:rsidRDefault="00353792">
            <w:pPr>
              <w:jc w:val="center"/>
              <w:rPr>
                <w:sz w:val="20"/>
                <w:szCs w:val="20"/>
              </w:rPr>
            </w:pPr>
            <w:r>
              <w:rPr>
                <w:rFonts w:ascii="Calibri" w:eastAsia="Calibri" w:hAnsi="Calibri" w:cs="Calibri"/>
                <w:sz w:val="20"/>
                <w:szCs w:val="20"/>
              </w:rPr>
              <w:t>X</w:t>
            </w:r>
          </w:p>
        </w:tc>
      </w:tr>
      <w:tr w:rsidR="00142F34" w14:paraId="499ACC6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C4CB340" w14:textId="77777777" w:rsidR="00142F34" w:rsidRDefault="00353792">
            <w:pPr>
              <w:rPr>
                <w:sz w:val="20"/>
                <w:szCs w:val="20"/>
              </w:rPr>
            </w:pPr>
            <w:r>
              <w:rPr>
                <w:rFonts w:ascii="Calibri" w:eastAsia="Calibri" w:hAnsi="Calibri" w:cs="Calibri"/>
                <w:sz w:val="20"/>
                <w:szCs w:val="20"/>
              </w:rPr>
              <w:t>Gibbonsia montereyensis</w:t>
            </w:r>
          </w:p>
        </w:tc>
        <w:tc>
          <w:tcPr>
            <w:tcW w:w="1418" w:type="dxa"/>
            <w:tcBorders>
              <w:top w:val="nil"/>
              <w:left w:val="nil"/>
              <w:bottom w:val="nil"/>
              <w:right w:val="nil"/>
            </w:tcBorders>
            <w:tcMar>
              <w:top w:w="-411" w:type="dxa"/>
              <w:left w:w="-411" w:type="dxa"/>
              <w:bottom w:w="-411" w:type="dxa"/>
              <w:right w:w="-411" w:type="dxa"/>
            </w:tcMar>
            <w:vAlign w:val="bottom"/>
          </w:tcPr>
          <w:p w14:paraId="65856FFF"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4B2669FF"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1BBD25BE"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425DB627"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021BEA0" w14:textId="77777777" w:rsidR="00142F34" w:rsidRDefault="00142F34">
            <w:pPr>
              <w:jc w:val="center"/>
              <w:rPr>
                <w:sz w:val="20"/>
                <w:szCs w:val="20"/>
              </w:rPr>
            </w:pPr>
          </w:p>
        </w:tc>
      </w:tr>
      <w:tr w:rsidR="00142F34" w14:paraId="289E54C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2A061CF" w14:textId="77777777" w:rsidR="00142F34" w:rsidRDefault="00353792">
            <w:pPr>
              <w:rPr>
                <w:sz w:val="20"/>
                <w:szCs w:val="20"/>
              </w:rPr>
            </w:pPr>
            <w:r>
              <w:rPr>
                <w:rFonts w:ascii="Calibri" w:eastAsia="Calibri" w:hAnsi="Calibri" w:cs="Calibri"/>
                <w:sz w:val="20"/>
                <w:szCs w:val="20"/>
              </w:rPr>
              <w:t>Gibbonsia spp</w:t>
            </w:r>
          </w:p>
        </w:tc>
        <w:tc>
          <w:tcPr>
            <w:tcW w:w="1418" w:type="dxa"/>
            <w:tcBorders>
              <w:top w:val="nil"/>
              <w:left w:val="nil"/>
              <w:bottom w:val="nil"/>
              <w:right w:val="nil"/>
            </w:tcBorders>
            <w:tcMar>
              <w:top w:w="-411" w:type="dxa"/>
              <w:left w:w="-411" w:type="dxa"/>
              <w:bottom w:w="-411" w:type="dxa"/>
              <w:right w:w="-411" w:type="dxa"/>
            </w:tcMar>
            <w:vAlign w:val="bottom"/>
          </w:tcPr>
          <w:p w14:paraId="6DD52C98"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61CC0BA"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381A5CA3"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660B47A"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6F88F4D" w14:textId="77777777" w:rsidR="00142F34" w:rsidRDefault="00142F34">
            <w:pPr>
              <w:jc w:val="center"/>
              <w:rPr>
                <w:sz w:val="20"/>
                <w:szCs w:val="20"/>
              </w:rPr>
            </w:pPr>
          </w:p>
        </w:tc>
      </w:tr>
      <w:tr w:rsidR="00142F34" w14:paraId="59103F8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D279EBA" w14:textId="77777777" w:rsidR="00142F34" w:rsidRDefault="00353792">
            <w:pPr>
              <w:rPr>
                <w:sz w:val="20"/>
                <w:szCs w:val="20"/>
              </w:rPr>
            </w:pPr>
            <w:r>
              <w:rPr>
                <w:rFonts w:ascii="Calibri" w:eastAsia="Calibri" w:hAnsi="Calibri" w:cs="Calibri"/>
                <w:sz w:val="20"/>
                <w:szCs w:val="20"/>
              </w:rPr>
              <w:t>Girella nigricans</w:t>
            </w:r>
          </w:p>
        </w:tc>
        <w:tc>
          <w:tcPr>
            <w:tcW w:w="1418" w:type="dxa"/>
            <w:tcBorders>
              <w:top w:val="nil"/>
              <w:left w:val="nil"/>
              <w:bottom w:val="nil"/>
              <w:right w:val="nil"/>
            </w:tcBorders>
            <w:tcMar>
              <w:top w:w="-411" w:type="dxa"/>
              <w:left w:w="-411" w:type="dxa"/>
              <w:bottom w:w="-411" w:type="dxa"/>
              <w:right w:w="-411" w:type="dxa"/>
            </w:tcMar>
            <w:vAlign w:val="bottom"/>
          </w:tcPr>
          <w:p w14:paraId="54011B23"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97AF830"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0D90278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E4A0517"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28B23E64" w14:textId="77777777" w:rsidR="00142F34" w:rsidRDefault="00353792">
            <w:pPr>
              <w:jc w:val="center"/>
              <w:rPr>
                <w:sz w:val="20"/>
                <w:szCs w:val="20"/>
              </w:rPr>
            </w:pPr>
            <w:r>
              <w:rPr>
                <w:rFonts w:ascii="Calibri" w:eastAsia="Calibri" w:hAnsi="Calibri" w:cs="Calibri"/>
                <w:sz w:val="20"/>
                <w:szCs w:val="20"/>
              </w:rPr>
              <w:t>X</w:t>
            </w:r>
          </w:p>
        </w:tc>
      </w:tr>
      <w:tr w:rsidR="00142F34" w14:paraId="1A1B633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F62A0B2" w14:textId="77777777" w:rsidR="00142F34" w:rsidRDefault="00353792">
            <w:pPr>
              <w:rPr>
                <w:sz w:val="20"/>
                <w:szCs w:val="20"/>
              </w:rPr>
            </w:pPr>
            <w:r>
              <w:rPr>
                <w:rFonts w:ascii="Calibri" w:eastAsia="Calibri" w:hAnsi="Calibri" w:cs="Calibri"/>
                <w:sz w:val="20"/>
                <w:szCs w:val="20"/>
              </w:rPr>
              <w:t>Glyptocephalus zachirus</w:t>
            </w:r>
          </w:p>
        </w:tc>
        <w:tc>
          <w:tcPr>
            <w:tcW w:w="1418" w:type="dxa"/>
            <w:tcBorders>
              <w:top w:val="nil"/>
              <w:left w:val="nil"/>
              <w:bottom w:val="nil"/>
              <w:right w:val="nil"/>
            </w:tcBorders>
            <w:tcMar>
              <w:top w:w="-411" w:type="dxa"/>
              <w:left w:w="-411" w:type="dxa"/>
              <w:bottom w:w="-411" w:type="dxa"/>
              <w:right w:w="-411" w:type="dxa"/>
            </w:tcMar>
            <w:vAlign w:val="bottom"/>
          </w:tcPr>
          <w:p w14:paraId="65BBA766"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B11F2FB"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AA37BD9"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CD306A0"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6B21D51" w14:textId="77777777" w:rsidR="00142F34" w:rsidRDefault="00353792">
            <w:pPr>
              <w:jc w:val="center"/>
              <w:rPr>
                <w:sz w:val="20"/>
                <w:szCs w:val="20"/>
              </w:rPr>
            </w:pPr>
            <w:r>
              <w:rPr>
                <w:rFonts w:ascii="Calibri" w:eastAsia="Calibri" w:hAnsi="Calibri" w:cs="Calibri"/>
                <w:sz w:val="20"/>
                <w:szCs w:val="20"/>
              </w:rPr>
              <w:t>X</w:t>
            </w:r>
          </w:p>
        </w:tc>
      </w:tr>
      <w:tr w:rsidR="00142F34" w14:paraId="49F90CF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7B96CE7" w14:textId="77777777" w:rsidR="00142F34" w:rsidRDefault="00353792">
            <w:pPr>
              <w:rPr>
                <w:sz w:val="20"/>
                <w:szCs w:val="20"/>
              </w:rPr>
            </w:pPr>
            <w:r>
              <w:rPr>
                <w:rFonts w:ascii="Calibri" w:eastAsia="Calibri" w:hAnsi="Calibri" w:cs="Calibri"/>
                <w:sz w:val="20"/>
                <w:szCs w:val="20"/>
              </w:rPr>
              <w:t>Gobiesox maeandricus</w:t>
            </w:r>
          </w:p>
        </w:tc>
        <w:tc>
          <w:tcPr>
            <w:tcW w:w="1418" w:type="dxa"/>
            <w:tcBorders>
              <w:top w:val="nil"/>
              <w:left w:val="nil"/>
              <w:bottom w:val="nil"/>
              <w:right w:val="nil"/>
            </w:tcBorders>
            <w:tcMar>
              <w:top w:w="-411" w:type="dxa"/>
              <w:left w:w="-411" w:type="dxa"/>
              <w:bottom w:w="-411" w:type="dxa"/>
              <w:right w:w="-411" w:type="dxa"/>
            </w:tcMar>
            <w:vAlign w:val="bottom"/>
          </w:tcPr>
          <w:p w14:paraId="0F939770"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C255C0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0488F86"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AB6E1BE"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4FF1C9B" w14:textId="77777777" w:rsidR="00142F34" w:rsidRDefault="00142F34">
            <w:pPr>
              <w:jc w:val="center"/>
              <w:rPr>
                <w:sz w:val="20"/>
                <w:szCs w:val="20"/>
              </w:rPr>
            </w:pPr>
          </w:p>
        </w:tc>
      </w:tr>
      <w:tr w:rsidR="00142F34" w14:paraId="3C5BD00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2737BCE" w14:textId="77777777" w:rsidR="00142F34" w:rsidRDefault="00353792">
            <w:pPr>
              <w:rPr>
                <w:sz w:val="20"/>
                <w:szCs w:val="20"/>
              </w:rPr>
            </w:pPr>
            <w:r>
              <w:rPr>
                <w:rFonts w:ascii="Calibri" w:eastAsia="Calibri" w:hAnsi="Calibri" w:cs="Calibri"/>
                <w:sz w:val="20"/>
                <w:szCs w:val="20"/>
              </w:rPr>
              <w:t>Gobiidae spp</w:t>
            </w:r>
          </w:p>
        </w:tc>
        <w:tc>
          <w:tcPr>
            <w:tcW w:w="1418" w:type="dxa"/>
            <w:tcBorders>
              <w:top w:val="nil"/>
              <w:left w:val="nil"/>
              <w:bottom w:val="nil"/>
              <w:right w:val="nil"/>
            </w:tcBorders>
            <w:tcMar>
              <w:top w:w="-411" w:type="dxa"/>
              <w:left w:w="-411" w:type="dxa"/>
              <w:bottom w:w="-411" w:type="dxa"/>
              <w:right w:w="-411" w:type="dxa"/>
            </w:tcMar>
            <w:vAlign w:val="bottom"/>
          </w:tcPr>
          <w:p w14:paraId="53617563"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5CE131D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6425EB2"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7B37BF15"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4AA8277" w14:textId="77777777" w:rsidR="00142F34" w:rsidRDefault="00353792">
            <w:pPr>
              <w:jc w:val="center"/>
              <w:rPr>
                <w:sz w:val="20"/>
                <w:szCs w:val="20"/>
              </w:rPr>
            </w:pPr>
            <w:r>
              <w:rPr>
                <w:rFonts w:ascii="Calibri" w:eastAsia="Calibri" w:hAnsi="Calibri" w:cs="Calibri"/>
                <w:sz w:val="20"/>
                <w:szCs w:val="20"/>
              </w:rPr>
              <w:t>X</w:t>
            </w:r>
          </w:p>
        </w:tc>
      </w:tr>
      <w:tr w:rsidR="00142F34" w14:paraId="1539A776"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9491468" w14:textId="77777777" w:rsidR="00142F34" w:rsidRDefault="00353792">
            <w:pPr>
              <w:rPr>
                <w:sz w:val="20"/>
                <w:szCs w:val="20"/>
              </w:rPr>
            </w:pPr>
            <w:r>
              <w:rPr>
                <w:rFonts w:ascii="Calibri" w:eastAsia="Calibri" w:hAnsi="Calibri" w:cs="Calibri"/>
                <w:sz w:val="20"/>
                <w:szCs w:val="20"/>
              </w:rPr>
              <w:t>Gymnothorax mordax</w:t>
            </w:r>
          </w:p>
        </w:tc>
        <w:tc>
          <w:tcPr>
            <w:tcW w:w="1418" w:type="dxa"/>
            <w:tcBorders>
              <w:top w:val="nil"/>
              <w:left w:val="nil"/>
              <w:bottom w:val="nil"/>
              <w:right w:val="nil"/>
            </w:tcBorders>
            <w:tcMar>
              <w:top w:w="-411" w:type="dxa"/>
              <w:left w:w="-411" w:type="dxa"/>
              <w:bottom w:w="-411" w:type="dxa"/>
              <w:right w:w="-411" w:type="dxa"/>
            </w:tcMar>
            <w:vAlign w:val="bottom"/>
          </w:tcPr>
          <w:p w14:paraId="73A0AE86"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7654353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78AD72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46CA7FE"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775974A" w14:textId="77777777" w:rsidR="00142F34" w:rsidRDefault="00353792">
            <w:pPr>
              <w:jc w:val="center"/>
              <w:rPr>
                <w:sz w:val="20"/>
                <w:szCs w:val="20"/>
              </w:rPr>
            </w:pPr>
            <w:r>
              <w:rPr>
                <w:rFonts w:ascii="Calibri" w:eastAsia="Calibri" w:hAnsi="Calibri" w:cs="Calibri"/>
                <w:sz w:val="20"/>
                <w:szCs w:val="20"/>
              </w:rPr>
              <w:t>X</w:t>
            </w:r>
          </w:p>
        </w:tc>
      </w:tr>
      <w:tr w:rsidR="00142F34" w14:paraId="01690BC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FDA0879" w14:textId="77777777" w:rsidR="00142F34" w:rsidRDefault="00353792">
            <w:pPr>
              <w:rPr>
                <w:sz w:val="20"/>
                <w:szCs w:val="20"/>
              </w:rPr>
            </w:pPr>
            <w:r>
              <w:rPr>
                <w:rFonts w:ascii="Calibri" w:eastAsia="Calibri" w:hAnsi="Calibri" w:cs="Calibri"/>
                <w:sz w:val="20"/>
                <w:szCs w:val="20"/>
              </w:rPr>
              <w:t>Halichoeres semicinctus</w:t>
            </w:r>
          </w:p>
        </w:tc>
        <w:tc>
          <w:tcPr>
            <w:tcW w:w="1418" w:type="dxa"/>
            <w:tcBorders>
              <w:top w:val="nil"/>
              <w:left w:val="nil"/>
              <w:bottom w:val="nil"/>
              <w:right w:val="nil"/>
            </w:tcBorders>
            <w:tcMar>
              <w:top w:w="-411" w:type="dxa"/>
              <w:left w:w="-411" w:type="dxa"/>
              <w:bottom w:w="-411" w:type="dxa"/>
              <w:right w:w="-411" w:type="dxa"/>
            </w:tcMar>
            <w:vAlign w:val="bottom"/>
          </w:tcPr>
          <w:p w14:paraId="4A83E30C"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40AA1C13"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903E123"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4E0EC90"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43DFF28E" w14:textId="77777777" w:rsidR="00142F34" w:rsidRDefault="00353792">
            <w:pPr>
              <w:jc w:val="center"/>
              <w:rPr>
                <w:sz w:val="20"/>
                <w:szCs w:val="20"/>
              </w:rPr>
            </w:pPr>
            <w:r>
              <w:rPr>
                <w:rFonts w:ascii="Calibri" w:eastAsia="Calibri" w:hAnsi="Calibri" w:cs="Calibri"/>
                <w:sz w:val="20"/>
                <w:szCs w:val="20"/>
              </w:rPr>
              <w:t>X</w:t>
            </w:r>
          </w:p>
        </w:tc>
      </w:tr>
      <w:tr w:rsidR="00142F34" w14:paraId="7B03D86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5F685A0" w14:textId="77777777" w:rsidR="00142F34" w:rsidRDefault="00353792">
            <w:pPr>
              <w:rPr>
                <w:sz w:val="20"/>
                <w:szCs w:val="20"/>
              </w:rPr>
            </w:pPr>
            <w:r>
              <w:rPr>
                <w:rFonts w:ascii="Calibri" w:eastAsia="Calibri" w:hAnsi="Calibri" w:cs="Calibri"/>
                <w:sz w:val="20"/>
                <w:szCs w:val="20"/>
              </w:rPr>
              <w:t>Hemilepidotus hemilepidotus</w:t>
            </w:r>
          </w:p>
        </w:tc>
        <w:tc>
          <w:tcPr>
            <w:tcW w:w="1418" w:type="dxa"/>
            <w:tcBorders>
              <w:top w:val="nil"/>
              <w:left w:val="nil"/>
              <w:bottom w:val="nil"/>
              <w:right w:val="nil"/>
            </w:tcBorders>
            <w:tcMar>
              <w:top w:w="-411" w:type="dxa"/>
              <w:left w:w="-411" w:type="dxa"/>
              <w:bottom w:w="-411" w:type="dxa"/>
              <w:right w:w="-411" w:type="dxa"/>
            </w:tcMar>
            <w:vAlign w:val="bottom"/>
          </w:tcPr>
          <w:p w14:paraId="4D710FE9"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057C3936"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9AB7EB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32A2CB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540265AF" w14:textId="77777777" w:rsidR="00142F34" w:rsidRDefault="00142F34">
            <w:pPr>
              <w:jc w:val="center"/>
              <w:rPr>
                <w:sz w:val="20"/>
                <w:szCs w:val="20"/>
              </w:rPr>
            </w:pPr>
          </w:p>
        </w:tc>
      </w:tr>
      <w:tr w:rsidR="00142F34" w14:paraId="49E2075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D9265A6" w14:textId="77777777" w:rsidR="00142F34" w:rsidRDefault="00353792">
            <w:pPr>
              <w:rPr>
                <w:sz w:val="20"/>
                <w:szCs w:val="20"/>
              </w:rPr>
            </w:pPr>
            <w:r>
              <w:rPr>
                <w:rFonts w:ascii="Calibri" w:eastAsia="Calibri" w:hAnsi="Calibri" w:cs="Calibri"/>
                <w:sz w:val="20"/>
                <w:szCs w:val="20"/>
              </w:rPr>
              <w:t>Hemilepidotus spinosus</w:t>
            </w:r>
          </w:p>
        </w:tc>
        <w:tc>
          <w:tcPr>
            <w:tcW w:w="1418" w:type="dxa"/>
            <w:tcBorders>
              <w:top w:val="nil"/>
              <w:left w:val="nil"/>
              <w:bottom w:val="nil"/>
              <w:right w:val="nil"/>
            </w:tcBorders>
            <w:tcMar>
              <w:top w:w="-411" w:type="dxa"/>
              <w:left w:w="-411" w:type="dxa"/>
              <w:bottom w:w="-411" w:type="dxa"/>
              <w:right w:w="-411" w:type="dxa"/>
            </w:tcMar>
            <w:vAlign w:val="bottom"/>
          </w:tcPr>
          <w:p w14:paraId="545276FB"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7AAB67AD"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CB558A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416BB6F"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7217714" w14:textId="77777777" w:rsidR="00142F34" w:rsidRDefault="00142F34">
            <w:pPr>
              <w:jc w:val="center"/>
              <w:rPr>
                <w:sz w:val="20"/>
                <w:szCs w:val="20"/>
              </w:rPr>
            </w:pPr>
          </w:p>
        </w:tc>
      </w:tr>
      <w:tr w:rsidR="00142F34" w14:paraId="3C682B1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F417776" w14:textId="77777777" w:rsidR="00142F34" w:rsidRDefault="00353792">
            <w:pPr>
              <w:rPr>
                <w:sz w:val="20"/>
                <w:szCs w:val="20"/>
              </w:rPr>
            </w:pPr>
            <w:r>
              <w:rPr>
                <w:rFonts w:ascii="Calibri" w:eastAsia="Calibri" w:hAnsi="Calibri" w:cs="Calibri"/>
                <w:sz w:val="20"/>
                <w:szCs w:val="20"/>
              </w:rPr>
              <w:t>Heterodontus francisci</w:t>
            </w:r>
          </w:p>
        </w:tc>
        <w:tc>
          <w:tcPr>
            <w:tcW w:w="1418" w:type="dxa"/>
            <w:tcBorders>
              <w:top w:val="nil"/>
              <w:left w:val="nil"/>
              <w:bottom w:val="nil"/>
              <w:right w:val="nil"/>
            </w:tcBorders>
            <w:tcMar>
              <w:top w:w="-411" w:type="dxa"/>
              <w:left w:w="-411" w:type="dxa"/>
              <w:bottom w:w="-411" w:type="dxa"/>
              <w:right w:w="-411" w:type="dxa"/>
            </w:tcMar>
            <w:vAlign w:val="bottom"/>
          </w:tcPr>
          <w:p w14:paraId="0D90F3AA"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0CE075BC"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A1170E3"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A2461CC"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50C8A4D4" w14:textId="77777777" w:rsidR="00142F34" w:rsidRDefault="00353792">
            <w:pPr>
              <w:jc w:val="center"/>
              <w:rPr>
                <w:sz w:val="20"/>
                <w:szCs w:val="20"/>
              </w:rPr>
            </w:pPr>
            <w:r>
              <w:rPr>
                <w:rFonts w:ascii="Calibri" w:eastAsia="Calibri" w:hAnsi="Calibri" w:cs="Calibri"/>
                <w:sz w:val="20"/>
                <w:szCs w:val="20"/>
              </w:rPr>
              <w:t>X</w:t>
            </w:r>
          </w:p>
        </w:tc>
      </w:tr>
      <w:tr w:rsidR="00142F34" w14:paraId="6CD6BC7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348DAAF" w14:textId="77777777" w:rsidR="00142F34" w:rsidRDefault="00353792">
            <w:pPr>
              <w:rPr>
                <w:sz w:val="20"/>
                <w:szCs w:val="20"/>
              </w:rPr>
            </w:pPr>
            <w:r>
              <w:rPr>
                <w:rFonts w:ascii="Calibri" w:eastAsia="Calibri" w:hAnsi="Calibri" w:cs="Calibri"/>
                <w:sz w:val="20"/>
                <w:szCs w:val="20"/>
              </w:rPr>
              <w:t>Heterostichus rostratus</w:t>
            </w:r>
          </w:p>
        </w:tc>
        <w:tc>
          <w:tcPr>
            <w:tcW w:w="1418" w:type="dxa"/>
            <w:tcBorders>
              <w:top w:val="nil"/>
              <w:left w:val="nil"/>
              <w:bottom w:val="nil"/>
              <w:right w:val="nil"/>
            </w:tcBorders>
            <w:tcMar>
              <w:top w:w="-411" w:type="dxa"/>
              <w:left w:w="-411" w:type="dxa"/>
              <w:bottom w:w="-411" w:type="dxa"/>
              <w:right w:w="-411" w:type="dxa"/>
            </w:tcMar>
            <w:vAlign w:val="bottom"/>
          </w:tcPr>
          <w:p w14:paraId="1CFA2532"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4371BCCB"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7D64891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4ED27C8"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91BDC13" w14:textId="77777777" w:rsidR="00142F34" w:rsidRDefault="00142F34">
            <w:pPr>
              <w:jc w:val="center"/>
              <w:rPr>
                <w:sz w:val="20"/>
                <w:szCs w:val="20"/>
              </w:rPr>
            </w:pPr>
          </w:p>
        </w:tc>
      </w:tr>
      <w:tr w:rsidR="00142F34" w14:paraId="6D83AC4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509DD5B" w14:textId="77777777" w:rsidR="00142F34" w:rsidRDefault="00353792">
            <w:pPr>
              <w:rPr>
                <w:sz w:val="20"/>
                <w:szCs w:val="20"/>
              </w:rPr>
            </w:pPr>
            <w:r>
              <w:rPr>
                <w:rFonts w:ascii="Calibri" w:eastAsia="Calibri" w:hAnsi="Calibri" w:cs="Calibri"/>
                <w:sz w:val="20"/>
                <w:szCs w:val="20"/>
              </w:rPr>
              <w:t>Hexagrammidae spp</w:t>
            </w:r>
          </w:p>
        </w:tc>
        <w:tc>
          <w:tcPr>
            <w:tcW w:w="1418" w:type="dxa"/>
            <w:tcBorders>
              <w:top w:val="nil"/>
              <w:left w:val="nil"/>
              <w:bottom w:val="nil"/>
              <w:right w:val="nil"/>
            </w:tcBorders>
            <w:tcMar>
              <w:top w:w="-411" w:type="dxa"/>
              <w:left w:w="-411" w:type="dxa"/>
              <w:bottom w:w="-411" w:type="dxa"/>
              <w:right w:w="-411" w:type="dxa"/>
            </w:tcMar>
            <w:vAlign w:val="bottom"/>
          </w:tcPr>
          <w:p w14:paraId="667DACB8"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E5805AD"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1DEC133"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9A6850A"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44A9D5B" w14:textId="77777777" w:rsidR="00142F34" w:rsidRDefault="00353792">
            <w:pPr>
              <w:jc w:val="center"/>
              <w:rPr>
                <w:sz w:val="20"/>
                <w:szCs w:val="20"/>
              </w:rPr>
            </w:pPr>
            <w:r>
              <w:rPr>
                <w:rFonts w:ascii="Calibri" w:eastAsia="Calibri" w:hAnsi="Calibri" w:cs="Calibri"/>
                <w:sz w:val="20"/>
                <w:szCs w:val="20"/>
              </w:rPr>
              <w:t>X</w:t>
            </w:r>
          </w:p>
        </w:tc>
      </w:tr>
      <w:tr w:rsidR="00142F34" w14:paraId="1E81D656"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F745816" w14:textId="77777777" w:rsidR="00142F34" w:rsidRDefault="00353792">
            <w:pPr>
              <w:rPr>
                <w:sz w:val="20"/>
                <w:szCs w:val="20"/>
              </w:rPr>
            </w:pPr>
            <w:r>
              <w:rPr>
                <w:rFonts w:ascii="Calibri" w:eastAsia="Calibri" w:hAnsi="Calibri" w:cs="Calibri"/>
                <w:sz w:val="20"/>
                <w:szCs w:val="20"/>
              </w:rPr>
              <w:t>Hexagrammos decagrammus</w:t>
            </w:r>
          </w:p>
        </w:tc>
        <w:tc>
          <w:tcPr>
            <w:tcW w:w="1418" w:type="dxa"/>
            <w:tcBorders>
              <w:top w:val="nil"/>
              <w:left w:val="nil"/>
              <w:bottom w:val="nil"/>
              <w:right w:val="nil"/>
            </w:tcBorders>
            <w:tcMar>
              <w:top w:w="-411" w:type="dxa"/>
              <w:left w:w="-411" w:type="dxa"/>
              <w:bottom w:w="-411" w:type="dxa"/>
              <w:right w:w="-411" w:type="dxa"/>
            </w:tcMar>
            <w:vAlign w:val="bottom"/>
          </w:tcPr>
          <w:p w14:paraId="5D64246C"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5D63ABE"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6698805C"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3813480"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EC7B545" w14:textId="77777777" w:rsidR="00142F34" w:rsidRDefault="00353792">
            <w:pPr>
              <w:jc w:val="center"/>
              <w:rPr>
                <w:sz w:val="20"/>
                <w:szCs w:val="20"/>
              </w:rPr>
            </w:pPr>
            <w:r>
              <w:rPr>
                <w:rFonts w:ascii="Calibri" w:eastAsia="Calibri" w:hAnsi="Calibri" w:cs="Calibri"/>
                <w:sz w:val="20"/>
                <w:szCs w:val="20"/>
              </w:rPr>
              <w:t>X</w:t>
            </w:r>
          </w:p>
        </w:tc>
      </w:tr>
      <w:tr w:rsidR="00142F34" w14:paraId="3057E11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608528B" w14:textId="77777777" w:rsidR="00142F34" w:rsidRDefault="00353792">
            <w:pPr>
              <w:rPr>
                <w:sz w:val="20"/>
                <w:szCs w:val="20"/>
              </w:rPr>
            </w:pPr>
            <w:r>
              <w:rPr>
                <w:rFonts w:ascii="Calibri" w:eastAsia="Calibri" w:hAnsi="Calibri" w:cs="Calibri"/>
                <w:sz w:val="20"/>
                <w:szCs w:val="20"/>
              </w:rPr>
              <w:t>Hexagrammos lagocephalus</w:t>
            </w:r>
          </w:p>
        </w:tc>
        <w:tc>
          <w:tcPr>
            <w:tcW w:w="1418" w:type="dxa"/>
            <w:tcBorders>
              <w:top w:val="nil"/>
              <w:left w:val="nil"/>
              <w:bottom w:val="nil"/>
              <w:right w:val="nil"/>
            </w:tcBorders>
            <w:tcMar>
              <w:top w:w="-411" w:type="dxa"/>
              <w:left w:w="-411" w:type="dxa"/>
              <w:bottom w:w="-411" w:type="dxa"/>
              <w:right w:w="-411" w:type="dxa"/>
            </w:tcMar>
            <w:vAlign w:val="bottom"/>
          </w:tcPr>
          <w:p w14:paraId="38538C44"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838EA96"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A8C6D2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845851B"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E103F43" w14:textId="77777777" w:rsidR="00142F34" w:rsidRDefault="00353792">
            <w:pPr>
              <w:jc w:val="center"/>
              <w:rPr>
                <w:sz w:val="20"/>
                <w:szCs w:val="20"/>
              </w:rPr>
            </w:pPr>
            <w:r>
              <w:rPr>
                <w:rFonts w:ascii="Calibri" w:eastAsia="Calibri" w:hAnsi="Calibri" w:cs="Calibri"/>
                <w:sz w:val="20"/>
                <w:szCs w:val="20"/>
              </w:rPr>
              <w:t>X</w:t>
            </w:r>
          </w:p>
        </w:tc>
      </w:tr>
      <w:tr w:rsidR="00142F34" w14:paraId="4FCA6DA6"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66394A3" w14:textId="77777777" w:rsidR="00142F34" w:rsidRDefault="00353792">
            <w:pPr>
              <w:rPr>
                <w:sz w:val="20"/>
                <w:szCs w:val="20"/>
              </w:rPr>
            </w:pPr>
            <w:r>
              <w:rPr>
                <w:rFonts w:ascii="Calibri" w:eastAsia="Calibri" w:hAnsi="Calibri" w:cs="Calibri"/>
                <w:sz w:val="20"/>
                <w:szCs w:val="20"/>
              </w:rPr>
              <w:t>Hexagrammos spp</w:t>
            </w:r>
          </w:p>
        </w:tc>
        <w:tc>
          <w:tcPr>
            <w:tcW w:w="1418" w:type="dxa"/>
            <w:tcBorders>
              <w:top w:val="nil"/>
              <w:left w:val="nil"/>
              <w:bottom w:val="nil"/>
              <w:right w:val="nil"/>
            </w:tcBorders>
            <w:tcMar>
              <w:top w:w="-411" w:type="dxa"/>
              <w:left w:w="-411" w:type="dxa"/>
              <w:bottom w:w="-411" w:type="dxa"/>
              <w:right w:w="-411" w:type="dxa"/>
            </w:tcMar>
            <w:vAlign w:val="bottom"/>
          </w:tcPr>
          <w:p w14:paraId="254A042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38E75A8"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B4482E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E5F9037"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32C912E" w14:textId="77777777" w:rsidR="00142F34" w:rsidRDefault="00142F34">
            <w:pPr>
              <w:jc w:val="center"/>
              <w:rPr>
                <w:sz w:val="20"/>
                <w:szCs w:val="20"/>
              </w:rPr>
            </w:pPr>
          </w:p>
        </w:tc>
      </w:tr>
      <w:tr w:rsidR="00142F34" w14:paraId="6DF26CD1"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3DD4E47" w14:textId="77777777" w:rsidR="00142F34" w:rsidRDefault="00353792">
            <w:pPr>
              <w:rPr>
                <w:sz w:val="20"/>
                <w:szCs w:val="20"/>
              </w:rPr>
            </w:pPr>
            <w:r>
              <w:rPr>
                <w:rFonts w:ascii="Calibri" w:eastAsia="Calibri" w:hAnsi="Calibri" w:cs="Calibri"/>
                <w:sz w:val="20"/>
                <w:szCs w:val="20"/>
              </w:rPr>
              <w:t>Hexanchus griseus</w:t>
            </w:r>
          </w:p>
        </w:tc>
        <w:tc>
          <w:tcPr>
            <w:tcW w:w="1418" w:type="dxa"/>
            <w:tcBorders>
              <w:top w:val="nil"/>
              <w:left w:val="nil"/>
              <w:bottom w:val="nil"/>
              <w:right w:val="nil"/>
            </w:tcBorders>
            <w:tcMar>
              <w:top w:w="-411" w:type="dxa"/>
              <w:left w:w="-411" w:type="dxa"/>
              <w:bottom w:w="-411" w:type="dxa"/>
              <w:right w:w="-411" w:type="dxa"/>
            </w:tcMar>
            <w:vAlign w:val="bottom"/>
          </w:tcPr>
          <w:p w14:paraId="7C10AC84"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6B7430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F936624"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4C263EC"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0801D58" w14:textId="77777777" w:rsidR="00142F34" w:rsidRDefault="00353792">
            <w:pPr>
              <w:jc w:val="center"/>
              <w:rPr>
                <w:sz w:val="20"/>
                <w:szCs w:val="20"/>
              </w:rPr>
            </w:pPr>
            <w:r>
              <w:rPr>
                <w:rFonts w:ascii="Calibri" w:eastAsia="Calibri" w:hAnsi="Calibri" w:cs="Calibri"/>
                <w:sz w:val="20"/>
                <w:szCs w:val="20"/>
              </w:rPr>
              <w:t>X</w:t>
            </w:r>
          </w:p>
        </w:tc>
      </w:tr>
      <w:tr w:rsidR="00142F34" w14:paraId="68FEE44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8458271" w14:textId="77777777" w:rsidR="00142F34" w:rsidRDefault="00353792">
            <w:pPr>
              <w:rPr>
                <w:sz w:val="20"/>
                <w:szCs w:val="20"/>
              </w:rPr>
            </w:pPr>
            <w:r>
              <w:rPr>
                <w:rFonts w:ascii="Calibri" w:eastAsia="Calibri" w:hAnsi="Calibri" w:cs="Calibri"/>
                <w:sz w:val="20"/>
                <w:szCs w:val="20"/>
              </w:rPr>
              <w:t>Hippoglossina stomata</w:t>
            </w:r>
          </w:p>
        </w:tc>
        <w:tc>
          <w:tcPr>
            <w:tcW w:w="1418" w:type="dxa"/>
            <w:tcBorders>
              <w:top w:val="nil"/>
              <w:left w:val="nil"/>
              <w:bottom w:val="nil"/>
              <w:right w:val="nil"/>
            </w:tcBorders>
            <w:tcMar>
              <w:top w:w="-411" w:type="dxa"/>
              <w:left w:w="-411" w:type="dxa"/>
              <w:bottom w:w="-411" w:type="dxa"/>
              <w:right w:w="-411" w:type="dxa"/>
            </w:tcMar>
            <w:vAlign w:val="bottom"/>
          </w:tcPr>
          <w:p w14:paraId="6DA9EDE8"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B18DAB6"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38B5480"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4335B147"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DDED784" w14:textId="77777777" w:rsidR="00142F34" w:rsidRDefault="00142F34">
            <w:pPr>
              <w:jc w:val="center"/>
              <w:rPr>
                <w:sz w:val="20"/>
                <w:szCs w:val="20"/>
              </w:rPr>
            </w:pPr>
          </w:p>
        </w:tc>
      </w:tr>
      <w:tr w:rsidR="00142F34" w14:paraId="00DD6088"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5886544" w14:textId="77777777" w:rsidR="00142F34" w:rsidRDefault="00353792">
            <w:pPr>
              <w:rPr>
                <w:sz w:val="20"/>
                <w:szCs w:val="20"/>
              </w:rPr>
            </w:pPr>
            <w:r>
              <w:rPr>
                <w:rFonts w:ascii="Calibri" w:eastAsia="Calibri" w:hAnsi="Calibri" w:cs="Calibri"/>
                <w:sz w:val="20"/>
                <w:szCs w:val="20"/>
              </w:rPr>
              <w:t>Hippoglossus stenolepis</w:t>
            </w:r>
          </w:p>
        </w:tc>
        <w:tc>
          <w:tcPr>
            <w:tcW w:w="1418" w:type="dxa"/>
            <w:tcBorders>
              <w:top w:val="nil"/>
              <w:left w:val="nil"/>
              <w:bottom w:val="nil"/>
              <w:right w:val="nil"/>
            </w:tcBorders>
            <w:tcMar>
              <w:top w:w="-411" w:type="dxa"/>
              <w:left w:w="-411" w:type="dxa"/>
              <w:bottom w:w="-411" w:type="dxa"/>
              <w:right w:w="-411" w:type="dxa"/>
            </w:tcMar>
            <w:vAlign w:val="bottom"/>
          </w:tcPr>
          <w:p w14:paraId="2CA1A3A4"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00F9E6C"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23D78E5"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0B538CA3"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1F46F979" w14:textId="77777777" w:rsidR="00142F34" w:rsidRDefault="00353792">
            <w:pPr>
              <w:jc w:val="center"/>
              <w:rPr>
                <w:sz w:val="20"/>
                <w:szCs w:val="20"/>
              </w:rPr>
            </w:pPr>
            <w:r>
              <w:rPr>
                <w:rFonts w:ascii="Calibri" w:eastAsia="Calibri" w:hAnsi="Calibri" w:cs="Calibri"/>
                <w:sz w:val="20"/>
                <w:szCs w:val="20"/>
              </w:rPr>
              <w:t>X</w:t>
            </w:r>
          </w:p>
        </w:tc>
      </w:tr>
      <w:tr w:rsidR="00142F34" w14:paraId="0311936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7CCF3DF" w14:textId="77777777" w:rsidR="00142F34" w:rsidRDefault="00353792">
            <w:pPr>
              <w:rPr>
                <w:sz w:val="20"/>
                <w:szCs w:val="20"/>
              </w:rPr>
            </w:pPr>
            <w:r>
              <w:rPr>
                <w:rFonts w:ascii="Calibri" w:eastAsia="Calibri" w:hAnsi="Calibri" w:cs="Calibri"/>
                <w:sz w:val="20"/>
                <w:szCs w:val="20"/>
              </w:rPr>
              <w:t>Hydrolagus colliei</w:t>
            </w:r>
          </w:p>
        </w:tc>
        <w:tc>
          <w:tcPr>
            <w:tcW w:w="1418" w:type="dxa"/>
            <w:tcBorders>
              <w:top w:val="nil"/>
              <w:left w:val="nil"/>
              <w:bottom w:val="nil"/>
              <w:right w:val="nil"/>
            </w:tcBorders>
            <w:tcMar>
              <w:top w:w="-411" w:type="dxa"/>
              <w:left w:w="-411" w:type="dxa"/>
              <w:bottom w:w="-411" w:type="dxa"/>
              <w:right w:w="-411" w:type="dxa"/>
            </w:tcMar>
            <w:vAlign w:val="bottom"/>
          </w:tcPr>
          <w:p w14:paraId="1CB48586"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5473224C"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FF7956C"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382C4BF1"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66A321F" w14:textId="77777777" w:rsidR="00142F34" w:rsidRDefault="00353792">
            <w:pPr>
              <w:jc w:val="center"/>
              <w:rPr>
                <w:sz w:val="20"/>
                <w:szCs w:val="20"/>
              </w:rPr>
            </w:pPr>
            <w:r>
              <w:rPr>
                <w:rFonts w:ascii="Calibri" w:eastAsia="Calibri" w:hAnsi="Calibri" w:cs="Calibri"/>
                <w:sz w:val="20"/>
                <w:szCs w:val="20"/>
              </w:rPr>
              <w:t>X</w:t>
            </w:r>
          </w:p>
        </w:tc>
      </w:tr>
      <w:tr w:rsidR="00142F34" w14:paraId="2FB2751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44F819F" w14:textId="77777777" w:rsidR="00142F34" w:rsidRDefault="00353792">
            <w:pPr>
              <w:rPr>
                <w:sz w:val="20"/>
                <w:szCs w:val="20"/>
              </w:rPr>
            </w:pPr>
            <w:r>
              <w:rPr>
                <w:rFonts w:ascii="Calibri" w:eastAsia="Calibri" w:hAnsi="Calibri" w:cs="Calibri"/>
                <w:sz w:val="20"/>
                <w:szCs w:val="20"/>
              </w:rPr>
              <w:t>Hyperprosopon anale</w:t>
            </w:r>
          </w:p>
        </w:tc>
        <w:tc>
          <w:tcPr>
            <w:tcW w:w="1418" w:type="dxa"/>
            <w:tcBorders>
              <w:top w:val="nil"/>
              <w:left w:val="nil"/>
              <w:bottom w:val="nil"/>
              <w:right w:val="nil"/>
            </w:tcBorders>
            <w:tcMar>
              <w:top w:w="-411" w:type="dxa"/>
              <w:left w:w="-411" w:type="dxa"/>
              <w:bottom w:w="-411" w:type="dxa"/>
              <w:right w:w="-411" w:type="dxa"/>
            </w:tcMar>
            <w:vAlign w:val="bottom"/>
          </w:tcPr>
          <w:p w14:paraId="092C900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D9D1550"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5E475236"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129CBA3"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B762D3D" w14:textId="77777777" w:rsidR="00142F34" w:rsidRDefault="00142F34">
            <w:pPr>
              <w:jc w:val="center"/>
              <w:rPr>
                <w:sz w:val="20"/>
                <w:szCs w:val="20"/>
              </w:rPr>
            </w:pPr>
          </w:p>
        </w:tc>
      </w:tr>
      <w:tr w:rsidR="00142F34" w14:paraId="261C9BA6"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C43F8C1" w14:textId="77777777" w:rsidR="00142F34" w:rsidRDefault="00353792">
            <w:pPr>
              <w:rPr>
                <w:sz w:val="20"/>
                <w:szCs w:val="20"/>
              </w:rPr>
            </w:pPr>
            <w:r>
              <w:rPr>
                <w:rFonts w:ascii="Calibri" w:eastAsia="Calibri" w:hAnsi="Calibri" w:cs="Calibri"/>
                <w:sz w:val="20"/>
                <w:szCs w:val="20"/>
              </w:rPr>
              <w:t>Hyperprosopon argenteum</w:t>
            </w:r>
          </w:p>
        </w:tc>
        <w:tc>
          <w:tcPr>
            <w:tcW w:w="1418" w:type="dxa"/>
            <w:tcBorders>
              <w:top w:val="nil"/>
              <w:left w:val="nil"/>
              <w:bottom w:val="nil"/>
              <w:right w:val="nil"/>
            </w:tcBorders>
            <w:tcMar>
              <w:top w:w="-411" w:type="dxa"/>
              <w:left w:w="-411" w:type="dxa"/>
              <w:bottom w:w="-411" w:type="dxa"/>
              <w:right w:w="-411" w:type="dxa"/>
            </w:tcMar>
            <w:vAlign w:val="bottom"/>
          </w:tcPr>
          <w:p w14:paraId="06AB03CB"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9BD4A00"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1DCCD83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569067C3"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CE9883E" w14:textId="77777777" w:rsidR="00142F34" w:rsidRDefault="00142F34">
            <w:pPr>
              <w:jc w:val="center"/>
              <w:rPr>
                <w:sz w:val="20"/>
                <w:szCs w:val="20"/>
              </w:rPr>
            </w:pPr>
          </w:p>
        </w:tc>
      </w:tr>
      <w:tr w:rsidR="00142F34" w14:paraId="28ADD06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28C0327" w14:textId="77777777" w:rsidR="00142F34" w:rsidRDefault="00353792">
            <w:pPr>
              <w:rPr>
                <w:sz w:val="20"/>
                <w:szCs w:val="20"/>
              </w:rPr>
            </w:pPr>
            <w:r>
              <w:rPr>
                <w:rFonts w:ascii="Calibri" w:eastAsia="Calibri" w:hAnsi="Calibri" w:cs="Calibri"/>
                <w:sz w:val="20"/>
                <w:szCs w:val="20"/>
              </w:rPr>
              <w:t>Hyperprosopon ellipticum</w:t>
            </w:r>
          </w:p>
        </w:tc>
        <w:tc>
          <w:tcPr>
            <w:tcW w:w="1418" w:type="dxa"/>
            <w:tcBorders>
              <w:top w:val="nil"/>
              <w:left w:val="nil"/>
              <w:bottom w:val="nil"/>
              <w:right w:val="nil"/>
            </w:tcBorders>
            <w:tcMar>
              <w:top w:w="-411" w:type="dxa"/>
              <w:left w:w="-411" w:type="dxa"/>
              <w:bottom w:w="-411" w:type="dxa"/>
              <w:right w:w="-411" w:type="dxa"/>
            </w:tcMar>
            <w:vAlign w:val="bottom"/>
          </w:tcPr>
          <w:p w14:paraId="4061AC76"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E21F4AB"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77B44119"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59325B62"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BE8AFD1" w14:textId="77777777" w:rsidR="00142F34" w:rsidRDefault="00142F34">
            <w:pPr>
              <w:jc w:val="center"/>
              <w:rPr>
                <w:sz w:val="20"/>
                <w:szCs w:val="20"/>
              </w:rPr>
            </w:pPr>
          </w:p>
        </w:tc>
      </w:tr>
      <w:tr w:rsidR="00142F34" w14:paraId="7EBF5C9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F1FB87C" w14:textId="77777777" w:rsidR="00142F34" w:rsidRDefault="00353792">
            <w:pPr>
              <w:rPr>
                <w:sz w:val="20"/>
                <w:szCs w:val="20"/>
              </w:rPr>
            </w:pPr>
            <w:r>
              <w:rPr>
                <w:rFonts w:ascii="Calibri" w:eastAsia="Calibri" w:hAnsi="Calibri" w:cs="Calibri"/>
                <w:sz w:val="20"/>
                <w:szCs w:val="20"/>
              </w:rPr>
              <w:t>Hypomesus pretiosus</w:t>
            </w:r>
          </w:p>
        </w:tc>
        <w:tc>
          <w:tcPr>
            <w:tcW w:w="1418" w:type="dxa"/>
            <w:tcBorders>
              <w:top w:val="nil"/>
              <w:left w:val="nil"/>
              <w:bottom w:val="nil"/>
              <w:right w:val="nil"/>
            </w:tcBorders>
            <w:tcMar>
              <w:top w:w="-411" w:type="dxa"/>
              <w:left w:w="-411" w:type="dxa"/>
              <w:bottom w:w="-411" w:type="dxa"/>
              <w:right w:w="-411" w:type="dxa"/>
            </w:tcMar>
            <w:vAlign w:val="bottom"/>
          </w:tcPr>
          <w:p w14:paraId="6EF53D11"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134B514"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6E139C80"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0167CB5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5F0B794" w14:textId="77777777" w:rsidR="00142F34" w:rsidRDefault="00142F34">
            <w:pPr>
              <w:jc w:val="center"/>
              <w:rPr>
                <w:sz w:val="20"/>
                <w:szCs w:val="20"/>
              </w:rPr>
            </w:pPr>
          </w:p>
        </w:tc>
      </w:tr>
      <w:tr w:rsidR="00142F34" w14:paraId="686CC14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E50F30E" w14:textId="77777777" w:rsidR="00142F34" w:rsidRDefault="00353792">
            <w:pPr>
              <w:rPr>
                <w:sz w:val="20"/>
                <w:szCs w:val="20"/>
              </w:rPr>
            </w:pPr>
            <w:r>
              <w:rPr>
                <w:rFonts w:ascii="Calibri" w:eastAsia="Calibri" w:hAnsi="Calibri" w:cs="Calibri"/>
                <w:sz w:val="20"/>
                <w:szCs w:val="20"/>
              </w:rPr>
              <w:t>Hypsurus caryi</w:t>
            </w:r>
          </w:p>
        </w:tc>
        <w:tc>
          <w:tcPr>
            <w:tcW w:w="1418" w:type="dxa"/>
            <w:tcBorders>
              <w:top w:val="nil"/>
              <w:left w:val="nil"/>
              <w:bottom w:val="nil"/>
              <w:right w:val="nil"/>
            </w:tcBorders>
            <w:tcMar>
              <w:top w:w="-411" w:type="dxa"/>
              <w:left w:w="-411" w:type="dxa"/>
              <w:bottom w:w="-411" w:type="dxa"/>
              <w:right w:w="-411" w:type="dxa"/>
            </w:tcMar>
            <w:vAlign w:val="bottom"/>
          </w:tcPr>
          <w:p w14:paraId="52890D1E"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EC9181B"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33AEA65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E302C0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916BD66" w14:textId="77777777" w:rsidR="00142F34" w:rsidRDefault="00353792">
            <w:pPr>
              <w:jc w:val="center"/>
              <w:rPr>
                <w:sz w:val="20"/>
                <w:szCs w:val="20"/>
              </w:rPr>
            </w:pPr>
            <w:r>
              <w:rPr>
                <w:rFonts w:ascii="Calibri" w:eastAsia="Calibri" w:hAnsi="Calibri" w:cs="Calibri"/>
                <w:sz w:val="20"/>
                <w:szCs w:val="20"/>
              </w:rPr>
              <w:t>X</w:t>
            </w:r>
          </w:p>
        </w:tc>
      </w:tr>
      <w:tr w:rsidR="00142F34" w14:paraId="7A96A71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F3EB43B" w14:textId="77777777" w:rsidR="00142F34" w:rsidRDefault="00353792">
            <w:pPr>
              <w:rPr>
                <w:sz w:val="20"/>
                <w:szCs w:val="20"/>
              </w:rPr>
            </w:pPr>
            <w:r>
              <w:rPr>
                <w:rFonts w:ascii="Calibri" w:eastAsia="Calibri" w:hAnsi="Calibri" w:cs="Calibri"/>
                <w:sz w:val="20"/>
                <w:szCs w:val="20"/>
              </w:rPr>
              <w:t>Hypsypops rubicundus</w:t>
            </w:r>
          </w:p>
        </w:tc>
        <w:tc>
          <w:tcPr>
            <w:tcW w:w="1418" w:type="dxa"/>
            <w:tcBorders>
              <w:top w:val="nil"/>
              <w:left w:val="nil"/>
              <w:bottom w:val="nil"/>
              <w:right w:val="nil"/>
            </w:tcBorders>
            <w:tcMar>
              <w:top w:w="-411" w:type="dxa"/>
              <w:left w:w="-411" w:type="dxa"/>
              <w:bottom w:w="-411" w:type="dxa"/>
              <w:right w:w="-411" w:type="dxa"/>
            </w:tcMar>
            <w:vAlign w:val="bottom"/>
          </w:tcPr>
          <w:p w14:paraId="1394F834"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5502A24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61187141"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1BDC74C"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68936BAC" w14:textId="77777777" w:rsidR="00142F34" w:rsidRDefault="00353792">
            <w:pPr>
              <w:jc w:val="center"/>
              <w:rPr>
                <w:sz w:val="20"/>
                <w:szCs w:val="20"/>
              </w:rPr>
            </w:pPr>
            <w:r>
              <w:rPr>
                <w:rFonts w:ascii="Calibri" w:eastAsia="Calibri" w:hAnsi="Calibri" w:cs="Calibri"/>
                <w:sz w:val="20"/>
                <w:szCs w:val="20"/>
              </w:rPr>
              <w:t>X</w:t>
            </w:r>
          </w:p>
        </w:tc>
      </w:tr>
      <w:tr w:rsidR="00142F34" w14:paraId="0ADEA5E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095D729" w14:textId="77777777" w:rsidR="00142F34" w:rsidRDefault="00353792">
            <w:pPr>
              <w:rPr>
                <w:sz w:val="20"/>
                <w:szCs w:val="20"/>
              </w:rPr>
            </w:pPr>
            <w:r>
              <w:rPr>
                <w:rFonts w:ascii="Calibri" w:eastAsia="Calibri" w:hAnsi="Calibri" w:cs="Calibri"/>
                <w:sz w:val="20"/>
                <w:szCs w:val="20"/>
              </w:rPr>
              <w:lastRenderedPageBreak/>
              <w:t>Kyphosus azureus</w:t>
            </w:r>
          </w:p>
        </w:tc>
        <w:tc>
          <w:tcPr>
            <w:tcW w:w="1418" w:type="dxa"/>
            <w:tcBorders>
              <w:top w:val="nil"/>
              <w:left w:val="nil"/>
              <w:bottom w:val="nil"/>
              <w:right w:val="nil"/>
            </w:tcBorders>
            <w:tcMar>
              <w:top w:w="-411" w:type="dxa"/>
              <w:left w:w="-411" w:type="dxa"/>
              <w:bottom w:w="-411" w:type="dxa"/>
              <w:right w:w="-411" w:type="dxa"/>
            </w:tcMar>
            <w:vAlign w:val="bottom"/>
          </w:tcPr>
          <w:p w14:paraId="0F6BE849"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9BAE853"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526F9925"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E5312A2"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3FEA3CB" w14:textId="77777777" w:rsidR="00142F34" w:rsidRDefault="00142F34">
            <w:pPr>
              <w:jc w:val="center"/>
              <w:rPr>
                <w:sz w:val="20"/>
                <w:szCs w:val="20"/>
              </w:rPr>
            </w:pPr>
          </w:p>
        </w:tc>
      </w:tr>
      <w:tr w:rsidR="00142F34" w14:paraId="465FE05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A8E30E8" w14:textId="77777777" w:rsidR="00142F34" w:rsidRDefault="00353792">
            <w:pPr>
              <w:rPr>
                <w:sz w:val="20"/>
                <w:szCs w:val="20"/>
              </w:rPr>
            </w:pPr>
            <w:r>
              <w:rPr>
                <w:rFonts w:ascii="Calibri" w:eastAsia="Calibri" w:hAnsi="Calibri" w:cs="Calibri"/>
                <w:sz w:val="20"/>
                <w:szCs w:val="20"/>
              </w:rPr>
              <w:t>Leiocottus hirundo</w:t>
            </w:r>
          </w:p>
        </w:tc>
        <w:tc>
          <w:tcPr>
            <w:tcW w:w="1418" w:type="dxa"/>
            <w:tcBorders>
              <w:top w:val="nil"/>
              <w:left w:val="nil"/>
              <w:bottom w:val="nil"/>
              <w:right w:val="nil"/>
            </w:tcBorders>
            <w:tcMar>
              <w:top w:w="-411" w:type="dxa"/>
              <w:left w:w="-411" w:type="dxa"/>
              <w:bottom w:w="-411" w:type="dxa"/>
              <w:right w:w="-411" w:type="dxa"/>
            </w:tcMar>
            <w:vAlign w:val="bottom"/>
          </w:tcPr>
          <w:p w14:paraId="5BF70667"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EBD7A41"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607EB7A"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8E17552"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C5EA800" w14:textId="77777777" w:rsidR="00142F34" w:rsidRDefault="00142F34">
            <w:pPr>
              <w:jc w:val="center"/>
              <w:rPr>
                <w:sz w:val="20"/>
                <w:szCs w:val="20"/>
              </w:rPr>
            </w:pPr>
          </w:p>
        </w:tc>
      </w:tr>
      <w:tr w:rsidR="00142F34" w14:paraId="33C58A95"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72E495D" w14:textId="77777777" w:rsidR="00142F34" w:rsidRDefault="00353792">
            <w:pPr>
              <w:rPr>
                <w:sz w:val="20"/>
                <w:szCs w:val="20"/>
              </w:rPr>
            </w:pPr>
            <w:r>
              <w:rPr>
                <w:rFonts w:ascii="Calibri" w:eastAsia="Calibri" w:hAnsi="Calibri" w:cs="Calibri"/>
                <w:sz w:val="20"/>
                <w:szCs w:val="20"/>
              </w:rPr>
              <w:t>Lepidopsetta bilineata</w:t>
            </w:r>
          </w:p>
        </w:tc>
        <w:tc>
          <w:tcPr>
            <w:tcW w:w="1418" w:type="dxa"/>
            <w:tcBorders>
              <w:top w:val="nil"/>
              <w:left w:val="nil"/>
              <w:bottom w:val="nil"/>
              <w:right w:val="nil"/>
            </w:tcBorders>
            <w:tcMar>
              <w:top w:w="-411" w:type="dxa"/>
              <w:left w:w="-411" w:type="dxa"/>
              <w:bottom w:w="-411" w:type="dxa"/>
              <w:right w:w="-411" w:type="dxa"/>
            </w:tcMar>
            <w:vAlign w:val="bottom"/>
          </w:tcPr>
          <w:p w14:paraId="75C153DE"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4BB58BF"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2485CD8"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D1EB2EB"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DC2C326" w14:textId="77777777" w:rsidR="00142F34" w:rsidRDefault="00353792">
            <w:pPr>
              <w:jc w:val="center"/>
              <w:rPr>
                <w:sz w:val="20"/>
                <w:szCs w:val="20"/>
              </w:rPr>
            </w:pPr>
            <w:r>
              <w:rPr>
                <w:rFonts w:ascii="Calibri" w:eastAsia="Calibri" w:hAnsi="Calibri" w:cs="Calibri"/>
                <w:sz w:val="20"/>
                <w:szCs w:val="20"/>
              </w:rPr>
              <w:t>X</w:t>
            </w:r>
          </w:p>
        </w:tc>
      </w:tr>
      <w:tr w:rsidR="00142F34" w14:paraId="09B537F5"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C6240AF" w14:textId="77777777" w:rsidR="00142F34" w:rsidRDefault="00353792">
            <w:pPr>
              <w:rPr>
                <w:sz w:val="20"/>
                <w:szCs w:val="20"/>
              </w:rPr>
            </w:pPr>
            <w:r>
              <w:rPr>
                <w:rFonts w:ascii="Calibri" w:eastAsia="Calibri" w:hAnsi="Calibri" w:cs="Calibri"/>
                <w:sz w:val="20"/>
                <w:szCs w:val="20"/>
              </w:rPr>
              <w:t>Leptocottus armatus</w:t>
            </w:r>
          </w:p>
        </w:tc>
        <w:tc>
          <w:tcPr>
            <w:tcW w:w="1418" w:type="dxa"/>
            <w:tcBorders>
              <w:top w:val="nil"/>
              <w:left w:val="nil"/>
              <w:bottom w:val="nil"/>
              <w:right w:val="nil"/>
            </w:tcBorders>
            <w:tcMar>
              <w:top w:w="-411" w:type="dxa"/>
              <w:left w:w="-411" w:type="dxa"/>
              <w:bottom w:w="-411" w:type="dxa"/>
              <w:right w:w="-411" w:type="dxa"/>
            </w:tcMar>
            <w:vAlign w:val="bottom"/>
          </w:tcPr>
          <w:p w14:paraId="20584926"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75FB0CE5"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3B2AA215"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D98C0E4"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82CCCB0" w14:textId="77777777" w:rsidR="00142F34" w:rsidRDefault="00353792">
            <w:pPr>
              <w:jc w:val="center"/>
              <w:rPr>
                <w:sz w:val="20"/>
                <w:szCs w:val="20"/>
              </w:rPr>
            </w:pPr>
            <w:r>
              <w:rPr>
                <w:rFonts w:ascii="Calibri" w:eastAsia="Calibri" w:hAnsi="Calibri" w:cs="Calibri"/>
                <w:sz w:val="20"/>
                <w:szCs w:val="20"/>
              </w:rPr>
              <w:t>X</w:t>
            </w:r>
          </w:p>
        </w:tc>
      </w:tr>
      <w:tr w:rsidR="00142F34" w14:paraId="2B69C856"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8307871" w14:textId="77777777" w:rsidR="00142F34" w:rsidRDefault="00353792">
            <w:pPr>
              <w:rPr>
                <w:sz w:val="20"/>
                <w:szCs w:val="20"/>
              </w:rPr>
            </w:pPr>
            <w:r>
              <w:rPr>
                <w:rFonts w:ascii="Calibri" w:eastAsia="Calibri" w:hAnsi="Calibri" w:cs="Calibri"/>
                <w:sz w:val="20"/>
                <w:szCs w:val="20"/>
              </w:rPr>
              <w:t>Lethops connectens</w:t>
            </w:r>
          </w:p>
        </w:tc>
        <w:tc>
          <w:tcPr>
            <w:tcW w:w="1418" w:type="dxa"/>
            <w:tcBorders>
              <w:top w:val="nil"/>
              <w:left w:val="nil"/>
              <w:bottom w:val="nil"/>
              <w:right w:val="nil"/>
            </w:tcBorders>
            <w:tcMar>
              <w:top w:w="-411" w:type="dxa"/>
              <w:left w:w="-411" w:type="dxa"/>
              <w:bottom w:w="-411" w:type="dxa"/>
              <w:right w:w="-411" w:type="dxa"/>
            </w:tcMar>
            <w:vAlign w:val="bottom"/>
          </w:tcPr>
          <w:p w14:paraId="468930A3"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81BAFC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933924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A807D7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E5A5B35" w14:textId="77777777" w:rsidR="00142F34" w:rsidRDefault="00142F34">
            <w:pPr>
              <w:jc w:val="center"/>
              <w:rPr>
                <w:sz w:val="20"/>
                <w:szCs w:val="20"/>
              </w:rPr>
            </w:pPr>
          </w:p>
        </w:tc>
      </w:tr>
      <w:tr w:rsidR="00142F34" w14:paraId="7A69629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4375B0B" w14:textId="77777777" w:rsidR="00142F34" w:rsidRDefault="00353792">
            <w:pPr>
              <w:rPr>
                <w:sz w:val="20"/>
                <w:szCs w:val="20"/>
              </w:rPr>
            </w:pPr>
            <w:r>
              <w:rPr>
                <w:rFonts w:ascii="Calibri" w:eastAsia="Calibri" w:hAnsi="Calibri" w:cs="Calibri"/>
                <w:sz w:val="20"/>
                <w:szCs w:val="20"/>
              </w:rPr>
              <w:t>Lycodes pacificus</w:t>
            </w:r>
          </w:p>
        </w:tc>
        <w:tc>
          <w:tcPr>
            <w:tcW w:w="1418" w:type="dxa"/>
            <w:tcBorders>
              <w:top w:val="nil"/>
              <w:left w:val="nil"/>
              <w:bottom w:val="nil"/>
              <w:right w:val="nil"/>
            </w:tcBorders>
            <w:tcMar>
              <w:top w:w="-411" w:type="dxa"/>
              <w:left w:w="-411" w:type="dxa"/>
              <w:bottom w:w="-411" w:type="dxa"/>
              <w:right w:w="-411" w:type="dxa"/>
            </w:tcMar>
            <w:vAlign w:val="bottom"/>
          </w:tcPr>
          <w:p w14:paraId="2AAC79A2"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5C2FE0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497A1D8"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18288C6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69EEFFB" w14:textId="77777777" w:rsidR="00142F34" w:rsidRDefault="00353792">
            <w:pPr>
              <w:jc w:val="center"/>
              <w:rPr>
                <w:sz w:val="20"/>
                <w:szCs w:val="20"/>
              </w:rPr>
            </w:pPr>
            <w:r>
              <w:rPr>
                <w:rFonts w:ascii="Calibri" w:eastAsia="Calibri" w:hAnsi="Calibri" w:cs="Calibri"/>
                <w:sz w:val="20"/>
                <w:szCs w:val="20"/>
              </w:rPr>
              <w:t>X</w:t>
            </w:r>
          </w:p>
        </w:tc>
      </w:tr>
      <w:tr w:rsidR="00142F34" w14:paraId="093874E5"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7F86F6F" w14:textId="77777777" w:rsidR="00142F34" w:rsidRDefault="00353792">
            <w:pPr>
              <w:rPr>
                <w:sz w:val="20"/>
                <w:szCs w:val="20"/>
              </w:rPr>
            </w:pPr>
            <w:r>
              <w:rPr>
                <w:rFonts w:ascii="Calibri" w:eastAsia="Calibri" w:hAnsi="Calibri" w:cs="Calibri"/>
                <w:sz w:val="20"/>
                <w:szCs w:val="20"/>
              </w:rPr>
              <w:t>Lyopsetta exilis</w:t>
            </w:r>
          </w:p>
        </w:tc>
        <w:tc>
          <w:tcPr>
            <w:tcW w:w="1418" w:type="dxa"/>
            <w:tcBorders>
              <w:top w:val="nil"/>
              <w:left w:val="nil"/>
              <w:bottom w:val="nil"/>
              <w:right w:val="nil"/>
            </w:tcBorders>
            <w:tcMar>
              <w:top w:w="-411" w:type="dxa"/>
              <w:left w:w="-411" w:type="dxa"/>
              <w:bottom w:w="-411" w:type="dxa"/>
              <w:right w:w="-411" w:type="dxa"/>
            </w:tcMar>
            <w:vAlign w:val="bottom"/>
          </w:tcPr>
          <w:p w14:paraId="50D7C5B9"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0C9203B"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EE618A1"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1C4B9DE0"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BF460F6" w14:textId="77777777" w:rsidR="00142F34" w:rsidRDefault="00353792">
            <w:pPr>
              <w:jc w:val="center"/>
              <w:rPr>
                <w:sz w:val="20"/>
                <w:szCs w:val="20"/>
              </w:rPr>
            </w:pPr>
            <w:r>
              <w:rPr>
                <w:rFonts w:ascii="Calibri" w:eastAsia="Calibri" w:hAnsi="Calibri" w:cs="Calibri"/>
                <w:sz w:val="20"/>
                <w:szCs w:val="20"/>
              </w:rPr>
              <w:t>X</w:t>
            </w:r>
          </w:p>
        </w:tc>
      </w:tr>
      <w:tr w:rsidR="00142F34" w14:paraId="4DF8FAD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5E91928" w14:textId="77777777" w:rsidR="00142F34" w:rsidRDefault="00353792">
            <w:pPr>
              <w:rPr>
                <w:sz w:val="20"/>
                <w:szCs w:val="20"/>
              </w:rPr>
            </w:pPr>
            <w:r>
              <w:rPr>
                <w:rFonts w:ascii="Calibri" w:eastAsia="Calibri" w:hAnsi="Calibri" w:cs="Calibri"/>
                <w:sz w:val="20"/>
                <w:szCs w:val="20"/>
              </w:rPr>
              <w:t>Lythrypnus dalli</w:t>
            </w:r>
          </w:p>
        </w:tc>
        <w:tc>
          <w:tcPr>
            <w:tcW w:w="1418" w:type="dxa"/>
            <w:tcBorders>
              <w:top w:val="nil"/>
              <w:left w:val="nil"/>
              <w:bottom w:val="nil"/>
              <w:right w:val="nil"/>
            </w:tcBorders>
            <w:tcMar>
              <w:top w:w="-411" w:type="dxa"/>
              <w:left w:w="-411" w:type="dxa"/>
              <w:bottom w:w="-411" w:type="dxa"/>
              <w:right w:w="-411" w:type="dxa"/>
            </w:tcMar>
            <w:vAlign w:val="bottom"/>
          </w:tcPr>
          <w:p w14:paraId="6A76F490"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70911AC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9BCC4F9"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9DD29FF"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4A0F58D" w14:textId="77777777" w:rsidR="00142F34" w:rsidRDefault="00353792">
            <w:pPr>
              <w:jc w:val="center"/>
              <w:rPr>
                <w:sz w:val="20"/>
                <w:szCs w:val="20"/>
              </w:rPr>
            </w:pPr>
            <w:r>
              <w:rPr>
                <w:rFonts w:ascii="Calibri" w:eastAsia="Calibri" w:hAnsi="Calibri" w:cs="Calibri"/>
                <w:sz w:val="20"/>
                <w:szCs w:val="20"/>
              </w:rPr>
              <w:t>X</w:t>
            </w:r>
          </w:p>
        </w:tc>
      </w:tr>
      <w:tr w:rsidR="00142F34" w14:paraId="7C2AFBF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3BCC58D" w14:textId="77777777" w:rsidR="00142F34" w:rsidRDefault="00353792">
            <w:pPr>
              <w:rPr>
                <w:sz w:val="20"/>
                <w:szCs w:val="20"/>
              </w:rPr>
            </w:pPr>
            <w:r>
              <w:rPr>
                <w:rFonts w:ascii="Calibri" w:eastAsia="Calibri" w:hAnsi="Calibri" w:cs="Calibri"/>
                <w:sz w:val="20"/>
                <w:szCs w:val="20"/>
              </w:rPr>
              <w:t>Macrouridae spp</w:t>
            </w:r>
          </w:p>
        </w:tc>
        <w:tc>
          <w:tcPr>
            <w:tcW w:w="1418" w:type="dxa"/>
            <w:tcBorders>
              <w:top w:val="nil"/>
              <w:left w:val="nil"/>
              <w:bottom w:val="nil"/>
              <w:right w:val="nil"/>
            </w:tcBorders>
            <w:tcMar>
              <w:top w:w="-411" w:type="dxa"/>
              <w:left w:w="-411" w:type="dxa"/>
              <w:bottom w:w="-411" w:type="dxa"/>
              <w:right w:w="-411" w:type="dxa"/>
            </w:tcMar>
            <w:vAlign w:val="bottom"/>
          </w:tcPr>
          <w:p w14:paraId="5BF3A72F"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D61A4AB"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5F711DC"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4274E150"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8F4A357" w14:textId="77777777" w:rsidR="00142F34" w:rsidRDefault="00353792">
            <w:pPr>
              <w:jc w:val="center"/>
              <w:rPr>
                <w:sz w:val="20"/>
                <w:szCs w:val="20"/>
              </w:rPr>
            </w:pPr>
            <w:r>
              <w:rPr>
                <w:rFonts w:ascii="Calibri" w:eastAsia="Calibri" w:hAnsi="Calibri" w:cs="Calibri"/>
                <w:sz w:val="20"/>
                <w:szCs w:val="20"/>
              </w:rPr>
              <w:t>X</w:t>
            </w:r>
          </w:p>
        </w:tc>
      </w:tr>
      <w:tr w:rsidR="00142F34" w14:paraId="441CDDF6"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8106DB9" w14:textId="77777777" w:rsidR="00142F34" w:rsidRDefault="00353792">
            <w:pPr>
              <w:rPr>
                <w:sz w:val="20"/>
                <w:szCs w:val="20"/>
              </w:rPr>
            </w:pPr>
            <w:r>
              <w:rPr>
                <w:rFonts w:ascii="Calibri" w:eastAsia="Calibri" w:hAnsi="Calibri" w:cs="Calibri"/>
                <w:sz w:val="20"/>
                <w:szCs w:val="20"/>
              </w:rPr>
              <w:t>Medialuna californiensis</w:t>
            </w:r>
          </w:p>
        </w:tc>
        <w:tc>
          <w:tcPr>
            <w:tcW w:w="1418" w:type="dxa"/>
            <w:tcBorders>
              <w:top w:val="nil"/>
              <w:left w:val="nil"/>
              <w:bottom w:val="nil"/>
              <w:right w:val="nil"/>
            </w:tcBorders>
            <w:tcMar>
              <w:top w:w="-411" w:type="dxa"/>
              <w:left w:w="-411" w:type="dxa"/>
              <w:bottom w:w="-411" w:type="dxa"/>
              <w:right w:w="-411" w:type="dxa"/>
            </w:tcMar>
            <w:vAlign w:val="bottom"/>
          </w:tcPr>
          <w:p w14:paraId="494E20F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5532D2C"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72F8C67A"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CE319D3"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3F6295E2" w14:textId="77777777" w:rsidR="00142F34" w:rsidRDefault="00353792">
            <w:pPr>
              <w:jc w:val="center"/>
              <w:rPr>
                <w:sz w:val="20"/>
                <w:szCs w:val="20"/>
              </w:rPr>
            </w:pPr>
            <w:r>
              <w:rPr>
                <w:rFonts w:ascii="Calibri" w:eastAsia="Calibri" w:hAnsi="Calibri" w:cs="Calibri"/>
                <w:sz w:val="20"/>
                <w:szCs w:val="20"/>
              </w:rPr>
              <w:t>X</w:t>
            </w:r>
          </w:p>
        </w:tc>
      </w:tr>
      <w:tr w:rsidR="00142F34" w14:paraId="0DDA9A0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27BFE8F" w14:textId="77777777" w:rsidR="00142F34" w:rsidRDefault="00353792">
            <w:pPr>
              <w:rPr>
                <w:sz w:val="20"/>
                <w:szCs w:val="20"/>
              </w:rPr>
            </w:pPr>
            <w:r>
              <w:rPr>
                <w:rFonts w:ascii="Calibri" w:eastAsia="Calibri" w:hAnsi="Calibri" w:cs="Calibri"/>
                <w:sz w:val="20"/>
                <w:szCs w:val="20"/>
              </w:rPr>
              <w:t>Menticirrhus undulatus</w:t>
            </w:r>
          </w:p>
        </w:tc>
        <w:tc>
          <w:tcPr>
            <w:tcW w:w="1418" w:type="dxa"/>
            <w:tcBorders>
              <w:top w:val="nil"/>
              <w:left w:val="nil"/>
              <w:bottom w:val="nil"/>
              <w:right w:val="nil"/>
            </w:tcBorders>
            <w:tcMar>
              <w:top w:w="-411" w:type="dxa"/>
              <w:left w:w="-411" w:type="dxa"/>
              <w:bottom w:w="-411" w:type="dxa"/>
              <w:right w:w="-411" w:type="dxa"/>
            </w:tcMar>
            <w:vAlign w:val="bottom"/>
          </w:tcPr>
          <w:p w14:paraId="09E185C6"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BD5BDE5"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41E2C02D"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32F34ADA"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A8B5221" w14:textId="77777777" w:rsidR="00142F34" w:rsidRDefault="00142F34">
            <w:pPr>
              <w:jc w:val="center"/>
              <w:rPr>
                <w:sz w:val="20"/>
                <w:szCs w:val="20"/>
              </w:rPr>
            </w:pPr>
          </w:p>
        </w:tc>
      </w:tr>
      <w:tr w:rsidR="00142F34" w14:paraId="3A88B77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653B073" w14:textId="77777777" w:rsidR="00142F34" w:rsidRDefault="00353792">
            <w:pPr>
              <w:rPr>
                <w:sz w:val="20"/>
                <w:szCs w:val="20"/>
              </w:rPr>
            </w:pPr>
            <w:r>
              <w:rPr>
                <w:rFonts w:ascii="Calibri" w:eastAsia="Calibri" w:hAnsi="Calibri" w:cs="Calibri"/>
                <w:sz w:val="20"/>
                <w:szCs w:val="20"/>
              </w:rPr>
              <w:t>Merluccius productus</w:t>
            </w:r>
          </w:p>
        </w:tc>
        <w:tc>
          <w:tcPr>
            <w:tcW w:w="1418" w:type="dxa"/>
            <w:tcBorders>
              <w:top w:val="nil"/>
              <w:left w:val="nil"/>
              <w:bottom w:val="nil"/>
              <w:right w:val="nil"/>
            </w:tcBorders>
            <w:tcMar>
              <w:top w:w="-411" w:type="dxa"/>
              <w:left w:w="-411" w:type="dxa"/>
              <w:bottom w:w="-411" w:type="dxa"/>
              <w:right w:w="-411" w:type="dxa"/>
            </w:tcMar>
            <w:vAlign w:val="bottom"/>
          </w:tcPr>
          <w:p w14:paraId="23A4DE3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6ED541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9C00970"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3736FD08"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5395F299" w14:textId="77777777" w:rsidR="00142F34" w:rsidRDefault="00353792">
            <w:pPr>
              <w:jc w:val="center"/>
              <w:rPr>
                <w:sz w:val="20"/>
                <w:szCs w:val="20"/>
              </w:rPr>
            </w:pPr>
            <w:r>
              <w:rPr>
                <w:rFonts w:ascii="Calibri" w:eastAsia="Calibri" w:hAnsi="Calibri" w:cs="Calibri"/>
                <w:sz w:val="20"/>
                <w:szCs w:val="20"/>
              </w:rPr>
              <w:t>X</w:t>
            </w:r>
          </w:p>
        </w:tc>
      </w:tr>
      <w:tr w:rsidR="00142F34" w14:paraId="17DCC60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9F4236F" w14:textId="77777777" w:rsidR="00142F34" w:rsidRDefault="00353792">
            <w:pPr>
              <w:rPr>
                <w:sz w:val="20"/>
                <w:szCs w:val="20"/>
              </w:rPr>
            </w:pPr>
            <w:r>
              <w:rPr>
                <w:rFonts w:ascii="Calibri" w:eastAsia="Calibri" w:hAnsi="Calibri" w:cs="Calibri"/>
                <w:sz w:val="20"/>
                <w:szCs w:val="20"/>
              </w:rPr>
              <w:t>Micrometrus aurora</w:t>
            </w:r>
          </w:p>
        </w:tc>
        <w:tc>
          <w:tcPr>
            <w:tcW w:w="1418" w:type="dxa"/>
            <w:tcBorders>
              <w:top w:val="nil"/>
              <w:left w:val="nil"/>
              <w:bottom w:val="nil"/>
              <w:right w:val="nil"/>
            </w:tcBorders>
            <w:tcMar>
              <w:top w:w="-411" w:type="dxa"/>
              <w:left w:w="-411" w:type="dxa"/>
              <w:bottom w:w="-411" w:type="dxa"/>
              <w:right w:w="-411" w:type="dxa"/>
            </w:tcMar>
            <w:vAlign w:val="bottom"/>
          </w:tcPr>
          <w:p w14:paraId="160017D1"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C9E7323"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05B3C0C3"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BF6B16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200E84E" w14:textId="77777777" w:rsidR="00142F34" w:rsidRDefault="00142F34">
            <w:pPr>
              <w:jc w:val="center"/>
              <w:rPr>
                <w:sz w:val="20"/>
                <w:szCs w:val="20"/>
              </w:rPr>
            </w:pPr>
          </w:p>
        </w:tc>
      </w:tr>
      <w:tr w:rsidR="00142F34" w14:paraId="5EB7CEB5"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BA62EF9" w14:textId="77777777" w:rsidR="00142F34" w:rsidRDefault="00353792">
            <w:pPr>
              <w:rPr>
                <w:sz w:val="20"/>
                <w:szCs w:val="20"/>
              </w:rPr>
            </w:pPr>
            <w:r>
              <w:rPr>
                <w:rFonts w:ascii="Calibri" w:eastAsia="Calibri" w:hAnsi="Calibri" w:cs="Calibri"/>
                <w:sz w:val="20"/>
                <w:szCs w:val="20"/>
              </w:rPr>
              <w:t>Micrometrus minimus</w:t>
            </w:r>
          </w:p>
        </w:tc>
        <w:tc>
          <w:tcPr>
            <w:tcW w:w="1418" w:type="dxa"/>
            <w:tcBorders>
              <w:top w:val="nil"/>
              <w:left w:val="nil"/>
              <w:bottom w:val="nil"/>
              <w:right w:val="nil"/>
            </w:tcBorders>
            <w:tcMar>
              <w:top w:w="-411" w:type="dxa"/>
              <w:left w:w="-411" w:type="dxa"/>
              <w:bottom w:w="-411" w:type="dxa"/>
              <w:right w:w="-411" w:type="dxa"/>
            </w:tcMar>
            <w:vAlign w:val="bottom"/>
          </w:tcPr>
          <w:p w14:paraId="0164C8EC"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27CBDA2"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5683B6A9"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6034953"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720C1CF" w14:textId="77777777" w:rsidR="00142F34" w:rsidRDefault="00142F34">
            <w:pPr>
              <w:jc w:val="center"/>
              <w:rPr>
                <w:sz w:val="20"/>
                <w:szCs w:val="20"/>
              </w:rPr>
            </w:pPr>
          </w:p>
        </w:tc>
      </w:tr>
      <w:tr w:rsidR="00142F34" w14:paraId="20C345C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C81CB8C" w14:textId="77777777" w:rsidR="00142F34" w:rsidRDefault="00353792">
            <w:pPr>
              <w:rPr>
                <w:sz w:val="20"/>
                <w:szCs w:val="20"/>
              </w:rPr>
            </w:pPr>
            <w:r>
              <w:rPr>
                <w:rFonts w:ascii="Calibri" w:eastAsia="Calibri" w:hAnsi="Calibri" w:cs="Calibri"/>
                <w:sz w:val="20"/>
                <w:szCs w:val="20"/>
              </w:rPr>
              <w:t>Microstomus pacificus</w:t>
            </w:r>
          </w:p>
        </w:tc>
        <w:tc>
          <w:tcPr>
            <w:tcW w:w="1418" w:type="dxa"/>
            <w:tcBorders>
              <w:top w:val="nil"/>
              <w:left w:val="nil"/>
              <w:bottom w:val="nil"/>
              <w:right w:val="nil"/>
            </w:tcBorders>
            <w:tcMar>
              <w:top w:w="-411" w:type="dxa"/>
              <w:left w:w="-411" w:type="dxa"/>
              <w:bottom w:w="-411" w:type="dxa"/>
              <w:right w:w="-411" w:type="dxa"/>
            </w:tcMar>
            <w:vAlign w:val="bottom"/>
          </w:tcPr>
          <w:p w14:paraId="2A6A92E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5916D1F"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7141E9F"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9E783D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1BAA7C6" w14:textId="77777777" w:rsidR="00142F34" w:rsidRDefault="00353792">
            <w:pPr>
              <w:jc w:val="center"/>
              <w:rPr>
                <w:sz w:val="20"/>
                <w:szCs w:val="20"/>
              </w:rPr>
            </w:pPr>
            <w:r>
              <w:rPr>
                <w:rFonts w:ascii="Calibri" w:eastAsia="Calibri" w:hAnsi="Calibri" w:cs="Calibri"/>
                <w:sz w:val="20"/>
                <w:szCs w:val="20"/>
              </w:rPr>
              <w:t>X</w:t>
            </w:r>
          </w:p>
        </w:tc>
      </w:tr>
      <w:tr w:rsidR="00142F34" w14:paraId="19E46DB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E57A319" w14:textId="77777777" w:rsidR="00142F34" w:rsidRDefault="00353792">
            <w:pPr>
              <w:rPr>
                <w:sz w:val="20"/>
                <w:szCs w:val="20"/>
              </w:rPr>
            </w:pPr>
            <w:r>
              <w:rPr>
                <w:rFonts w:ascii="Calibri" w:eastAsia="Calibri" w:hAnsi="Calibri" w:cs="Calibri"/>
                <w:sz w:val="20"/>
                <w:szCs w:val="20"/>
              </w:rPr>
              <w:t>Mola mola</w:t>
            </w:r>
          </w:p>
        </w:tc>
        <w:tc>
          <w:tcPr>
            <w:tcW w:w="1418" w:type="dxa"/>
            <w:tcBorders>
              <w:top w:val="nil"/>
              <w:left w:val="nil"/>
              <w:bottom w:val="nil"/>
              <w:right w:val="nil"/>
            </w:tcBorders>
            <w:tcMar>
              <w:top w:w="-411" w:type="dxa"/>
              <w:left w:w="-411" w:type="dxa"/>
              <w:bottom w:w="-411" w:type="dxa"/>
              <w:right w:w="-411" w:type="dxa"/>
            </w:tcMar>
            <w:vAlign w:val="bottom"/>
          </w:tcPr>
          <w:p w14:paraId="0318F9CF"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70343A1C"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EA6420E"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B40E37B"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363E211" w14:textId="77777777" w:rsidR="00142F34" w:rsidRDefault="00353792">
            <w:pPr>
              <w:jc w:val="center"/>
              <w:rPr>
                <w:sz w:val="20"/>
                <w:szCs w:val="20"/>
              </w:rPr>
            </w:pPr>
            <w:r>
              <w:rPr>
                <w:rFonts w:ascii="Calibri" w:eastAsia="Calibri" w:hAnsi="Calibri" w:cs="Calibri"/>
                <w:sz w:val="20"/>
                <w:szCs w:val="20"/>
              </w:rPr>
              <w:t>X</w:t>
            </w:r>
          </w:p>
        </w:tc>
      </w:tr>
      <w:tr w:rsidR="00142F34" w14:paraId="1EDFEFD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B528AAE" w14:textId="77777777" w:rsidR="00142F34" w:rsidRDefault="00353792">
            <w:pPr>
              <w:rPr>
                <w:sz w:val="20"/>
                <w:szCs w:val="20"/>
              </w:rPr>
            </w:pPr>
            <w:r>
              <w:rPr>
                <w:rFonts w:ascii="Calibri" w:eastAsia="Calibri" w:hAnsi="Calibri" w:cs="Calibri"/>
                <w:sz w:val="20"/>
                <w:szCs w:val="20"/>
              </w:rPr>
              <w:t>Morone saxatilis</w:t>
            </w:r>
          </w:p>
        </w:tc>
        <w:tc>
          <w:tcPr>
            <w:tcW w:w="1418" w:type="dxa"/>
            <w:tcBorders>
              <w:top w:val="nil"/>
              <w:left w:val="nil"/>
              <w:bottom w:val="nil"/>
              <w:right w:val="nil"/>
            </w:tcBorders>
            <w:tcMar>
              <w:top w:w="-411" w:type="dxa"/>
              <w:left w:w="-411" w:type="dxa"/>
              <w:bottom w:w="-411" w:type="dxa"/>
              <w:right w:w="-411" w:type="dxa"/>
            </w:tcMar>
            <w:vAlign w:val="bottom"/>
          </w:tcPr>
          <w:p w14:paraId="589F16B1"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A366A47"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449807CD"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17700D6E"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0BFF327" w14:textId="77777777" w:rsidR="00142F34" w:rsidRDefault="00142F34">
            <w:pPr>
              <w:jc w:val="center"/>
              <w:rPr>
                <w:sz w:val="20"/>
                <w:szCs w:val="20"/>
              </w:rPr>
            </w:pPr>
          </w:p>
        </w:tc>
      </w:tr>
      <w:tr w:rsidR="00142F34" w14:paraId="0DAECFF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001E32E" w14:textId="77777777" w:rsidR="00142F34" w:rsidRDefault="00353792">
            <w:pPr>
              <w:rPr>
                <w:sz w:val="20"/>
                <w:szCs w:val="20"/>
              </w:rPr>
            </w:pPr>
            <w:r>
              <w:rPr>
                <w:rFonts w:ascii="Calibri" w:eastAsia="Calibri" w:hAnsi="Calibri" w:cs="Calibri"/>
                <w:sz w:val="20"/>
                <w:szCs w:val="20"/>
              </w:rPr>
              <w:t>Mugil cephalus</w:t>
            </w:r>
          </w:p>
        </w:tc>
        <w:tc>
          <w:tcPr>
            <w:tcW w:w="1418" w:type="dxa"/>
            <w:tcBorders>
              <w:top w:val="nil"/>
              <w:left w:val="nil"/>
              <w:bottom w:val="nil"/>
              <w:right w:val="nil"/>
            </w:tcBorders>
            <w:tcMar>
              <w:top w:w="-411" w:type="dxa"/>
              <w:left w:w="-411" w:type="dxa"/>
              <w:bottom w:w="-411" w:type="dxa"/>
              <w:right w:w="-411" w:type="dxa"/>
            </w:tcMar>
            <w:vAlign w:val="bottom"/>
          </w:tcPr>
          <w:p w14:paraId="337512C9"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D5E6FE7"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1AF7C451"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E33114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82A6698" w14:textId="77777777" w:rsidR="00142F34" w:rsidRDefault="00142F34">
            <w:pPr>
              <w:jc w:val="center"/>
              <w:rPr>
                <w:sz w:val="20"/>
                <w:szCs w:val="20"/>
              </w:rPr>
            </w:pPr>
          </w:p>
        </w:tc>
      </w:tr>
      <w:tr w:rsidR="00142F34" w14:paraId="07ABB3E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66C8B5A" w14:textId="77777777" w:rsidR="00142F34" w:rsidRDefault="00353792">
            <w:pPr>
              <w:rPr>
                <w:sz w:val="20"/>
                <w:szCs w:val="20"/>
              </w:rPr>
            </w:pPr>
            <w:r>
              <w:rPr>
                <w:rFonts w:ascii="Calibri" w:eastAsia="Calibri" w:hAnsi="Calibri" w:cs="Calibri"/>
                <w:sz w:val="20"/>
                <w:szCs w:val="20"/>
              </w:rPr>
              <w:t>Myliobatis californica</w:t>
            </w:r>
          </w:p>
        </w:tc>
        <w:tc>
          <w:tcPr>
            <w:tcW w:w="1418" w:type="dxa"/>
            <w:tcBorders>
              <w:top w:val="nil"/>
              <w:left w:val="nil"/>
              <w:bottom w:val="nil"/>
              <w:right w:val="nil"/>
            </w:tcBorders>
            <w:tcMar>
              <w:top w:w="-411" w:type="dxa"/>
              <w:left w:w="-411" w:type="dxa"/>
              <w:bottom w:w="-411" w:type="dxa"/>
              <w:right w:w="-411" w:type="dxa"/>
            </w:tcMar>
            <w:vAlign w:val="bottom"/>
          </w:tcPr>
          <w:p w14:paraId="0D2AA8A8"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894E7E9"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439195E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331C5D2"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677ED484" w14:textId="77777777" w:rsidR="00142F34" w:rsidRDefault="00353792">
            <w:pPr>
              <w:jc w:val="center"/>
              <w:rPr>
                <w:sz w:val="20"/>
                <w:szCs w:val="20"/>
              </w:rPr>
            </w:pPr>
            <w:r>
              <w:rPr>
                <w:rFonts w:ascii="Calibri" w:eastAsia="Calibri" w:hAnsi="Calibri" w:cs="Calibri"/>
                <w:sz w:val="20"/>
                <w:szCs w:val="20"/>
              </w:rPr>
              <w:t>X</w:t>
            </w:r>
          </w:p>
        </w:tc>
      </w:tr>
      <w:tr w:rsidR="00142F34" w14:paraId="7B3169A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120961A" w14:textId="77777777" w:rsidR="00142F34" w:rsidRDefault="00353792">
            <w:pPr>
              <w:rPr>
                <w:sz w:val="20"/>
                <w:szCs w:val="20"/>
              </w:rPr>
            </w:pPr>
            <w:r>
              <w:rPr>
                <w:rFonts w:ascii="Calibri" w:eastAsia="Calibri" w:hAnsi="Calibri" w:cs="Calibri"/>
                <w:sz w:val="20"/>
                <w:szCs w:val="20"/>
              </w:rPr>
              <w:t>Neoclinus blanchardi</w:t>
            </w:r>
          </w:p>
        </w:tc>
        <w:tc>
          <w:tcPr>
            <w:tcW w:w="1418" w:type="dxa"/>
            <w:tcBorders>
              <w:top w:val="nil"/>
              <w:left w:val="nil"/>
              <w:bottom w:val="nil"/>
              <w:right w:val="nil"/>
            </w:tcBorders>
            <w:tcMar>
              <w:top w:w="-411" w:type="dxa"/>
              <w:left w:w="-411" w:type="dxa"/>
              <w:bottom w:w="-411" w:type="dxa"/>
              <w:right w:w="-411" w:type="dxa"/>
            </w:tcMar>
            <w:vAlign w:val="bottom"/>
          </w:tcPr>
          <w:p w14:paraId="3A2B5BB5"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C69F6B0"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8297FCC"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B18A859"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2BFF461C" w14:textId="77777777" w:rsidR="00142F34" w:rsidRDefault="00142F34">
            <w:pPr>
              <w:jc w:val="center"/>
              <w:rPr>
                <w:sz w:val="20"/>
                <w:szCs w:val="20"/>
              </w:rPr>
            </w:pPr>
          </w:p>
        </w:tc>
      </w:tr>
      <w:tr w:rsidR="00142F34" w14:paraId="4ACCE6E1"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1AFF2F5" w14:textId="77777777" w:rsidR="00142F34" w:rsidRDefault="00353792">
            <w:pPr>
              <w:rPr>
                <w:sz w:val="20"/>
                <w:szCs w:val="20"/>
              </w:rPr>
            </w:pPr>
            <w:r>
              <w:rPr>
                <w:rFonts w:ascii="Calibri" w:eastAsia="Calibri" w:hAnsi="Calibri" w:cs="Calibri"/>
                <w:sz w:val="20"/>
                <w:szCs w:val="20"/>
              </w:rPr>
              <w:t>Notorynchus cepedianus</w:t>
            </w:r>
          </w:p>
        </w:tc>
        <w:tc>
          <w:tcPr>
            <w:tcW w:w="1418" w:type="dxa"/>
            <w:tcBorders>
              <w:top w:val="nil"/>
              <w:left w:val="nil"/>
              <w:bottom w:val="nil"/>
              <w:right w:val="nil"/>
            </w:tcBorders>
            <w:tcMar>
              <w:top w:w="-411" w:type="dxa"/>
              <w:left w:w="-411" w:type="dxa"/>
              <w:bottom w:w="-411" w:type="dxa"/>
              <w:right w:w="-411" w:type="dxa"/>
            </w:tcMar>
            <w:vAlign w:val="bottom"/>
          </w:tcPr>
          <w:p w14:paraId="46086411"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AF3A975"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0B8B9B6"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9B9242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5EADC0DE" w14:textId="77777777" w:rsidR="00142F34" w:rsidRDefault="00142F34">
            <w:pPr>
              <w:jc w:val="center"/>
              <w:rPr>
                <w:sz w:val="20"/>
                <w:szCs w:val="20"/>
              </w:rPr>
            </w:pPr>
          </w:p>
        </w:tc>
      </w:tr>
      <w:tr w:rsidR="00142F34" w14:paraId="574A6A2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1C22499" w14:textId="77777777" w:rsidR="00142F34" w:rsidRDefault="00353792">
            <w:pPr>
              <w:rPr>
                <w:sz w:val="20"/>
                <w:szCs w:val="20"/>
              </w:rPr>
            </w:pPr>
            <w:r>
              <w:rPr>
                <w:rFonts w:ascii="Calibri" w:eastAsia="Calibri" w:hAnsi="Calibri" w:cs="Calibri"/>
                <w:sz w:val="20"/>
                <w:szCs w:val="20"/>
              </w:rPr>
              <w:t>Oncorhynchus tshawytscha</w:t>
            </w:r>
          </w:p>
        </w:tc>
        <w:tc>
          <w:tcPr>
            <w:tcW w:w="1418" w:type="dxa"/>
            <w:tcBorders>
              <w:top w:val="nil"/>
              <w:left w:val="nil"/>
              <w:bottom w:val="nil"/>
              <w:right w:val="nil"/>
            </w:tcBorders>
            <w:tcMar>
              <w:top w:w="-411" w:type="dxa"/>
              <w:left w:w="-411" w:type="dxa"/>
              <w:bottom w:w="-411" w:type="dxa"/>
              <w:right w:w="-411" w:type="dxa"/>
            </w:tcMar>
            <w:vAlign w:val="bottom"/>
          </w:tcPr>
          <w:p w14:paraId="0002D9C7"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86952C1"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B987714"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331D0E15"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CB217DD" w14:textId="77777777" w:rsidR="00142F34" w:rsidRDefault="00142F34">
            <w:pPr>
              <w:jc w:val="center"/>
              <w:rPr>
                <w:sz w:val="20"/>
                <w:szCs w:val="20"/>
              </w:rPr>
            </w:pPr>
          </w:p>
        </w:tc>
      </w:tr>
      <w:tr w:rsidR="00142F34" w14:paraId="267C3E6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CD63C98" w14:textId="77777777" w:rsidR="00142F34" w:rsidRDefault="00353792">
            <w:pPr>
              <w:rPr>
                <w:sz w:val="20"/>
                <w:szCs w:val="20"/>
              </w:rPr>
            </w:pPr>
            <w:r>
              <w:rPr>
                <w:rFonts w:ascii="Calibri" w:eastAsia="Calibri" w:hAnsi="Calibri" w:cs="Calibri"/>
                <w:sz w:val="20"/>
                <w:szCs w:val="20"/>
              </w:rPr>
              <w:t>Ophiodon elongatus</w:t>
            </w:r>
          </w:p>
        </w:tc>
        <w:tc>
          <w:tcPr>
            <w:tcW w:w="1418" w:type="dxa"/>
            <w:tcBorders>
              <w:top w:val="nil"/>
              <w:left w:val="nil"/>
              <w:bottom w:val="nil"/>
              <w:right w:val="nil"/>
            </w:tcBorders>
            <w:tcMar>
              <w:top w:w="-411" w:type="dxa"/>
              <w:left w:w="-411" w:type="dxa"/>
              <w:bottom w:w="-411" w:type="dxa"/>
              <w:right w:w="-411" w:type="dxa"/>
            </w:tcMar>
            <w:vAlign w:val="bottom"/>
          </w:tcPr>
          <w:p w14:paraId="21DF6D6F"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376097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256521B"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498A5E8"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F2195CA" w14:textId="77777777" w:rsidR="00142F34" w:rsidRDefault="00353792">
            <w:pPr>
              <w:jc w:val="center"/>
              <w:rPr>
                <w:sz w:val="20"/>
                <w:szCs w:val="20"/>
              </w:rPr>
            </w:pPr>
            <w:r>
              <w:rPr>
                <w:rFonts w:ascii="Calibri" w:eastAsia="Calibri" w:hAnsi="Calibri" w:cs="Calibri"/>
                <w:sz w:val="20"/>
                <w:szCs w:val="20"/>
              </w:rPr>
              <w:t>X</w:t>
            </w:r>
          </w:p>
        </w:tc>
      </w:tr>
      <w:tr w:rsidR="00142F34" w14:paraId="7C413CD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7739F7D" w14:textId="77777777" w:rsidR="00142F34" w:rsidRDefault="00353792">
            <w:pPr>
              <w:rPr>
                <w:sz w:val="20"/>
                <w:szCs w:val="20"/>
              </w:rPr>
            </w:pPr>
            <w:r>
              <w:rPr>
                <w:rFonts w:ascii="Calibri" w:eastAsia="Calibri" w:hAnsi="Calibri" w:cs="Calibri"/>
                <w:sz w:val="20"/>
                <w:szCs w:val="20"/>
              </w:rPr>
              <w:t>Osmeridae spp</w:t>
            </w:r>
          </w:p>
        </w:tc>
        <w:tc>
          <w:tcPr>
            <w:tcW w:w="1418" w:type="dxa"/>
            <w:tcBorders>
              <w:top w:val="nil"/>
              <w:left w:val="nil"/>
              <w:bottom w:val="nil"/>
              <w:right w:val="nil"/>
            </w:tcBorders>
            <w:tcMar>
              <w:top w:w="-411" w:type="dxa"/>
              <w:left w:w="-411" w:type="dxa"/>
              <w:bottom w:w="-411" w:type="dxa"/>
              <w:right w:w="-411" w:type="dxa"/>
            </w:tcMar>
            <w:vAlign w:val="bottom"/>
          </w:tcPr>
          <w:p w14:paraId="79BA214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49A7FD8"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66277B60"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13B5001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1D179FA" w14:textId="77777777" w:rsidR="00142F34" w:rsidRDefault="00353792">
            <w:pPr>
              <w:jc w:val="center"/>
              <w:rPr>
                <w:sz w:val="20"/>
                <w:szCs w:val="20"/>
              </w:rPr>
            </w:pPr>
            <w:r>
              <w:rPr>
                <w:rFonts w:ascii="Calibri" w:eastAsia="Calibri" w:hAnsi="Calibri" w:cs="Calibri"/>
                <w:sz w:val="20"/>
                <w:szCs w:val="20"/>
              </w:rPr>
              <w:t>X</w:t>
            </w:r>
          </w:p>
        </w:tc>
      </w:tr>
      <w:tr w:rsidR="00142F34" w14:paraId="02B12DB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DC70553" w14:textId="77777777" w:rsidR="00142F34" w:rsidRDefault="00353792">
            <w:pPr>
              <w:rPr>
                <w:sz w:val="20"/>
                <w:szCs w:val="20"/>
              </w:rPr>
            </w:pPr>
            <w:r>
              <w:rPr>
                <w:rFonts w:ascii="Calibri" w:eastAsia="Calibri" w:hAnsi="Calibri" w:cs="Calibri"/>
                <w:sz w:val="20"/>
                <w:szCs w:val="20"/>
              </w:rPr>
              <w:t>Oxyjulis californica</w:t>
            </w:r>
          </w:p>
        </w:tc>
        <w:tc>
          <w:tcPr>
            <w:tcW w:w="1418" w:type="dxa"/>
            <w:tcBorders>
              <w:top w:val="nil"/>
              <w:left w:val="nil"/>
              <w:bottom w:val="nil"/>
              <w:right w:val="nil"/>
            </w:tcBorders>
            <w:tcMar>
              <w:top w:w="-411" w:type="dxa"/>
              <w:left w:w="-411" w:type="dxa"/>
              <w:bottom w:w="-411" w:type="dxa"/>
              <w:right w:w="-411" w:type="dxa"/>
            </w:tcMar>
            <w:vAlign w:val="bottom"/>
          </w:tcPr>
          <w:p w14:paraId="07243479"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2FDA80D"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824C700"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5F32165"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B54E3B9" w14:textId="77777777" w:rsidR="00142F34" w:rsidRDefault="00353792">
            <w:pPr>
              <w:jc w:val="center"/>
              <w:rPr>
                <w:sz w:val="20"/>
                <w:szCs w:val="20"/>
              </w:rPr>
            </w:pPr>
            <w:r>
              <w:rPr>
                <w:rFonts w:ascii="Calibri" w:eastAsia="Calibri" w:hAnsi="Calibri" w:cs="Calibri"/>
                <w:sz w:val="20"/>
                <w:szCs w:val="20"/>
              </w:rPr>
              <w:t>X</w:t>
            </w:r>
          </w:p>
        </w:tc>
      </w:tr>
      <w:tr w:rsidR="00142F34" w14:paraId="25AC423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233828C" w14:textId="77777777" w:rsidR="00142F34" w:rsidRDefault="00353792">
            <w:pPr>
              <w:rPr>
                <w:sz w:val="20"/>
                <w:szCs w:val="20"/>
              </w:rPr>
            </w:pPr>
            <w:r>
              <w:rPr>
                <w:rFonts w:ascii="Calibri" w:eastAsia="Calibri" w:hAnsi="Calibri" w:cs="Calibri"/>
                <w:sz w:val="20"/>
                <w:szCs w:val="20"/>
              </w:rPr>
              <w:t>Oxylebius pictus</w:t>
            </w:r>
          </w:p>
        </w:tc>
        <w:tc>
          <w:tcPr>
            <w:tcW w:w="1418" w:type="dxa"/>
            <w:tcBorders>
              <w:top w:val="nil"/>
              <w:left w:val="nil"/>
              <w:bottom w:val="nil"/>
              <w:right w:val="nil"/>
            </w:tcBorders>
            <w:tcMar>
              <w:top w:w="-411" w:type="dxa"/>
              <w:left w:w="-411" w:type="dxa"/>
              <w:bottom w:w="-411" w:type="dxa"/>
              <w:right w:w="-411" w:type="dxa"/>
            </w:tcMar>
            <w:vAlign w:val="bottom"/>
          </w:tcPr>
          <w:p w14:paraId="6D24101F"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B8B6F3F"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F3792A3"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2014D62"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27027E19" w14:textId="77777777" w:rsidR="00142F34" w:rsidRDefault="00353792">
            <w:pPr>
              <w:jc w:val="center"/>
              <w:rPr>
                <w:sz w:val="20"/>
                <w:szCs w:val="20"/>
              </w:rPr>
            </w:pPr>
            <w:r>
              <w:rPr>
                <w:rFonts w:ascii="Calibri" w:eastAsia="Calibri" w:hAnsi="Calibri" w:cs="Calibri"/>
                <w:sz w:val="20"/>
                <w:szCs w:val="20"/>
              </w:rPr>
              <w:t>X</w:t>
            </w:r>
          </w:p>
        </w:tc>
      </w:tr>
      <w:tr w:rsidR="00142F34" w14:paraId="17EB1538"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C7566F0" w14:textId="77777777" w:rsidR="00142F34" w:rsidRDefault="00353792">
            <w:pPr>
              <w:rPr>
                <w:sz w:val="20"/>
                <w:szCs w:val="20"/>
              </w:rPr>
            </w:pPr>
            <w:r>
              <w:rPr>
                <w:rFonts w:ascii="Calibri" w:eastAsia="Calibri" w:hAnsi="Calibri" w:cs="Calibri"/>
                <w:sz w:val="20"/>
                <w:szCs w:val="20"/>
              </w:rPr>
              <w:t>Paralabrax clathratus</w:t>
            </w:r>
          </w:p>
        </w:tc>
        <w:tc>
          <w:tcPr>
            <w:tcW w:w="1418" w:type="dxa"/>
            <w:tcBorders>
              <w:top w:val="nil"/>
              <w:left w:val="nil"/>
              <w:bottom w:val="nil"/>
              <w:right w:val="nil"/>
            </w:tcBorders>
            <w:tcMar>
              <w:top w:w="-411" w:type="dxa"/>
              <w:left w:w="-411" w:type="dxa"/>
              <w:bottom w:w="-411" w:type="dxa"/>
              <w:right w:w="-411" w:type="dxa"/>
            </w:tcMar>
            <w:vAlign w:val="bottom"/>
          </w:tcPr>
          <w:p w14:paraId="1EFAE40D"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A0B788D"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451C8B0B"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30F0C52"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23589223" w14:textId="77777777" w:rsidR="00142F34" w:rsidRDefault="00353792">
            <w:pPr>
              <w:jc w:val="center"/>
              <w:rPr>
                <w:sz w:val="20"/>
                <w:szCs w:val="20"/>
              </w:rPr>
            </w:pPr>
            <w:r>
              <w:rPr>
                <w:rFonts w:ascii="Calibri" w:eastAsia="Calibri" w:hAnsi="Calibri" w:cs="Calibri"/>
                <w:sz w:val="20"/>
                <w:szCs w:val="20"/>
              </w:rPr>
              <w:t>X</w:t>
            </w:r>
          </w:p>
        </w:tc>
      </w:tr>
      <w:tr w:rsidR="00142F34" w14:paraId="33FD98B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099CA47" w14:textId="77777777" w:rsidR="00142F34" w:rsidRDefault="00353792">
            <w:pPr>
              <w:rPr>
                <w:sz w:val="20"/>
                <w:szCs w:val="20"/>
              </w:rPr>
            </w:pPr>
            <w:r>
              <w:rPr>
                <w:rFonts w:ascii="Calibri" w:eastAsia="Calibri" w:hAnsi="Calibri" w:cs="Calibri"/>
                <w:sz w:val="20"/>
                <w:szCs w:val="20"/>
              </w:rPr>
              <w:t>Paralabrax maculatofasciatus</w:t>
            </w:r>
          </w:p>
        </w:tc>
        <w:tc>
          <w:tcPr>
            <w:tcW w:w="1418" w:type="dxa"/>
            <w:tcBorders>
              <w:top w:val="nil"/>
              <w:left w:val="nil"/>
              <w:bottom w:val="nil"/>
              <w:right w:val="nil"/>
            </w:tcBorders>
            <w:tcMar>
              <w:top w:w="-411" w:type="dxa"/>
              <w:left w:w="-411" w:type="dxa"/>
              <w:bottom w:w="-411" w:type="dxa"/>
              <w:right w:w="-411" w:type="dxa"/>
            </w:tcMar>
            <w:vAlign w:val="bottom"/>
          </w:tcPr>
          <w:p w14:paraId="16F1E3D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8BE1448"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F1CE6F3"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2D4B51E"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5352C9F" w14:textId="77777777" w:rsidR="00142F34" w:rsidRDefault="00142F34">
            <w:pPr>
              <w:jc w:val="center"/>
              <w:rPr>
                <w:sz w:val="20"/>
                <w:szCs w:val="20"/>
              </w:rPr>
            </w:pPr>
          </w:p>
        </w:tc>
      </w:tr>
      <w:tr w:rsidR="00142F34" w14:paraId="634EA15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2D987B8" w14:textId="77777777" w:rsidR="00142F34" w:rsidRDefault="00353792">
            <w:pPr>
              <w:rPr>
                <w:sz w:val="20"/>
                <w:szCs w:val="20"/>
              </w:rPr>
            </w:pPr>
            <w:r>
              <w:rPr>
                <w:rFonts w:ascii="Calibri" w:eastAsia="Calibri" w:hAnsi="Calibri" w:cs="Calibri"/>
                <w:sz w:val="20"/>
                <w:szCs w:val="20"/>
              </w:rPr>
              <w:t>Paralabrax nebulifer</w:t>
            </w:r>
          </w:p>
        </w:tc>
        <w:tc>
          <w:tcPr>
            <w:tcW w:w="1418" w:type="dxa"/>
            <w:tcBorders>
              <w:top w:val="nil"/>
              <w:left w:val="nil"/>
              <w:bottom w:val="nil"/>
              <w:right w:val="nil"/>
            </w:tcBorders>
            <w:tcMar>
              <w:top w:w="-411" w:type="dxa"/>
              <w:left w:w="-411" w:type="dxa"/>
              <w:bottom w:w="-411" w:type="dxa"/>
              <w:right w:w="-411" w:type="dxa"/>
            </w:tcMar>
            <w:vAlign w:val="bottom"/>
          </w:tcPr>
          <w:p w14:paraId="0E385764"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27D5DFD"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E8B716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68A42A1"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12AD589" w14:textId="77777777" w:rsidR="00142F34" w:rsidRDefault="00142F34">
            <w:pPr>
              <w:jc w:val="center"/>
              <w:rPr>
                <w:sz w:val="20"/>
                <w:szCs w:val="20"/>
              </w:rPr>
            </w:pPr>
          </w:p>
        </w:tc>
      </w:tr>
      <w:tr w:rsidR="00142F34" w14:paraId="30AEAB4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A9065C4" w14:textId="77777777" w:rsidR="00142F34" w:rsidRDefault="00353792">
            <w:pPr>
              <w:rPr>
                <w:sz w:val="20"/>
                <w:szCs w:val="20"/>
              </w:rPr>
            </w:pPr>
            <w:r>
              <w:rPr>
                <w:rFonts w:ascii="Calibri" w:eastAsia="Calibri" w:hAnsi="Calibri" w:cs="Calibri"/>
                <w:sz w:val="20"/>
                <w:szCs w:val="20"/>
              </w:rPr>
              <w:t>Paralichthyidae spp</w:t>
            </w:r>
          </w:p>
        </w:tc>
        <w:tc>
          <w:tcPr>
            <w:tcW w:w="1418" w:type="dxa"/>
            <w:tcBorders>
              <w:top w:val="nil"/>
              <w:left w:val="nil"/>
              <w:bottom w:val="nil"/>
              <w:right w:val="nil"/>
            </w:tcBorders>
            <w:tcMar>
              <w:top w:w="-411" w:type="dxa"/>
              <w:left w:w="-411" w:type="dxa"/>
              <w:bottom w:w="-411" w:type="dxa"/>
              <w:right w:w="-411" w:type="dxa"/>
            </w:tcMar>
            <w:vAlign w:val="bottom"/>
          </w:tcPr>
          <w:p w14:paraId="709CE95D"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EB19AD5"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0E8DB593"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D7B73DC"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418A640" w14:textId="77777777" w:rsidR="00142F34" w:rsidRDefault="00353792">
            <w:pPr>
              <w:jc w:val="center"/>
              <w:rPr>
                <w:sz w:val="20"/>
                <w:szCs w:val="20"/>
              </w:rPr>
            </w:pPr>
            <w:r>
              <w:rPr>
                <w:rFonts w:ascii="Calibri" w:eastAsia="Calibri" w:hAnsi="Calibri" w:cs="Calibri"/>
                <w:sz w:val="20"/>
                <w:szCs w:val="20"/>
              </w:rPr>
              <w:t>X</w:t>
            </w:r>
          </w:p>
        </w:tc>
      </w:tr>
      <w:tr w:rsidR="00142F34" w14:paraId="05DCE95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7EEC92C" w14:textId="77777777" w:rsidR="00142F34" w:rsidRDefault="00353792">
            <w:pPr>
              <w:rPr>
                <w:sz w:val="20"/>
                <w:szCs w:val="20"/>
              </w:rPr>
            </w:pPr>
            <w:r>
              <w:rPr>
                <w:rFonts w:ascii="Calibri" w:eastAsia="Calibri" w:hAnsi="Calibri" w:cs="Calibri"/>
                <w:sz w:val="20"/>
                <w:szCs w:val="20"/>
              </w:rPr>
              <w:t>Paralichthys californicus</w:t>
            </w:r>
          </w:p>
        </w:tc>
        <w:tc>
          <w:tcPr>
            <w:tcW w:w="1418" w:type="dxa"/>
            <w:tcBorders>
              <w:top w:val="nil"/>
              <w:left w:val="nil"/>
              <w:bottom w:val="nil"/>
              <w:right w:val="nil"/>
            </w:tcBorders>
            <w:tcMar>
              <w:top w:w="-411" w:type="dxa"/>
              <w:left w:w="-411" w:type="dxa"/>
              <w:bottom w:w="-411" w:type="dxa"/>
              <w:right w:w="-411" w:type="dxa"/>
            </w:tcMar>
            <w:vAlign w:val="bottom"/>
          </w:tcPr>
          <w:p w14:paraId="5EA85DCC"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C233984"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6E62780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52A4C212"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15B618AA" w14:textId="77777777" w:rsidR="00142F34" w:rsidRDefault="00353792">
            <w:pPr>
              <w:jc w:val="center"/>
              <w:rPr>
                <w:sz w:val="20"/>
                <w:szCs w:val="20"/>
              </w:rPr>
            </w:pPr>
            <w:r>
              <w:rPr>
                <w:rFonts w:ascii="Calibri" w:eastAsia="Calibri" w:hAnsi="Calibri" w:cs="Calibri"/>
                <w:sz w:val="20"/>
                <w:szCs w:val="20"/>
              </w:rPr>
              <w:t>X</w:t>
            </w:r>
          </w:p>
        </w:tc>
      </w:tr>
      <w:tr w:rsidR="00142F34" w14:paraId="5A2AA61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6F1195C" w14:textId="77777777" w:rsidR="00142F34" w:rsidRDefault="00353792">
            <w:pPr>
              <w:rPr>
                <w:sz w:val="20"/>
                <w:szCs w:val="20"/>
              </w:rPr>
            </w:pPr>
            <w:r>
              <w:rPr>
                <w:rFonts w:ascii="Calibri" w:eastAsia="Calibri" w:hAnsi="Calibri" w:cs="Calibri"/>
                <w:sz w:val="20"/>
                <w:szCs w:val="20"/>
              </w:rPr>
              <w:t>Parophrys vetulus</w:t>
            </w:r>
          </w:p>
        </w:tc>
        <w:tc>
          <w:tcPr>
            <w:tcW w:w="1418" w:type="dxa"/>
            <w:tcBorders>
              <w:top w:val="nil"/>
              <w:left w:val="nil"/>
              <w:bottom w:val="nil"/>
              <w:right w:val="nil"/>
            </w:tcBorders>
            <w:tcMar>
              <w:top w:w="-411" w:type="dxa"/>
              <w:left w:w="-411" w:type="dxa"/>
              <w:bottom w:w="-411" w:type="dxa"/>
              <w:right w:w="-411" w:type="dxa"/>
            </w:tcMar>
            <w:vAlign w:val="bottom"/>
          </w:tcPr>
          <w:p w14:paraId="6A6694F8"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C6DD0EC"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BF4DDFB"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1BF49D6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247739A" w14:textId="77777777" w:rsidR="00142F34" w:rsidRDefault="00353792">
            <w:pPr>
              <w:jc w:val="center"/>
              <w:rPr>
                <w:sz w:val="20"/>
                <w:szCs w:val="20"/>
              </w:rPr>
            </w:pPr>
            <w:r>
              <w:rPr>
                <w:rFonts w:ascii="Calibri" w:eastAsia="Calibri" w:hAnsi="Calibri" w:cs="Calibri"/>
                <w:sz w:val="20"/>
                <w:szCs w:val="20"/>
              </w:rPr>
              <w:t>X</w:t>
            </w:r>
          </w:p>
        </w:tc>
      </w:tr>
      <w:tr w:rsidR="00142F34" w14:paraId="0ABAA3F8"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132EE0A" w14:textId="77777777" w:rsidR="00142F34" w:rsidRDefault="00353792">
            <w:pPr>
              <w:rPr>
                <w:sz w:val="20"/>
                <w:szCs w:val="20"/>
              </w:rPr>
            </w:pPr>
            <w:r>
              <w:rPr>
                <w:rFonts w:ascii="Calibri" w:eastAsia="Calibri" w:hAnsi="Calibri" w:cs="Calibri"/>
                <w:sz w:val="20"/>
                <w:szCs w:val="20"/>
              </w:rPr>
              <w:t>Pegusa lascaris</w:t>
            </w:r>
          </w:p>
        </w:tc>
        <w:tc>
          <w:tcPr>
            <w:tcW w:w="1418" w:type="dxa"/>
            <w:tcBorders>
              <w:top w:val="nil"/>
              <w:left w:val="nil"/>
              <w:bottom w:val="nil"/>
              <w:right w:val="nil"/>
            </w:tcBorders>
            <w:tcMar>
              <w:top w:w="-411" w:type="dxa"/>
              <w:left w:w="-411" w:type="dxa"/>
              <w:bottom w:w="-411" w:type="dxa"/>
              <w:right w:w="-411" w:type="dxa"/>
            </w:tcMar>
            <w:vAlign w:val="bottom"/>
          </w:tcPr>
          <w:p w14:paraId="09E2D12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D7D63C8"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E69E179"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EFBB56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96BE19B" w14:textId="77777777" w:rsidR="00142F34" w:rsidRDefault="00353792">
            <w:pPr>
              <w:jc w:val="center"/>
              <w:rPr>
                <w:sz w:val="20"/>
                <w:szCs w:val="20"/>
              </w:rPr>
            </w:pPr>
            <w:r>
              <w:rPr>
                <w:rFonts w:ascii="Calibri" w:eastAsia="Calibri" w:hAnsi="Calibri" w:cs="Calibri"/>
                <w:sz w:val="20"/>
                <w:szCs w:val="20"/>
              </w:rPr>
              <w:t>X</w:t>
            </w:r>
          </w:p>
        </w:tc>
      </w:tr>
      <w:tr w:rsidR="00142F34" w14:paraId="3CE1BEE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5311E76" w14:textId="77777777" w:rsidR="00142F34" w:rsidRDefault="00353792">
            <w:pPr>
              <w:rPr>
                <w:sz w:val="20"/>
                <w:szCs w:val="20"/>
              </w:rPr>
            </w:pPr>
            <w:r>
              <w:rPr>
                <w:rFonts w:ascii="Calibri" w:eastAsia="Calibri" w:hAnsi="Calibri" w:cs="Calibri"/>
                <w:sz w:val="20"/>
                <w:szCs w:val="20"/>
              </w:rPr>
              <w:t>Phanerodon atripes</w:t>
            </w:r>
          </w:p>
        </w:tc>
        <w:tc>
          <w:tcPr>
            <w:tcW w:w="1418" w:type="dxa"/>
            <w:tcBorders>
              <w:top w:val="nil"/>
              <w:left w:val="nil"/>
              <w:bottom w:val="nil"/>
              <w:right w:val="nil"/>
            </w:tcBorders>
            <w:tcMar>
              <w:top w:w="-411" w:type="dxa"/>
              <w:left w:w="-411" w:type="dxa"/>
              <w:bottom w:w="-411" w:type="dxa"/>
              <w:right w:w="-411" w:type="dxa"/>
            </w:tcMar>
            <w:vAlign w:val="bottom"/>
          </w:tcPr>
          <w:p w14:paraId="386A65A4"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64CA1712"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7E40D38"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2DBE49A"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8DDB7D3" w14:textId="77777777" w:rsidR="00142F34" w:rsidRDefault="00353792">
            <w:pPr>
              <w:jc w:val="center"/>
              <w:rPr>
                <w:sz w:val="20"/>
                <w:szCs w:val="20"/>
              </w:rPr>
            </w:pPr>
            <w:r>
              <w:rPr>
                <w:rFonts w:ascii="Calibri" w:eastAsia="Calibri" w:hAnsi="Calibri" w:cs="Calibri"/>
                <w:sz w:val="20"/>
                <w:szCs w:val="20"/>
              </w:rPr>
              <w:t>X</w:t>
            </w:r>
          </w:p>
        </w:tc>
      </w:tr>
      <w:tr w:rsidR="00142F34" w14:paraId="2AA0D8B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B65153C" w14:textId="77777777" w:rsidR="00142F34" w:rsidRDefault="00353792">
            <w:pPr>
              <w:rPr>
                <w:sz w:val="20"/>
                <w:szCs w:val="20"/>
              </w:rPr>
            </w:pPr>
            <w:r>
              <w:rPr>
                <w:rFonts w:ascii="Calibri" w:eastAsia="Calibri" w:hAnsi="Calibri" w:cs="Calibri"/>
                <w:sz w:val="20"/>
                <w:szCs w:val="20"/>
              </w:rPr>
              <w:t>Phanerodon furcatus</w:t>
            </w:r>
          </w:p>
        </w:tc>
        <w:tc>
          <w:tcPr>
            <w:tcW w:w="1418" w:type="dxa"/>
            <w:tcBorders>
              <w:top w:val="nil"/>
              <w:left w:val="nil"/>
              <w:bottom w:val="nil"/>
              <w:right w:val="nil"/>
            </w:tcBorders>
            <w:tcMar>
              <w:top w:w="-411" w:type="dxa"/>
              <w:left w:w="-411" w:type="dxa"/>
              <w:bottom w:w="-411" w:type="dxa"/>
              <w:right w:w="-411" w:type="dxa"/>
            </w:tcMar>
            <w:vAlign w:val="bottom"/>
          </w:tcPr>
          <w:p w14:paraId="2FEC618F"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A677EB9"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0F753589"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E93705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9494320" w14:textId="77777777" w:rsidR="00142F34" w:rsidRDefault="00353792">
            <w:pPr>
              <w:jc w:val="center"/>
              <w:rPr>
                <w:sz w:val="20"/>
                <w:szCs w:val="20"/>
              </w:rPr>
            </w:pPr>
            <w:r>
              <w:rPr>
                <w:rFonts w:ascii="Calibri" w:eastAsia="Calibri" w:hAnsi="Calibri" w:cs="Calibri"/>
                <w:sz w:val="20"/>
                <w:szCs w:val="20"/>
              </w:rPr>
              <w:t>X</w:t>
            </w:r>
          </w:p>
        </w:tc>
      </w:tr>
      <w:tr w:rsidR="00142F34" w14:paraId="755867D8"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7A71096" w14:textId="77777777" w:rsidR="00142F34" w:rsidRDefault="00353792">
            <w:pPr>
              <w:rPr>
                <w:sz w:val="20"/>
                <w:szCs w:val="20"/>
              </w:rPr>
            </w:pPr>
            <w:r>
              <w:rPr>
                <w:rFonts w:ascii="Calibri" w:eastAsia="Calibri" w:hAnsi="Calibri" w:cs="Calibri"/>
                <w:sz w:val="20"/>
                <w:szCs w:val="20"/>
              </w:rPr>
              <w:t>Phanerodon vacca</w:t>
            </w:r>
          </w:p>
        </w:tc>
        <w:tc>
          <w:tcPr>
            <w:tcW w:w="1418" w:type="dxa"/>
            <w:tcBorders>
              <w:top w:val="nil"/>
              <w:left w:val="nil"/>
              <w:bottom w:val="nil"/>
              <w:right w:val="nil"/>
            </w:tcBorders>
            <w:tcMar>
              <w:top w:w="-411" w:type="dxa"/>
              <w:left w:w="-411" w:type="dxa"/>
              <w:bottom w:w="-411" w:type="dxa"/>
              <w:right w:w="-411" w:type="dxa"/>
            </w:tcMar>
            <w:vAlign w:val="bottom"/>
          </w:tcPr>
          <w:p w14:paraId="5F345376"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572B134"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4C0501D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72468CC"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4AD55631" w14:textId="77777777" w:rsidR="00142F34" w:rsidRDefault="00353792">
            <w:pPr>
              <w:jc w:val="center"/>
              <w:rPr>
                <w:sz w:val="20"/>
                <w:szCs w:val="20"/>
              </w:rPr>
            </w:pPr>
            <w:r>
              <w:rPr>
                <w:rFonts w:ascii="Calibri" w:eastAsia="Calibri" w:hAnsi="Calibri" w:cs="Calibri"/>
                <w:sz w:val="20"/>
                <w:szCs w:val="20"/>
              </w:rPr>
              <w:t>X</w:t>
            </w:r>
          </w:p>
        </w:tc>
      </w:tr>
      <w:tr w:rsidR="00142F34" w14:paraId="5C46B1D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B94C5B3" w14:textId="77777777" w:rsidR="00142F34" w:rsidRDefault="00353792">
            <w:pPr>
              <w:rPr>
                <w:sz w:val="20"/>
                <w:szCs w:val="20"/>
              </w:rPr>
            </w:pPr>
            <w:r>
              <w:rPr>
                <w:rFonts w:ascii="Calibri" w:eastAsia="Calibri" w:hAnsi="Calibri" w:cs="Calibri"/>
                <w:sz w:val="20"/>
                <w:szCs w:val="20"/>
              </w:rPr>
              <w:t>Pholidae spp</w:t>
            </w:r>
          </w:p>
        </w:tc>
        <w:tc>
          <w:tcPr>
            <w:tcW w:w="1418" w:type="dxa"/>
            <w:tcBorders>
              <w:top w:val="nil"/>
              <w:left w:val="nil"/>
              <w:bottom w:val="nil"/>
              <w:right w:val="nil"/>
            </w:tcBorders>
            <w:tcMar>
              <w:top w:w="-411" w:type="dxa"/>
              <w:left w:w="-411" w:type="dxa"/>
              <w:bottom w:w="-411" w:type="dxa"/>
              <w:right w:w="-411" w:type="dxa"/>
            </w:tcMar>
            <w:vAlign w:val="bottom"/>
          </w:tcPr>
          <w:p w14:paraId="75714402"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54AF4B8"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779AF136"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E249191"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BF11F33" w14:textId="77777777" w:rsidR="00142F34" w:rsidRDefault="00142F34">
            <w:pPr>
              <w:jc w:val="center"/>
              <w:rPr>
                <w:sz w:val="20"/>
                <w:szCs w:val="20"/>
              </w:rPr>
            </w:pPr>
          </w:p>
        </w:tc>
      </w:tr>
      <w:tr w:rsidR="00142F34" w14:paraId="5009893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F21FF98" w14:textId="77777777" w:rsidR="00142F34" w:rsidRDefault="00353792">
            <w:pPr>
              <w:rPr>
                <w:sz w:val="20"/>
                <w:szCs w:val="20"/>
              </w:rPr>
            </w:pPr>
            <w:r>
              <w:rPr>
                <w:rFonts w:ascii="Calibri" w:eastAsia="Calibri" w:hAnsi="Calibri" w:cs="Calibri"/>
                <w:sz w:val="20"/>
                <w:szCs w:val="20"/>
              </w:rPr>
              <w:t>Platichthys stellatus</w:t>
            </w:r>
          </w:p>
        </w:tc>
        <w:tc>
          <w:tcPr>
            <w:tcW w:w="1418" w:type="dxa"/>
            <w:tcBorders>
              <w:top w:val="nil"/>
              <w:left w:val="nil"/>
              <w:bottom w:val="nil"/>
              <w:right w:val="nil"/>
            </w:tcBorders>
            <w:tcMar>
              <w:top w:w="-411" w:type="dxa"/>
              <w:left w:w="-411" w:type="dxa"/>
              <w:bottom w:w="-411" w:type="dxa"/>
              <w:right w:w="-411" w:type="dxa"/>
            </w:tcMar>
            <w:vAlign w:val="bottom"/>
          </w:tcPr>
          <w:p w14:paraId="7657264F"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8659878"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3C96D922"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0214C745"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22D5457" w14:textId="77777777" w:rsidR="00142F34" w:rsidRDefault="00353792">
            <w:pPr>
              <w:jc w:val="center"/>
              <w:rPr>
                <w:sz w:val="20"/>
                <w:szCs w:val="20"/>
              </w:rPr>
            </w:pPr>
            <w:r>
              <w:rPr>
                <w:rFonts w:ascii="Calibri" w:eastAsia="Calibri" w:hAnsi="Calibri" w:cs="Calibri"/>
                <w:sz w:val="20"/>
                <w:szCs w:val="20"/>
              </w:rPr>
              <w:t>X</w:t>
            </w:r>
          </w:p>
        </w:tc>
      </w:tr>
      <w:tr w:rsidR="00142F34" w14:paraId="280D2B58"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8E2CEB1" w14:textId="77777777" w:rsidR="00142F34" w:rsidRDefault="00353792">
            <w:pPr>
              <w:rPr>
                <w:sz w:val="20"/>
                <w:szCs w:val="20"/>
              </w:rPr>
            </w:pPr>
            <w:r>
              <w:rPr>
                <w:rFonts w:ascii="Calibri" w:eastAsia="Calibri" w:hAnsi="Calibri" w:cs="Calibri"/>
                <w:sz w:val="20"/>
                <w:szCs w:val="20"/>
              </w:rPr>
              <w:t>Platyrhinoidis triseriata</w:t>
            </w:r>
          </w:p>
        </w:tc>
        <w:tc>
          <w:tcPr>
            <w:tcW w:w="1418" w:type="dxa"/>
            <w:tcBorders>
              <w:top w:val="nil"/>
              <w:left w:val="nil"/>
              <w:bottom w:val="nil"/>
              <w:right w:val="nil"/>
            </w:tcBorders>
            <w:tcMar>
              <w:top w:w="-411" w:type="dxa"/>
              <w:left w:w="-411" w:type="dxa"/>
              <w:bottom w:w="-411" w:type="dxa"/>
              <w:right w:w="-411" w:type="dxa"/>
            </w:tcMar>
            <w:vAlign w:val="bottom"/>
          </w:tcPr>
          <w:p w14:paraId="5020147F"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79BF2ED0"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3673EA3C"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7EDBF44"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6CF416A" w14:textId="77777777" w:rsidR="00142F34" w:rsidRDefault="00142F34">
            <w:pPr>
              <w:jc w:val="center"/>
              <w:rPr>
                <w:sz w:val="20"/>
                <w:szCs w:val="20"/>
              </w:rPr>
            </w:pPr>
          </w:p>
        </w:tc>
      </w:tr>
      <w:tr w:rsidR="00142F34" w14:paraId="15CB83C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C448C6A" w14:textId="77777777" w:rsidR="00142F34" w:rsidRDefault="00353792">
            <w:pPr>
              <w:rPr>
                <w:sz w:val="20"/>
                <w:szCs w:val="20"/>
              </w:rPr>
            </w:pPr>
            <w:r>
              <w:rPr>
                <w:rFonts w:ascii="Calibri" w:eastAsia="Calibri" w:hAnsi="Calibri" w:cs="Calibri"/>
                <w:sz w:val="20"/>
                <w:szCs w:val="20"/>
              </w:rPr>
              <w:t>Pleuronectidae spp</w:t>
            </w:r>
          </w:p>
        </w:tc>
        <w:tc>
          <w:tcPr>
            <w:tcW w:w="1418" w:type="dxa"/>
            <w:tcBorders>
              <w:top w:val="nil"/>
              <w:left w:val="nil"/>
              <w:bottom w:val="nil"/>
              <w:right w:val="nil"/>
            </w:tcBorders>
            <w:tcMar>
              <w:top w:w="-411" w:type="dxa"/>
              <w:left w:w="-411" w:type="dxa"/>
              <w:bottom w:w="-411" w:type="dxa"/>
              <w:right w:w="-411" w:type="dxa"/>
            </w:tcMar>
            <w:vAlign w:val="bottom"/>
          </w:tcPr>
          <w:p w14:paraId="0CCB6FE4"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39025D6"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C0882CB"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D8E8FEB"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134130D" w14:textId="77777777" w:rsidR="00142F34" w:rsidRDefault="00353792">
            <w:pPr>
              <w:jc w:val="center"/>
              <w:rPr>
                <w:sz w:val="20"/>
                <w:szCs w:val="20"/>
              </w:rPr>
            </w:pPr>
            <w:r>
              <w:rPr>
                <w:rFonts w:ascii="Calibri" w:eastAsia="Calibri" w:hAnsi="Calibri" w:cs="Calibri"/>
                <w:sz w:val="20"/>
                <w:szCs w:val="20"/>
              </w:rPr>
              <w:t>X</w:t>
            </w:r>
          </w:p>
        </w:tc>
      </w:tr>
      <w:tr w:rsidR="00142F34" w14:paraId="3544CD2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B8A7F7F" w14:textId="77777777" w:rsidR="00142F34" w:rsidRDefault="00353792">
            <w:pPr>
              <w:rPr>
                <w:sz w:val="20"/>
                <w:szCs w:val="20"/>
              </w:rPr>
            </w:pPr>
            <w:r>
              <w:rPr>
                <w:rFonts w:ascii="Calibri" w:eastAsia="Calibri" w:hAnsi="Calibri" w:cs="Calibri"/>
                <w:sz w:val="20"/>
                <w:szCs w:val="20"/>
              </w:rPr>
              <w:t>Pleuronichthys coenosus</w:t>
            </w:r>
          </w:p>
        </w:tc>
        <w:tc>
          <w:tcPr>
            <w:tcW w:w="1418" w:type="dxa"/>
            <w:tcBorders>
              <w:top w:val="nil"/>
              <w:left w:val="nil"/>
              <w:bottom w:val="nil"/>
              <w:right w:val="nil"/>
            </w:tcBorders>
            <w:tcMar>
              <w:top w:w="-411" w:type="dxa"/>
              <w:left w:w="-411" w:type="dxa"/>
              <w:bottom w:w="-411" w:type="dxa"/>
              <w:right w:w="-411" w:type="dxa"/>
            </w:tcMar>
            <w:vAlign w:val="bottom"/>
          </w:tcPr>
          <w:p w14:paraId="4B49F2B1"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6EF05C0C"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60819D8"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FD43315"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AB88EA3" w14:textId="77777777" w:rsidR="00142F34" w:rsidRDefault="00142F34">
            <w:pPr>
              <w:jc w:val="center"/>
              <w:rPr>
                <w:sz w:val="20"/>
                <w:szCs w:val="20"/>
              </w:rPr>
            </w:pPr>
          </w:p>
        </w:tc>
      </w:tr>
      <w:tr w:rsidR="00142F34" w14:paraId="14D26DD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B7FCF2D" w14:textId="77777777" w:rsidR="00142F34" w:rsidRDefault="00353792">
            <w:pPr>
              <w:rPr>
                <w:sz w:val="20"/>
                <w:szCs w:val="20"/>
              </w:rPr>
            </w:pPr>
            <w:r>
              <w:rPr>
                <w:rFonts w:ascii="Calibri" w:eastAsia="Calibri" w:hAnsi="Calibri" w:cs="Calibri"/>
                <w:sz w:val="20"/>
                <w:szCs w:val="20"/>
              </w:rPr>
              <w:t>Pleuronichthys ritteri</w:t>
            </w:r>
          </w:p>
        </w:tc>
        <w:tc>
          <w:tcPr>
            <w:tcW w:w="1418" w:type="dxa"/>
            <w:tcBorders>
              <w:top w:val="nil"/>
              <w:left w:val="nil"/>
              <w:bottom w:val="nil"/>
              <w:right w:val="nil"/>
            </w:tcBorders>
            <w:tcMar>
              <w:top w:w="-411" w:type="dxa"/>
              <w:left w:w="-411" w:type="dxa"/>
              <w:bottom w:w="-411" w:type="dxa"/>
              <w:right w:w="-411" w:type="dxa"/>
            </w:tcMar>
            <w:vAlign w:val="bottom"/>
          </w:tcPr>
          <w:p w14:paraId="613BC20B"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4C9011E3"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E0B0EE6"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19477ACE"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63EDDDE" w14:textId="77777777" w:rsidR="00142F34" w:rsidRDefault="00353792">
            <w:pPr>
              <w:jc w:val="center"/>
              <w:rPr>
                <w:sz w:val="20"/>
                <w:szCs w:val="20"/>
              </w:rPr>
            </w:pPr>
            <w:r>
              <w:rPr>
                <w:rFonts w:ascii="Calibri" w:eastAsia="Calibri" w:hAnsi="Calibri" w:cs="Calibri"/>
                <w:sz w:val="20"/>
                <w:szCs w:val="20"/>
              </w:rPr>
              <w:t>X</w:t>
            </w:r>
          </w:p>
        </w:tc>
      </w:tr>
      <w:tr w:rsidR="00142F34" w14:paraId="2CD6A82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7CD4D16" w14:textId="77777777" w:rsidR="00142F34" w:rsidRDefault="00353792">
            <w:pPr>
              <w:rPr>
                <w:sz w:val="20"/>
                <w:szCs w:val="20"/>
              </w:rPr>
            </w:pPr>
            <w:r>
              <w:rPr>
                <w:rFonts w:ascii="Calibri" w:eastAsia="Calibri" w:hAnsi="Calibri" w:cs="Calibri"/>
                <w:sz w:val="20"/>
                <w:szCs w:val="20"/>
              </w:rPr>
              <w:t>Porichthys notatus</w:t>
            </w:r>
          </w:p>
        </w:tc>
        <w:tc>
          <w:tcPr>
            <w:tcW w:w="1418" w:type="dxa"/>
            <w:tcBorders>
              <w:top w:val="nil"/>
              <w:left w:val="nil"/>
              <w:bottom w:val="nil"/>
              <w:right w:val="nil"/>
            </w:tcBorders>
            <w:tcMar>
              <w:top w:w="-411" w:type="dxa"/>
              <w:left w:w="-411" w:type="dxa"/>
              <w:bottom w:w="-411" w:type="dxa"/>
              <w:right w:w="-411" w:type="dxa"/>
            </w:tcMar>
            <w:vAlign w:val="bottom"/>
          </w:tcPr>
          <w:p w14:paraId="4A133FB9"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5F808A46"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6145991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60FC6C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6498094" w14:textId="77777777" w:rsidR="00142F34" w:rsidRDefault="00353792">
            <w:pPr>
              <w:jc w:val="center"/>
              <w:rPr>
                <w:sz w:val="20"/>
                <w:szCs w:val="20"/>
              </w:rPr>
            </w:pPr>
            <w:r>
              <w:rPr>
                <w:rFonts w:ascii="Calibri" w:eastAsia="Calibri" w:hAnsi="Calibri" w:cs="Calibri"/>
                <w:sz w:val="20"/>
                <w:szCs w:val="20"/>
              </w:rPr>
              <w:t>X</w:t>
            </w:r>
          </w:p>
        </w:tc>
      </w:tr>
      <w:tr w:rsidR="00142F34" w14:paraId="0ABBB4A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1FC9EDA" w14:textId="77777777" w:rsidR="00142F34" w:rsidRDefault="00353792">
            <w:pPr>
              <w:rPr>
                <w:sz w:val="20"/>
                <w:szCs w:val="20"/>
              </w:rPr>
            </w:pPr>
            <w:r>
              <w:rPr>
                <w:rFonts w:ascii="Calibri" w:eastAsia="Calibri" w:hAnsi="Calibri" w:cs="Calibri"/>
                <w:sz w:val="20"/>
                <w:szCs w:val="20"/>
              </w:rPr>
              <w:t>Prionace glauca</w:t>
            </w:r>
          </w:p>
        </w:tc>
        <w:tc>
          <w:tcPr>
            <w:tcW w:w="1418" w:type="dxa"/>
            <w:tcBorders>
              <w:top w:val="nil"/>
              <w:left w:val="nil"/>
              <w:bottom w:val="nil"/>
              <w:right w:val="nil"/>
            </w:tcBorders>
            <w:tcMar>
              <w:top w:w="-411" w:type="dxa"/>
              <w:left w:w="-411" w:type="dxa"/>
              <w:bottom w:w="-411" w:type="dxa"/>
              <w:right w:w="-411" w:type="dxa"/>
            </w:tcMar>
            <w:vAlign w:val="bottom"/>
          </w:tcPr>
          <w:p w14:paraId="1366F92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06FF1A0"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1957F63"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F44C0F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BABD949" w14:textId="77777777" w:rsidR="00142F34" w:rsidRDefault="00142F34">
            <w:pPr>
              <w:jc w:val="center"/>
              <w:rPr>
                <w:sz w:val="20"/>
                <w:szCs w:val="20"/>
              </w:rPr>
            </w:pPr>
          </w:p>
        </w:tc>
      </w:tr>
      <w:tr w:rsidR="00142F34" w14:paraId="4BFD1A2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E0DB970" w14:textId="77777777" w:rsidR="00142F34" w:rsidRDefault="00353792">
            <w:pPr>
              <w:rPr>
                <w:sz w:val="20"/>
                <w:szCs w:val="20"/>
              </w:rPr>
            </w:pPr>
            <w:r>
              <w:rPr>
                <w:rFonts w:ascii="Calibri" w:eastAsia="Calibri" w:hAnsi="Calibri" w:cs="Calibri"/>
                <w:sz w:val="20"/>
                <w:szCs w:val="20"/>
              </w:rPr>
              <w:t>Prognathodes falcifer</w:t>
            </w:r>
          </w:p>
        </w:tc>
        <w:tc>
          <w:tcPr>
            <w:tcW w:w="1418" w:type="dxa"/>
            <w:tcBorders>
              <w:top w:val="nil"/>
              <w:left w:val="nil"/>
              <w:bottom w:val="nil"/>
              <w:right w:val="nil"/>
            </w:tcBorders>
            <w:tcMar>
              <w:top w:w="-411" w:type="dxa"/>
              <w:left w:w="-411" w:type="dxa"/>
              <w:bottom w:w="-411" w:type="dxa"/>
              <w:right w:w="-411" w:type="dxa"/>
            </w:tcMar>
            <w:vAlign w:val="bottom"/>
          </w:tcPr>
          <w:p w14:paraId="4F8FF0ED"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601A9BDF"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7DAA9C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AB11DFA"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7D7C714" w14:textId="77777777" w:rsidR="00142F34" w:rsidRDefault="00142F34">
            <w:pPr>
              <w:jc w:val="center"/>
              <w:rPr>
                <w:sz w:val="20"/>
                <w:szCs w:val="20"/>
              </w:rPr>
            </w:pPr>
          </w:p>
        </w:tc>
      </w:tr>
      <w:tr w:rsidR="00142F34" w14:paraId="1533A1D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7E0A2AE" w14:textId="77777777" w:rsidR="00142F34" w:rsidRDefault="00353792">
            <w:pPr>
              <w:rPr>
                <w:sz w:val="20"/>
                <w:szCs w:val="20"/>
              </w:rPr>
            </w:pPr>
            <w:r>
              <w:rPr>
                <w:rFonts w:ascii="Calibri" w:eastAsia="Calibri" w:hAnsi="Calibri" w:cs="Calibri"/>
                <w:sz w:val="20"/>
                <w:szCs w:val="20"/>
              </w:rPr>
              <w:t>Psettichthys melanostictus</w:t>
            </w:r>
          </w:p>
        </w:tc>
        <w:tc>
          <w:tcPr>
            <w:tcW w:w="1418" w:type="dxa"/>
            <w:tcBorders>
              <w:top w:val="nil"/>
              <w:left w:val="nil"/>
              <w:bottom w:val="nil"/>
              <w:right w:val="nil"/>
            </w:tcBorders>
            <w:tcMar>
              <w:top w:w="-411" w:type="dxa"/>
              <w:left w:w="-411" w:type="dxa"/>
              <w:bottom w:w="-411" w:type="dxa"/>
              <w:right w:w="-411" w:type="dxa"/>
            </w:tcMar>
            <w:vAlign w:val="bottom"/>
          </w:tcPr>
          <w:p w14:paraId="0FCDD19E"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5EF5D28"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2AD5C1AA"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5737371"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1920AA58" w14:textId="77777777" w:rsidR="00142F34" w:rsidRDefault="00142F34">
            <w:pPr>
              <w:jc w:val="center"/>
              <w:rPr>
                <w:sz w:val="20"/>
                <w:szCs w:val="20"/>
              </w:rPr>
            </w:pPr>
          </w:p>
        </w:tc>
      </w:tr>
      <w:tr w:rsidR="00142F34" w14:paraId="75EB58D1"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8D4DE4A" w14:textId="77777777" w:rsidR="00142F34" w:rsidRDefault="00353792">
            <w:pPr>
              <w:rPr>
                <w:sz w:val="20"/>
                <w:szCs w:val="20"/>
              </w:rPr>
            </w:pPr>
            <w:r>
              <w:rPr>
                <w:rFonts w:ascii="Calibri" w:eastAsia="Calibri" w:hAnsi="Calibri" w:cs="Calibri"/>
                <w:sz w:val="20"/>
                <w:szCs w:val="20"/>
              </w:rPr>
              <w:lastRenderedPageBreak/>
              <w:t>Pseudobatos productus</w:t>
            </w:r>
          </w:p>
        </w:tc>
        <w:tc>
          <w:tcPr>
            <w:tcW w:w="1418" w:type="dxa"/>
            <w:tcBorders>
              <w:top w:val="nil"/>
              <w:left w:val="nil"/>
              <w:bottom w:val="nil"/>
              <w:right w:val="nil"/>
            </w:tcBorders>
            <w:tcMar>
              <w:top w:w="-411" w:type="dxa"/>
              <w:left w:w="-411" w:type="dxa"/>
              <w:bottom w:w="-411" w:type="dxa"/>
              <w:right w:w="-411" w:type="dxa"/>
            </w:tcMar>
            <w:vAlign w:val="bottom"/>
          </w:tcPr>
          <w:p w14:paraId="1960C2A2"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0177D2C"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1029BCEE"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C41B5E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FED192A" w14:textId="77777777" w:rsidR="00142F34" w:rsidRDefault="00142F34">
            <w:pPr>
              <w:jc w:val="center"/>
              <w:rPr>
                <w:sz w:val="20"/>
                <w:szCs w:val="20"/>
              </w:rPr>
            </w:pPr>
          </w:p>
        </w:tc>
      </w:tr>
      <w:tr w:rsidR="00142F34" w14:paraId="253F9DF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0BB2DCE" w14:textId="77777777" w:rsidR="00142F34" w:rsidRDefault="00353792">
            <w:pPr>
              <w:rPr>
                <w:sz w:val="20"/>
                <w:szCs w:val="20"/>
              </w:rPr>
            </w:pPr>
            <w:r>
              <w:rPr>
                <w:rFonts w:ascii="Calibri" w:eastAsia="Calibri" w:hAnsi="Calibri" w:cs="Calibri"/>
                <w:sz w:val="20"/>
                <w:szCs w:val="20"/>
              </w:rPr>
              <w:t>Rajidae spp</w:t>
            </w:r>
          </w:p>
        </w:tc>
        <w:tc>
          <w:tcPr>
            <w:tcW w:w="1418" w:type="dxa"/>
            <w:tcBorders>
              <w:top w:val="nil"/>
              <w:left w:val="nil"/>
              <w:bottom w:val="nil"/>
              <w:right w:val="nil"/>
            </w:tcBorders>
            <w:tcMar>
              <w:top w:w="-411" w:type="dxa"/>
              <w:left w:w="-411" w:type="dxa"/>
              <w:bottom w:w="-411" w:type="dxa"/>
              <w:right w:w="-411" w:type="dxa"/>
            </w:tcMar>
            <w:vAlign w:val="bottom"/>
          </w:tcPr>
          <w:p w14:paraId="07D916A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E45A2FC"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08A737D"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1A7D695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583FDE4A" w14:textId="77777777" w:rsidR="00142F34" w:rsidRDefault="00353792">
            <w:pPr>
              <w:jc w:val="center"/>
              <w:rPr>
                <w:sz w:val="20"/>
                <w:szCs w:val="20"/>
              </w:rPr>
            </w:pPr>
            <w:r>
              <w:rPr>
                <w:rFonts w:ascii="Calibri" w:eastAsia="Calibri" w:hAnsi="Calibri" w:cs="Calibri"/>
                <w:sz w:val="20"/>
                <w:szCs w:val="20"/>
              </w:rPr>
              <w:t>X</w:t>
            </w:r>
          </w:p>
        </w:tc>
      </w:tr>
      <w:tr w:rsidR="00142F34" w14:paraId="761B271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49CDC56" w14:textId="77777777" w:rsidR="00142F34" w:rsidRDefault="00353792">
            <w:pPr>
              <w:rPr>
                <w:sz w:val="20"/>
                <w:szCs w:val="20"/>
              </w:rPr>
            </w:pPr>
            <w:r>
              <w:rPr>
                <w:rFonts w:ascii="Calibri" w:eastAsia="Calibri" w:hAnsi="Calibri" w:cs="Calibri"/>
                <w:sz w:val="20"/>
                <w:szCs w:val="20"/>
              </w:rPr>
              <w:t>Rathbunella alleni</w:t>
            </w:r>
          </w:p>
        </w:tc>
        <w:tc>
          <w:tcPr>
            <w:tcW w:w="1418" w:type="dxa"/>
            <w:tcBorders>
              <w:top w:val="nil"/>
              <w:left w:val="nil"/>
              <w:bottom w:val="nil"/>
              <w:right w:val="nil"/>
            </w:tcBorders>
            <w:tcMar>
              <w:top w:w="-411" w:type="dxa"/>
              <w:left w:w="-411" w:type="dxa"/>
              <w:bottom w:w="-411" w:type="dxa"/>
              <w:right w:w="-411" w:type="dxa"/>
            </w:tcMar>
            <w:vAlign w:val="bottom"/>
          </w:tcPr>
          <w:p w14:paraId="60BD9885"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649118E1"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D74658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567B432"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5678DF4B" w14:textId="77777777" w:rsidR="00142F34" w:rsidRDefault="00142F34">
            <w:pPr>
              <w:jc w:val="center"/>
              <w:rPr>
                <w:sz w:val="20"/>
                <w:szCs w:val="20"/>
              </w:rPr>
            </w:pPr>
          </w:p>
        </w:tc>
      </w:tr>
      <w:tr w:rsidR="00142F34" w14:paraId="7CDDA3D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AB8B92A" w14:textId="77777777" w:rsidR="00142F34" w:rsidRDefault="00353792">
            <w:pPr>
              <w:rPr>
                <w:sz w:val="20"/>
                <w:szCs w:val="20"/>
              </w:rPr>
            </w:pPr>
            <w:r>
              <w:rPr>
                <w:rFonts w:ascii="Calibri" w:eastAsia="Calibri" w:hAnsi="Calibri" w:cs="Calibri"/>
                <w:sz w:val="20"/>
                <w:szCs w:val="20"/>
              </w:rPr>
              <w:t>Rathbunella hypoplecta</w:t>
            </w:r>
          </w:p>
        </w:tc>
        <w:tc>
          <w:tcPr>
            <w:tcW w:w="1418" w:type="dxa"/>
            <w:tcBorders>
              <w:top w:val="nil"/>
              <w:left w:val="nil"/>
              <w:bottom w:val="nil"/>
              <w:right w:val="nil"/>
            </w:tcBorders>
            <w:tcMar>
              <w:top w:w="-411" w:type="dxa"/>
              <w:left w:w="-411" w:type="dxa"/>
              <w:bottom w:w="-411" w:type="dxa"/>
              <w:right w:w="-411" w:type="dxa"/>
            </w:tcMar>
            <w:vAlign w:val="bottom"/>
          </w:tcPr>
          <w:p w14:paraId="6BA43F1F"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7167150"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305D6D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210BD18"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7330F44" w14:textId="77777777" w:rsidR="00142F34" w:rsidRDefault="00353792">
            <w:pPr>
              <w:jc w:val="center"/>
              <w:rPr>
                <w:sz w:val="20"/>
                <w:szCs w:val="20"/>
              </w:rPr>
            </w:pPr>
            <w:r>
              <w:rPr>
                <w:rFonts w:ascii="Calibri" w:eastAsia="Calibri" w:hAnsi="Calibri" w:cs="Calibri"/>
                <w:sz w:val="20"/>
                <w:szCs w:val="20"/>
              </w:rPr>
              <w:t>X</w:t>
            </w:r>
          </w:p>
        </w:tc>
      </w:tr>
      <w:tr w:rsidR="00142F34" w14:paraId="1709CD6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DE2ED15" w14:textId="77777777" w:rsidR="00142F34" w:rsidRDefault="00353792">
            <w:pPr>
              <w:rPr>
                <w:sz w:val="20"/>
                <w:szCs w:val="20"/>
              </w:rPr>
            </w:pPr>
            <w:r>
              <w:rPr>
                <w:rFonts w:ascii="Calibri" w:eastAsia="Calibri" w:hAnsi="Calibri" w:cs="Calibri"/>
                <w:sz w:val="20"/>
                <w:szCs w:val="20"/>
              </w:rPr>
              <w:t>Rhacochilus toxotes</w:t>
            </w:r>
          </w:p>
        </w:tc>
        <w:tc>
          <w:tcPr>
            <w:tcW w:w="1418" w:type="dxa"/>
            <w:tcBorders>
              <w:top w:val="nil"/>
              <w:left w:val="nil"/>
              <w:bottom w:val="nil"/>
              <w:right w:val="nil"/>
            </w:tcBorders>
            <w:tcMar>
              <w:top w:w="-411" w:type="dxa"/>
              <w:left w:w="-411" w:type="dxa"/>
              <w:bottom w:w="-411" w:type="dxa"/>
              <w:right w:w="-411" w:type="dxa"/>
            </w:tcMar>
            <w:vAlign w:val="bottom"/>
          </w:tcPr>
          <w:p w14:paraId="65AE1C36"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37D3ECC"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6DF09A0"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5812015"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5B8A11F" w14:textId="77777777" w:rsidR="00142F34" w:rsidRDefault="00353792">
            <w:pPr>
              <w:jc w:val="center"/>
              <w:rPr>
                <w:sz w:val="20"/>
                <w:szCs w:val="20"/>
              </w:rPr>
            </w:pPr>
            <w:r>
              <w:rPr>
                <w:rFonts w:ascii="Calibri" w:eastAsia="Calibri" w:hAnsi="Calibri" w:cs="Calibri"/>
                <w:sz w:val="20"/>
                <w:szCs w:val="20"/>
              </w:rPr>
              <w:t>X</w:t>
            </w:r>
          </w:p>
        </w:tc>
      </w:tr>
      <w:tr w:rsidR="00142F34" w14:paraId="5E680E7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E1A73AF" w14:textId="77777777" w:rsidR="00142F34" w:rsidRDefault="00353792">
            <w:pPr>
              <w:rPr>
                <w:sz w:val="20"/>
                <w:szCs w:val="20"/>
              </w:rPr>
            </w:pPr>
            <w:r>
              <w:rPr>
                <w:rFonts w:ascii="Calibri" w:eastAsia="Calibri" w:hAnsi="Calibri" w:cs="Calibri"/>
                <w:sz w:val="20"/>
                <w:szCs w:val="20"/>
              </w:rPr>
              <w:t>Rhamphocottus richardsonii</w:t>
            </w:r>
          </w:p>
        </w:tc>
        <w:tc>
          <w:tcPr>
            <w:tcW w:w="1418" w:type="dxa"/>
            <w:tcBorders>
              <w:top w:val="nil"/>
              <w:left w:val="nil"/>
              <w:bottom w:val="nil"/>
              <w:right w:val="nil"/>
            </w:tcBorders>
            <w:tcMar>
              <w:top w:w="-411" w:type="dxa"/>
              <w:left w:w="-411" w:type="dxa"/>
              <w:bottom w:w="-411" w:type="dxa"/>
              <w:right w:w="-411" w:type="dxa"/>
            </w:tcMar>
            <w:vAlign w:val="bottom"/>
          </w:tcPr>
          <w:p w14:paraId="07D4FD69"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10A49C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2BD770A"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98C9E5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2A4268F" w14:textId="77777777" w:rsidR="00142F34" w:rsidRDefault="00142F34">
            <w:pPr>
              <w:jc w:val="center"/>
              <w:rPr>
                <w:sz w:val="20"/>
                <w:szCs w:val="20"/>
              </w:rPr>
            </w:pPr>
          </w:p>
        </w:tc>
      </w:tr>
      <w:tr w:rsidR="00142F34" w14:paraId="3A331A8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8FF04BA" w14:textId="77777777" w:rsidR="00142F34" w:rsidRDefault="00353792">
            <w:pPr>
              <w:rPr>
                <w:sz w:val="20"/>
                <w:szCs w:val="20"/>
              </w:rPr>
            </w:pPr>
            <w:r>
              <w:rPr>
                <w:rFonts w:ascii="Calibri" w:eastAsia="Calibri" w:hAnsi="Calibri" w:cs="Calibri"/>
                <w:sz w:val="20"/>
                <w:szCs w:val="20"/>
              </w:rPr>
              <w:t>Rhinogobiops nicholsii</w:t>
            </w:r>
          </w:p>
        </w:tc>
        <w:tc>
          <w:tcPr>
            <w:tcW w:w="1418" w:type="dxa"/>
            <w:tcBorders>
              <w:top w:val="nil"/>
              <w:left w:val="nil"/>
              <w:bottom w:val="nil"/>
              <w:right w:val="nil"/>
            </w:tcBorders>
            <w:tcMar>
              <w:top w:w="-411" w:type="dxa"/>
              <w:left w:w="-411" w:type="dxa"/>
              <w:bottom w:w="-411" w:type="dxa"/>
              <w:right w:w="-411" w:type="dxa"/>
            </w:tcMar>
            <w:vAlign w:val="bottom"/>
          </w:tcPr>
          <w:p w14:paraId="4A654131"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982C4AD"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8BFEC74"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5DEDC2F"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1B1B9D6" w14:textId="77777777" w:rsidR="00142F34" w:rsidRDefault="00353792">
            <w:pPr>
              <w:jc w:val="center"/>
              <w:rPr>
                <w:sz w:val="20"/>
                <w:szCs w:val="20"/>
              </w:rPr>
            </w:pPr>
            <w:r>
              <w:rPr>
                <w:rFonts w:ascii="Calibri" w:eastAsia="Calibri" w:hAnsi="Calibri" w:cs="Calibri"/>
                <w:sz w:val="20"/>
                <w:szCs w:val="20"/>
              </w:rPr>
              <w:t>X</w:t>
            </w:r>
          </w:p>
        </w:tc>
      </w:tr>
      <w:tr w:rsidR="00142F34" w14:paraId="4EBCFDB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58CF046" w14:textId="77777777" w:rsidR="00142F34" w:rsidRDefault="00353792">
            <w:pPr>
              <w:rPr>
                <w:sz w:val="20"/>
                <w:szCs w:val="20"/>
              </w:rPr>
            </w:pPr>
            <w:r>
              <w:rPr>
                <w:rFonts w:ascii="Calibri" w:eastAsia="Calibri" w:hAnsi="Calibri" w:cs="Calibri"/>
                <w:sz w:val="20"/>
                <w:szCs w:val="20"/>
              </w:rPr>
              <w:t>Roncador stearnsii</w:t>
            </w:r>
          </w:p>
        </w:tc>
        <w:tc>
          <w:tcPr>
            <w:tcW w:w="1418" w:type="dxa"/>
            <w:tcBorders>
              <w:top w:val="nil"/>
              <w:left w:val="nil"/>
              <w:bottom w:val="nil"/>
              <w:right w:val="nil"/>
            </w:tcBorders>
            <w:tcMar>
              <w:top w:w="-411" w:type="dxa"/>
              <w:left w:w="-411" w:type="dxa"/>
              <w:bottom w:w="-411" w:type="dxa"/>
              <w:right w:w="-411" w:type="dxa"/>
            </w:tcMar>
            <w:vAlign w:val="bottom"/>
          </w:tcPr>
          <w:p w14:paraId="1AEAA1B9"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64AE616"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7269B673"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C895F8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D227A5D" w14:textId="77777777" w:rsidR="00142F34" w:rsidRDefault="00142F34">
            <w:pPr>
              <w:jc w:val="center"/>
              <w:rPr>
                <w:sz w:val="20"/>
                <w:szCs w:val="20"/>
              </w:rPr>
            </w:pPr>
          </w:p>
        </w:tc>
      </w:tr>
      <w:tr w:rsidR="00142F34" w14:paraId="1D8E2D16"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35EAE66" w14:textId="77777777" w:rsidR="00142F34" w:rsidRDefault="00353792">
            <w:pPr>
              <w:rPr>
                <w:sz w:val="20"/>
                <w:szCs w:val="20"/>
              </w:rPr>
            </w:pPr>
            <w:r>
              <w:rPr>
                <w:rFonts w:ascii="Calibri" w:eastAsia="Calibri" w:hAnsi="Calibri" w:cs="Calibri"/>
                <w:sz w:val="20"/>
                <w:szCs w:val="20"/>
              </w:rPr>
              <w:t>Ronquilus jordani</w:t>
            </w:r>
          </w:p>
        </w:tc>
        <w:tc>
          <w:tcPr>
            <w:tcW w:w="1418" w:type="dxa"/>
            <w:tcBorders>
              <w:top w:val="nil"/>
              <w:left w:val="nil"/>
              <w:bottom w:val="nil"/>
              <w:right w:val="nil"/>
            </w:tcBorders>
            <w:tcMar>
              <w:top w:w="-411" w:type="dxa"/>
              <w:left w:w="-411" w:type="dxa"/>
              <w:bottom w:w="-411" w:type="dxa"/>
              <w:right w:w="-411" w:type="dxa"/>
            </w:tcMar>
            <w:vAlign w:val="bottom"/>
          </w:tcPr>
          <w:p w14:paraId="22555320"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3E62C4D2"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6E25901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215C07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7853D52" w14:textId="77777777" w:rsidR="00142F34" w:rsidRDefault="00142F34">
            <w:pPr>
              <w:jc w:val="center"/>
              <w:rPr>
                <w:sz w:val="20"/>
                <w:szCs w:val="20"/>
              </w:rPr>
            </w:pPr>
          </w:p>
        </w:tc>
      </w:tr>
      <w:tr w:rsidR="00142F34" w14:paraId="58FAC4F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264649B" w14:textId="77777777" w:rsidR="00142F34" w:rsidRDefault="00353792">
            <w:pPr>
              <w:rPr>
                <w:sz w:val="20"/>
                <w:szCs w:val="20"/>
              </w:rPr>
            </w:pPr>
            <w:r>
              <w:rPr>
                <w:rFonts w:ascii="Calibri" w:eastAsia="Calibri" w:hAnsi="Calibri" w:cs="Calibri"/>
                <w:sz w:val="20"/>
                <w:szCs w:val="20"/>
              </w:rPr>
              <w:t>Sarda chiliensis</w:t>
            </w:r>
          </w:p>
        </w:tc>
        <w:tc>
          <w:tcPr>
            <w:tcW w:w="1418" w:type="dxa"/>
            <w:tcBorders>
              <w:top w:val="nil"/>
              <w:left w:val="nil"/>
              <w:bottom w:val="nil"/>
              <w:right w:val="nil"/>
            </w:tcBorders>
            <w:tcMar>
              <w:top w:w="-411" w:type="dxa"/>
              <w:left w:w="-411" w:type="dxa"/>
              <w:bottom w:w="-411" w:type="dxa"/>
              <w:right w:w="-411" w:type="dxa"/>
            </w:tcMar>
            <w:vAlign w:val="bottom"/>
          </w:tcPr>
          <w:p w14:paraId="10747051"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E059D61"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87376CB"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0A11A72"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F8052F1" w14:textId="77777777" w:rsidR="00142F34" w:rsidRDefault="00142F34">
            <w:pPr>
              <w:jc w:val="center"/>
              <w:rPr>
                <w:sz w:val="20"/>
                <w:szCs w:val="20"/>
              </w:rPr>
            </w:pPr>
          </w:p>
        </w:tc>
      </w:tr>
      <w:tr w:rsidR="00142F34" w14:paraId="512052E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763E4CB" w14:textId="77777777" w:rsidR="00142F34" w:rsidRDefault="00353792">
            <w:pPr>
              <w:rPr>
                <w:sz w:val="20"/>
                <w:szCs w:val="20"/>
              </w:rPr>
            </w:pPr>
            <w:r>
              <w:rPr>
                <w:rFonts w:ascii="Calibri" w:eastAsia="Calibri" w:hAnsi="Calibri" w:cs="Calibri"/>
                <w:sz w:val="20"/>
                <w:szCs w:val="20"/>
              </w:rPr>
              <w:t>Sardinops sagax</w:t>
            </w:r>
          </w:p>
        </w:tc>
        <w:tc>
          <w:tcPr>
            <w:tcW w:w="1418" w:type="dxa"/>
            <w:tcBorders>
              <w:top w:val="nil"/>
              <w:left w:val="nil"/>
              <w:bottom w:val="nil"/>
              <w:right w:val="nil"/>
            </w:tcBorders>
            <w:tcMar>
              <w:top w:w="-411" w:type="dxa"/>
              <w:left w:w="-411" w:type="dxa"/>
              <w:bottom w:w="-411" w:type="dxa"/>
              <w:right w:w="-411" w:type="dxa"/>
            </w:tcMar>
            <w:vAlign w:val="bottom"/>
          </w:tcPr>
          <w:p w14:paraId="3E4D1324"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DE42C4A"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2583CF0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CAAFA17"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649326D" w14:textId="77777777" w:rsidR="00142F34" w:rsidRDefault="00142F34">
            <w:pPr>
              <w:jc w:val="center"/>
              <w:rPr>
                <w:sz w:val="20"/>
                <w:szCs w:val="20"/>
              </w:rPr>
            </w:pPr>
          </w:p>
        </w:tc>
      </w:tr>
      <w:tr w:rsidR="00142F34" w14:paraId="22DD4F4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019DA9C" w14:textId="77777777" w:rsidR="00142F34" w:rsidRDefault="00353792">
            <w:pPr>
              <w:rPr>
                <w:sz w:val="20"/>
                <w:szCs w:val="20"/>
              </w:rPr>
            </w:pPr>
            <w:r>
              <w:rPr>
                <w:rFonts w:ascii="Calibri" w:eastAsia="Calibri" w:hAnsi="Calibri" w:cs="Calibri"/>
                <w:sz w:val="20"/>
                <w:szCs w:val="20"/>
              </w:rPr>
              <w:t>Sciaenidae spp</w:t>
            </w:r>
          </w:p>
        </w:tc>
        <w:tc>
          <w:tcPr>
            <w:tcW w:w="1418" w:type="dxa"/>
            <w:tcBorders>
              <w:top w:val="nil"/>
              <w:left w:val="nil"/>
              <w:bottom w:val="nil"/>
              <w:right w:val="nil"/>
            </w:tcBorders>
            <w:tcMar>
              <w:top w:w="-411" w:type="dxa"/>
              <w:left w:w="-411" w:type="dxa"/>
              <w:bottom w:w="-411" w:type="dxa"/>
              <w:right w:w="-411" w:type="dxa"/>
            </w:tcMar>
            <w:vAlign w:val="bottom"/>
          </w:tcPr>
          <w:p w14:paraId="5AE47953"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A0F392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5103209"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95C44D5"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3C976BF" w14:textId="77777777" w:rsidR="00142F34" w:rsidRDefault="00353792">
            <w:pPr>
              <w:jc w:val="center"/>
              <w:rPr>
                <w:sz w:val="20"/>
                <w:szCs w:val="20"/>
              </w:rPr>
            </w:pPr>
            <w:r>
              <w:rPr>
                <w:rFonts w:ascii="Calibri" w:eastAsia="Calibri" w:hAnsi="Calibri" w:cs="Calibri"/>
                <w:sz w:val="20"/>
                <w:szCs w:val="20"/>
              </w:rPr>
              <w:t>X</w:t>
            </w:r>
          </w:p>
        </w:tc>
      </w:tr>
      <w:tr w:rsidR="00142F34" w14:paraId="5685A15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F376B74" w14:textId="77777777" w:rsidR="00142F34" w:rsidRDefault="00353792">
            <w:pPr>
              <w:rPr>
                <w:sz w:val="20"/>
                <w:szCs w:val="20"/>
              </w:rPr>
            </w:pPr>
            <w:r>
              <w:rPr>
                <w:rFonts w:ascii="Calibri" w:eastAsia="Calibri" w:hAnsi="Calibri" w:cs="Calibri"/>
                <w:sz w:val="20"/>
                <w:szCs w:val="20"/>
              </w:rPr>
              <w:t>Scomber japonicus</w:t>
            </w:r>
          </w:p>
        </w:tc>
        <w:tc>
          <w:tcPr>
            <w:tcW w:w="1418" w:type="dxa"/>
            <w:tcBorders>
              <w:top w:val="nil"/>
              <w:left w:val="nil"/>
              <w:bottom w:val="nil"/>
              <w:right w:val="nil"/>
            </w:tcBorders>
            <w:tcMar>
              <w:top w:w="-411" w:type="dxa"/>
              <w:left w:w="-411" w:type="dxa"/>
              <w:bottom w:w="-411" w:type="dxa"/>
              <w:right w:w="-411" w:type="dxa"/>
            </w:tcMar>
            <w:vAlign w:val="bottom"/>
          </w:tcPr>
          <w:p w14:paraId="2C220301"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FDA0A3E"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AC7ADE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968999E"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CDA1C89" w14:textId="77777777" w:rsidR="00142F34" w:rsidRDefault="00142F34">
            <w:pPr>
              <w:jc w:val="center"/>
              <w:rPr>
                <w:sz w:val="20"/>
                <w:szCs w:val="20"/>
              </w:rPr>
            </w:pPr>
          </w:p>
        </w:tc>
      </w:tr>
      <w:tr w:rsidR="00142F34" w14:paraId="10B575D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F8A6954" w14:textId="77777777" w:rsidR="00142F34" w:rsidRDefault="00353792">
            <w:pPr>
              <w:rPr>
                <w:sz w:val="20"/>
                <w:szCs w:val="20"/>
              </w:rPr>
            </w:pPr>
            <w:r>
              <w:rPr>
                <w:rFonts w:ascii="Calibri" w:eastAsia="Calibri" w:hAnsi="Calibri" w:cs="Calibri"/>
                <w:sz w:val="20"/>
                <w:szCs w:val="20"/>
              </w:rPr>
              <w:t>Scombridae spp</w:t>
            </w:r>
          </w:p>
        </w:tc>
        <w:tc>
          <w:tcPr>
            <w:tcW w:w="1418" w:type="dxa"/>
            <w:tcBorders>
              <w:top w:val="nil"/>
              <w:left w:val="nil"/>
              <w:bottom w:val="nil"/>
              <w:right w:val="nil"/>
            </w:tcBorders>
            <w:tcMar>
              <w:top w:w="-411" w:type="dxa"/>
              <w:left w:w="-411" w:type="dxa"/>
              <w:bottom w:w="-411" w:type="dxa"/>
              <w:right w:w="-411" w:type="dxa"/>
            </w:tcMar>
            <w:vAlign w:val="bottom"/>
          </w:tcPr>
          <w:p w14:paraId="5BF7B19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86544F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013F11A"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48155AD2"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64A052D" w14:textId="77777777" w:rsidR="00142F34" w:rsidRDefault="00142F34">
            <w:pPr>
              <w:jc w:val="center"/>
              <w:rPr>
                <w:sz w:val="20"/>
                <w:szCs w:val="20"/>
              </w:rPr>
            </w:pPr>
          </w:p>
        </w:tc>
      </w:tr>
      <w:tr w:rsidR="00142F34" w14:paraId="09A0C65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C76F241" w14:textId="77777777" w:rsidR="00142F34" w:rsidRDefault="00353792">
            <w:pPr>
              <w:rPr>
                <w:sz w:val="20"/>
                <w:szCs w:val="20"/>
              </w:rPr>
            </w:pPr>
            <w:r>
              <w:rPr>
                <w:rFonts w:ascii="Calibri" w:eastAsia="Calibri" w:hAnsi="Calibri" w:cs="Calibri"/>
                <w:sz w:val="20"/>
                <w:szCs w:val="20"/>
              </w:rPr>
              <w:t>Scorpaena guttata</w:t>
            </w:r>
          </w:p>
        </w:tc>
        <w:tc>
          <w:tcPr>
            <w:tcW w:w="1418" w:type="dxa"/>
            <w:tcBorders>
              <w:top w:val="nil"/>
              <w:left w:val="nil"/>
              <w:bottom w:val="nil"/>
              <w:right w:val="nil"/>
            </w:tcBorders>
            <w:tcMar>
              <w:top w:w="-411" w:type="dxa"/>
              <w:left w:w="-411" w:type="dxa"/>
              <w:bottom w:w="-411" w:type="dxa"/>
              <w:right w:w="-411" w:type="dxa"/>
            </w:tcMar>
            <w:vAlign w:val="bottom"/>
          </w:tcPr>
          <w:p w14:paraId="1A387B16"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3D6BBCF"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FEFAC3E"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8AFC1A2"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9A42809" w14:textId="77777777" w:rsidR="00142F34" w:rsidRDefault="00353792">
            <w:pPr>
              <w:jc w:val="center"/>
              <w:rPr>
                <w:sz w:val="20"/>
                <w:szCs w:val="20"/>
              </w:rPr>
            </w:pPr>
            <w:r>
              <w:rPr>
                <w:rFonts w:ascii="Calibri" w:eastAsia="Calibri" w:hAnsi="Calibri" w:cs="Calibri"/>
                <w:sz w:val="20"/>
                <w:szCs w:val="20"/>
              </w:rPr>
              <w:t>X</w:t>
            </w:r>
          </w:p>
        </w:tc>
      </w:tr>
      <w:tr w:rsidR="00142F34" w14:paraId="49AD548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7E61F71" w14:textId="77777777" w:rsidR="00142F34" w:rsidRDefault="00353792">
            <w:pPr>
              <w:rPr>
                <w:sz w:val="20"/>
                <w:szCs w:val="20"/>
              </w:rPr>
            </w:pPr>
            <w:r>
              <w:rPr>
                <w:rFonts w:ascii="Calibri" w:eastAsia="Calibri" w:hAnsi="Calibri" w:cs="Calibri"/>
                <w:sz w:val="20"/>
                <w:szCs w:val="20"/>
              </w:rPr>
              <w:t>Scorpaenichthys marmoratus</w:t>
            </w:r>
          </w:p>
        </w:tc>
        <w:tc>
          <w:tcPr>
            <w:tcW w:w="1418" w:type="dxa"/>
            <w:tcBorders>
              <w:top w:val="nil"/>
              <w:left w:val="nil"/>
              <w:bottom w:val="nil"/>
              <w:right w:val="nil"/>
            </w:tcBorders>
            <w:tcMar>
              <w:top w:w="-411" w:type="dxa"/>
              <w:left w:w="-411" w:type="dxa"/>
              <w:bottom w:w="-411" w:type="dxa"/>
              <w:right w:w="-411" w:type="dxa"/>
            </w:tcMar>
            <w:vAlign w:val="bottom"/>
          </w:tcPr>
          <w:p w14:paraId="52512D7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F49C1A4"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1B9665C8"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3CB5BC8"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B8CF55A" w14:textId="77777777" w:rsidR="00142F34" w:rsidRDefault="00353792">
            <w:pPr>
              <w:jc w:val="center"/>
              <w:rPr>
                <w:sz w:val="20"/>
                <w:szCs w:val="20"/>
              </w:rPr>
            </w:pPr>
            <w:r>
              <w:rPr>
                <w:rFonts w:ascii="Calibri" w:eastAsia="Calibri" w:hAnsi="Calibri" w:cs="Calibri"/>
                <w:sz w:val="20"/>
                <w:szCs w:val="20"/>
              </w:rPr>
              <w:t>X</w:t>
            </w:r>
          </w:p>
        </w:tc>
      </w:tr>
      <w:tr w:rsidR="00142F34" w14:paraId="5E389DB8"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990F99E" w14:textId="77777777" w:rsidR="00142F34" w:rsidRDefault="00353792">
            <w:pPr>
              <w:rPr>
                <w:sz w:val="20"/>
                <w:szCs w:val="20"/>
              </w:rPr>
            </w:pPr>
            <w:r>
              <w:rPr>
                <w:rFonts w:ascii="Calibri" w:eastAsia="Calibri" w:hAnsi="Calibri" w:cs="Calibri"/>
                <w:sz w:val="20"/>
                <w:szCs w:val="20"/>
              </w:rPr>
              <w:t>Scorpaenidae spp</w:t>
            </w:r>
          </w:p>
        </w:tc>
        <w:tc>
          <w:tcPr>
            <w:tcW w:w="1418" w:type="dxa"/>
            <w:tcBorders>
              <w:top w:val="nil"/>
              <w:left w:val="nil"/>
              <w:bottom w:val="nil"/>
              <w:right w:val="nil"/>
            </w:tcBorders>
            <w:tcMar>
              <w:top w:w="-411" w:type="dxa"/>
              <w:left w:w="-411" w:type="dxa"/>
              <w:bottom w:w="-411" w:type="dxa"/>
              <w:right w:w="-411" w:type="dxa"/>
            </w:tcMar>
            <w:vAlign w:val="bottom"/>
          </w:tcPr>
          <w:p w14:paraId="69C4E0D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0F1712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98F3DCA"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7422694"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FCEDE73" w14:textId="77777777" w:rsidR="00142F34" w:rsidRDefault="00353792">
            <w:pPr>
              <w:jc w:val="center"/>
              <w:rPr>
                <w:sz w:val="20"/>
                <w:szCs w:val="20"/>
              </w:rPr>
            </w:pPr>
            <w:r>
              <w:rPr>
                <w:rFonts w:ascii="Calibri" w:eastAsia="Calibri" w:hAnsi="Calibri" w:cs="Calibri"/>
                <w:sz w:val="20"/>
                <w:szCs w:val="20"/>
              </w:rPr>
              <w:t>X</w:t>
            </w:r>
          </w:p>
        </w:tc>
      </w:tr>
      <w:tr w:rsidR="00142F34" w14:paraId="360ECF0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D0781AC" w14:textId="77777777" w:rsidR="00142F34" w:rsidRDefault="00353792">
            <w:pPr>
              <w:rPr>
                <w:sz w:val="20"/>
                <w:szCs w:val="20"/>
              </w:rPr>
            </w:pPr>
            <w:r>
              <w:rPr>
                <w:rFonts w:ascii="Calibri" w:eastAsia="Calibri" w:hAnsi="Calibri" w:cs="Calibri"/>
                <w:sz w:val="20"/>
                <w:szCs w:val="20"/>
              </w:rPr>
              <w:t>Scorpaenodes xyris</w:t>
            </w:r>
          </w:p>
        </w:tc>
        <w:tc>
          <w:tcPr>
            <w:tcW w:w="1418" w:type="dxa"/>
            <w:tcBorders>
              <w:top w:val="nil"/>
              <w:left w:val="nil"/>
              <w:bottom w:val="nil"/>
              <w:right w:val="nil"/>
            </w:tcBorders>
            <w:tcMar>
              <w:top w:w="-411" w:type="dxa"/>
              <w:left w:w="-411" w:type="dxa"/>
              <w:bottom w:w="-411" w:type="dxa"/>
              <w:right w:w="-411" w:type="dxa"/>
            </w:tcMar>
            <w:vAlign w:val="bottom"/>
          </w:tcPr>
          <w:p w14:paraId="6406778D"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672554C8"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E32607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DAB669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38C3D0D" w14:textId="77777777" w:rsidR="00142F34" w:rsidRDefault="00142F34">
            <w:pPr>
              <w:jc w:val="center"/>
              <w:rPr>
                <w:sz w:val="20"/>
                <w:szCs w:val="20"/>
              </w:rPr>
            </w:pPr>
          </w:p>
        </w:tc>
      </w:tr>
      <w:tr w:rsidR="00142F34" w14:paraId="1365B765"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129E975" w14:textId="77777777" w:rsidR="00142F34" w:rsidRDefault="00353792">
            <w:pPr>
              <w:rPr>
                <w:sz w:val="20"/>
                <w:szCs w:val="20"/>
              </w:rPr>
            </w:pPr>
            <w:r>
              <w:rPr>
                <w:rFonts w:ascii="Calibri" w:eastAsia="Calibri" w:hAnsi="Calibri" w:cs="Calibri"/>
                <w:sz w:val="20"/>
                <w:szCs w:val="20"/>
              </w:rPr>
              <w:t>Sebastes atrovirens</w:t>
            </w:r>
          </w:p>
        </w:tc>
        <w:tc>
          <w:tcPr>
            <w:tcW w:w="1418" w:type="dxa"/>
            <w:tcBorders>
              <w:top w:val="nil"/>
              <w:left w:val="nil"/>
              <w:bottom w:val="nil"/>
              <w:right w:val="nil"/>
            </w:tcBorders>
            <w:tcMar>
              <w:top w:w="-411" w:type="dxa"/>
              <w:left w:w="-411" w:type="dxa"/>
              <w:bottom w:w="-411" w:type="dxa"/>
              <w:right w:w="-411" w:type="dxa"/>
            </w:tcMar>
            <w:vAlign w:val="bottom"/>
          </w:tcPr>
          <w:p w14:paraId="6FEE0F22"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AC77F45"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26A2D8A"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E61FF2A"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4086EE03" w14:textId="77777777" w:rsidR="00142F34" w:rsidRDefault="00353792">
            <w:pPr>
              <w:jc w:val="center"/>
              <w:rPr>
                <w:sz w:val="20"/>
                <w:szCs w:val="20"/>
              </w:rPr>
            </w:pPr>
            <w:r>
              <w:rPr>
                <w:rFonts w:ascii="Calibri" w:eastAsia="Calibri" w:hAnsi="Calibri" w:cs="Calibri"/>
                <w:sz w:val="20"/>
                <w:szCs w:val="20"/>
              </w:rPr>
              <w:t>X</w:t>
            </w:r>
          </w:p>
        </w:tc>
      </w:tr>
      <w:tr w:rsidR="00142F34" w14:paraId="460296D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0394A0D" w14:textId="77777777" w:rsidR="00142F34" w:rsidRDefault="00353792">
            <w:pPr>
              <w:rPr>
                <w:sz w:val="20"/>
                <w:szCs w:val="20"/>
              </w:rPr>
            </w:pPr>
            <w:r>
              <w:rPr>
                <w:rFonts w:ascii="Calibri" w:eastAsia="Calibri" w:hAnsi="Calibri" w:cs="Calibri"/>
                <w:sz w:val="20"/>
                <w:szCs w:val="20"/>
              </w:rPr>
              <w:t>Sebastes auriculatus</w:t>
            </w:r>
          </w:p>
        </w:tc>
        <w:tc>
          <w:tcPr>
            <w:tcW w:w="1418" w:type="dxa"/>
            <w:tcBorders>
              <w:top w:val="nil"/>
              <w:left w:val="nil"/>
              <w:bottom w:val="nil"/>
              <w:right w:val="nil"/>
            </w:tcBorders>
            <w:tcMar>
              <w:top w:w="-411" w:type="dxa"/>
              <w:left w:w="-411" w:type="dxa"/>
              <w:bottom w:w="-411" w:type="dxa"/>
              <w:right w:w="-411" w:type="dxa"/>
            </w:tcMar>
            <w:vAlign w:val="bottom"/>
          </w:tcPr>
          <w:p w14:paraId="70DA9C94"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DB5BB0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FD4A62E"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BF7F3BF"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224ED9B4" w14:textId="77777777" w:rsidR="00142F34" w:rsidRDefault="00353792">
            <w:pPr>
              <w:jc w:val="center"/>
              <w:rPr>
                <w:sz w:val="20"/>
                <w:szCs w:val="20"/>
              </w:rPr>
            </w:pPr>
            <w:r>
              <w:rPr>
                <w:rFonts w:ascii="Calibri" w:eastAsia="Calibri" w:hAnsi="Calibri" w:cs="Calibri"/>
                <w:sz w:val="20"/>
                <w:szCs w:val="20"/>
              </w:rPr>
              <w:t>X</w:t>
            </w:r>
          </w:p>
        </w:tc>
      </w:tr>
      <w:tr w:rsidR="00142F34" w14:paraId="7E4AA0A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C61CF1B" w14:textId="77777777" w:rsidR="00142F34" w:rsidRDefault="00353792">
            <w:pPr>
              <w:rPr>
                <w:sz w:val="20"/>
                <w:szCs w:val="20"/>
              </w:rPr>
            </w:pPr>
            <w:r>
              <w:rPr>
                <w:rFonts w:ascii="Calibri" w:eastAsia="Calibri" w:hAnsi="Calibri" w:cs="Calibri"/>
                <w:sz w:val="20"/>
                <w:szCs w:val="20"/>
              </w:rPr>
              <w:t>Sebastes aurora</w:t>
            </w:r>
          </w:p>
        </w:tc>
        <w:tc>
          <w:tcPr>
            <w:tcW w:w="1418" w:type="dxa"/>
            <w:tcBorders>
              <w:top w:val="nil"/>
              <w:left w:val="nil"/>
              <w:bottom w:val="nil"/>
              <w:right w:val="nil"/>
            </w:tcBorders>
            <w:tcMar>
              <w:top w:w="-411" w:type="dxa"/>
              <w:left w:w="-411" w:type="dxa"/>
              <w:bottom w:w="-411" w:type="dxa"/>
              <w:right w:w="-411" w:type="dxa"/>
            </w:tcMar>
            <w:vAlign w:val="bottom"/>
          </w:tcPr>
          <w:p w14:paraId="7F533B9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720EDC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54F1635"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4613AF18"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C30FC43" w14:textId="77777777" w:rsidR="00142F34" w:rsidRDefault="00353792">
            <w:pPr>
              <w:jc w:val="center"/>
              <w:rPr>
                <w:sz w:val="20"/>
                <w:szCs w:val="20"/>
              </w:rPr>
            </w:pPr>
            <w:r>
              <w:rPr>
                <w:rFonts w:ascii="Calibri" w:eastAsia="Calibri" w:hAnsi="Calibri" w:cs="Calibri"/>
                <w:sz w:val="20"/>
                <w:szCs w:val="20"/>
              </w:rPr>
              <w:t>X</w:t>
            </w:r>
          </w:p>
        </w:tc>
      </w:tr>
      <w:tr w:rsidR="00142F34" w14:paraId="20ADDF56"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00232B6" w14:textId="77777777" w:rsidR="00142F34" w:rsidRDefault="00353792">
            <w:pPr>
              <w:rPr>
                <w:sz w:val="20"/>
                <w:szCs w:val="20"/>
              </w:rPr>
            </w:pPr>
            <w:r>
              <w:rPr>
                <w:rFonts w:ascii="Calibri" w:eastAsia="Calibri" w:hAnsi="Calibri" w:cs="Calibri"/>
                <w:sz w:val="20"/>
                <w:szCs w:val="20"/>
              </w:rPr>
              <w:t>Sebastes babcocki</w:t>
            </w:r>
          </w:p>
        </w:tc>
        <w:tc>
          <w:tcPr>
            <w:tcW w:w="1418" w:type="dxa"/>
            <w:tcBorders>
              <w:top w:val="nil"/>
              <w:left w:val="nil"/>
              <w:bottom w:val="nil"/>
              <w:right w:val="nil"/>
            </w:tcBorders>
            <w:tcMar>
              <w:top w:w="-411" w:type="dxa"/>
              <w:left w:w="-411" w:type="dxa"/>
              <w:bottom w:w="-411" w:type="dxa"/>
              <w:right w:w="-411" w:type="dxa"/>
            </w:tcMar>
            <w:vAlign w:val="bottom"/>
          </w:tcPr>
          <w:p w14:paraId="3F603653"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6910EF8F"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9C31FE2"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DAB0042"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435D80B" w14:textId="77777777" w:rsidR="00142F34" w:rsidRDefault="00353792">
            <w:pPr>
              <w:jc w:val="center"/>
              <w:rPr>
                <w:sz w:val="20"/>
                <w:szCs w:val="20"/>
              </w:rPr>
            </w:pPr>
            <w:r>
              <w:rPr>
                <w:rFonts w:ascii="Calibri" w:eastAsia="Calibri" w:hAnsi="Calibri" w:cs="Calibri"/>
                <w:sz w:val="20"/>
                <w:szCs w:val="20"/>
              </w:rPr>
              <w:t>X</w:t>
            </w:r>
          </w:p>
        </w:tc>
      </w:tr>
      <w:tr w:rsidR="00142F34" w14:paraId="07AAAA1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95DA8B4" w14:textId="77777777" w:rsidR="00142F34" w:rsidRDefault="00353792">
            <w:pPr>
              <w:rPr>
                <w:sz w:val="20"/>
                <w:szCs w:val="20"/>
              </w:rPr>
            </w:pPr>
            <w:r>
              <w:rPr>
                <w:rFonts w:ascii="Calibri" w:eastAsia="Calibri" w:hAnsi="Calibri" w:cs="Calibri"/>
                <w:sz w:val="20"/>
                <w:szCs w:val="20"/>
              </w:rPr>
              <w:t>Sebastes borealis</w:t>
            </w:r>
          </w:p>
        </w:tc>
        <w:tc>
          <w:tcPr>
            <w:tcW w:w="1418" w:type="dxa"/>
            <w:tcBorders>
              <w:top w:val="nil"/>
              <w:left w:val="nil"/>
              <w:bottom w:val="nil"/>
              <w:right w:val="nil"/>
            </w:tcBorders>
            <w:tcMar>
              <w:top w:w="-411" w:type="dxa"/>
              <w:left w:w="-411" w:type="dxa"/>
              <w:bottom w:w="-411" w:type="dxa"/>
              <w:right w:w="-411" w:type="dxa"/>
            </w:tcMar>
            <w:vAlign w:val="bottom"/>
          </w:tcPr>
          <w:p w14:paraId="291DDFA7"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A19D07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B5FA4BF"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F4017B8"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8DAA9A3" w14:textId="77777777" w:rsidR="00142F34" w:rsidRDefault="00353792">
            <w:pPr>
              <w:jc w:val="center"/>
              <w:rPr>
                <w:sz w:val="20"/>
                <w:szCs w:val="20"/>
              </w:rPr>
            </w:pPr>
            <w:r>
              <w:rPr>
                <w:rFonts w:ascii="Calibri" w:eastAsia="Calibri" w:hAnsi="Calibri" w:cs="Calibri"/>
                <w:sz w:val="20"/>
                <w:szCs w:val="20"/>
              </w:rPr>
              <w:t>X</w:t>
            </w:r>
          </w:p>
        </w:tc>
      </w:tr>
      <w:tr w:rsidR="00142F34" w14:paraId="39B7767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94CAA1F" w14:textId="77777777" w:rsidR="00142F34" w:rsidRDefault="00353792">
            <w:pPr>
              <w:rPr>
                <w:sz w:val="20"/>
                <w:szCs w:val="20"/>
              </w:rPr>
            </w:pPr>
            <w:r>
              <w:rPr>
                <w:rFonts w:ascii="Calibri" w:eastAsia="Calibri" w:hAnsi="Calibri" w:cs="Calibri"/>
                <w:sz w:val="20"/>
                <w:szCs w:val="20"/>
              </w:rPr>
              <w:t>Sebastes carnatus</w:t>
            </w:r>
          </w:p>
        </w:tc>
        <w:tc>
          <w:tcPr>
            <w:tcW w:w="1418" w:type="dxa"/>
            <w:tcBorders>
              <w:top w:val="nil"/>
              <w:left w:val="nil"/>
              <w:bottom w:val="nil"/>
              <w:right w:val="nil"/>
            </w:tcBorders>
            <w:tcMar>
              <w:top w:w="-411" w:type="dxa"/>
              <w:left w:w="-411" w:type="dxa"/>
              <w:bottom w:w="-411" w:type="dxa"/>
              <w:right w:w="-411" w:type="dxa"/>
            </w:tcMar>
            <w:vAlign w:val="bottom"/>
          </w:tcPr>
          <w:p w14:paraId="4D2738B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4B7629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A4E8889"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1D8BA78"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22769178" w14:textId="77777777" w:rsidR="00142F34" w:rsidRDefault="00353792">
            <w:pPr>
              <w:jc w:val="center"/>
              <w:rPr>
                <w:sz w:val="20"/>
                <w:szCs w:val="20"/>
              </w:rPr>
            </w:pPr>
            <w:r>
              <w:rPr>
                <w:rFonts w:ascii="Calibri" w:eastAsia="Calibri" w:hAnsi="Calibri" w:cs="Calibri"/>
                <w:sz w:val="20"/>
                <w:szCs w:val="20"/>
              </w:rPr>
              <w:t>X</w:t>
            </w:r>
          </w:p>
        </w:tc>
      </w:tr>
      <w:tr w:rsidR="00142F34" w14:paraId="3A3877B5"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E47C2B0" w14:textId="77777777" w:rsidR="00142F34" w:rsidRDefault="00353792">
            <w:pPr>
              <w:rPr>
                <w:sz w:val="20"/>
                <w:szCs w:val="20"/>
              </w:rPr>
            </w:pPr>
            <w:r>
              <w:rPr>
                <w:rFonts w:ascii="Calibri" w:eastAsia="Calibri" w:hAnsi="Calibri" w:cs="Calibri"/>
                <w:sz w:val="20"/>
                <w:szCs w:val="20"/>
              </w:rPr>
              <w:t>Sebastes caurinus</w:t>
            </w:r>
          </w:p>
        </w:tc>
        <w:tc>
          <w:tcPr>
            <w:tcW w:w="1418" w:type="dxa"/>
            <w:tcBorders>
              <w:top w:val="nil"/>
              <w:left w:val="nil"/>
              <w:bottom w:val="nil"/>
              <w:right w:val="nil"/>
            </w:tcBorders>
            <w:tcMar>
              <w:top w:w="-411" w:type="dxa"/>
              <w:left w:w="-411" w:type="dxa"/>
              <w:bottom w:w="-411" w:type="dxa"/>
              <w:right w:w="-411" w:type="dxa"/>
            </w:tcMar>
            <w:vAlign w:val="bottom"/>
          </w:tcPr>
          <w:p w14:paraId="3204BA8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A745F52"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D79D94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69168D0"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336EBC3E" w14:textId="77777777" w:rsidR="00142F34" w:rsidRDefault="00353792">
            <w:pPr>
              <w:jc w:val="center"/>
              <w:rPr>
                <w:sz w:val="20"/>
                <w:szCs w:val="20"/>
              </w:rPr>
            </w:pPr>
            <w:r>
              <w:rPr>
                <w:rFonts w:ascii="Calibri" w:eastAsia="Calibri" w:hAnsi="Calibri" w:cs="Calibri"/>
                <w:sz w:val="20"/>
                <w:szCs w:val="20"/>
              </w:rPr>
              <w:t>X</w:t>
            </w:r>
          </w:p>
        </w:tc>
      </w:tr>
      <w:tr w:rsidR="00142F34" w14:paraId="5ABE4A7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35524C9" w14:textId="77777777" w:rsidR="00142F34" w:rsidRDefault="00353792">
            <w:pPr>
              <w:rPr>
                <w:sz w:val="20"/>
                <w:szCs w:val="20"/>
              </w:rPr>
            </w:pPr>
            <w:r>
              <w:rPr>
                <w:rFonts w:ascii="Calibri" w:eastAsia="Calibri" w:hAnsi="Calibri" w:cs="Calibri"/>
                <w:sz w:val="20"/>
                <w:szCs w:val="20"/>
              </w:rPr>
              <w:t>Sebastes chlorostictus</w:t>
            </w:r>
          </w:p>
        </w:tc>
        <w:tc>
          <w:tcPr>
            <w:tcW w:w="1418" w:type="dxa"/>
            <w:tcBorders>
              <w:top w:val="nil"/>
              <w:left w:val="nil"/>
              <w:bottom w:val="nil"/>
              <w:right w:val="nil"/>
            </w:tcBorders>
            <w:tcMar>
              <w:top w:w="-411" w:type="dxa"/>
              <w:left w:w="-411" w:type="dxa"/>
              <w:bottom w:w="-411" w:type="dxa"/>
              <w:right w:w="-411" w:type="dxa"/>
            </w:tcMar>
            <w:vAlign w:val="bottom"/>
          </w:tcPr>
          <w:p w14:paraId="1470F82E"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CEDC94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94FE7C9"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97BE3EE"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50E42077" w14:textId="77777777" w:rsidR="00142F34" w:rsidRDefault="00353792">
            <w:pPr>
              <w:jc w:val="center"/>
              <w:rPr>
                <w:sz w:val="20"/>
                <w:szCs w:val="20"/>
              </w:rPr>
            </w:pPr>
            <w:r>
              <w:rPr>
                <w:rFonts w:ascii="Calibri" w:eastAsia="Calibri" w:hAnsi="Calibri" w:cs="Calibri"/>
                <w:sz w:val="20"/>
                <w:szCs w:val="20"/>
              </w:rPr>
              <w:t>X</w:t>
            </w:r>
          </w:p>
        </w:tc>
      </w:tr>
      <w:tr w:rsidR="00142F34" w14:paraId="0E37039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13CDF19" w14:textId="77777777" w:rsidR="00142F34" w:rsidRDefault="00353792">
            <w:pPr>
              <w:rPr>
                <w:sz w:val="20"/>
                <w:szCs w:val="20"/>
              </w:rPr>
            </w:pPr>
            <w:r>
              <w:rPr>
                <w:rFonts w:ascii="Calibri" w:eastAsia="Calibri" w:hAnsi="Calibri" w:cs="Calibri"/>
                <w:sz w:val="20"/>
                <w:szCs w:val="20"/>
              </w:rPr>
              <w:t>Sebastes chrysomelas</w:t>
            </w:r>
          </w:p>
        </w:tc>
        <w:tc>
          <w:tcPr>
            <w:tcW w:w="1418" w:type="dxa"/>
            <w:tcBorders>
              <w:top w:val="nil"/>
              <w:left w:val="nil"/>
              <w:bottom w:val="nil"/>
              <w:right w:val="nil"/>
            </w:tcBorders>
            <w:tcMar>
              <w:top w:w="-411" w:type="dxa"/>
              <w:left w:w="-411" w:type="dxa"/>
              <w:bottom w:w="-411" w:type="dxa"/>
              <w:right w:w="-411" w:type="dxa"/>
            </w:tcMar>
            <w:vAlign w:val="bottom"/>
          </w:tcPr>
          <w:p w14:paraId="2747B0AE"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451BA96"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E6FC8E2"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17A6F61"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410F9795" w14:textId="77777777" w:rsidR="00142F34" w:rsidRDefault="00353792">
            <w:pPr>
              <w:jc w:val="center"/>
              <w:rPr>
                <w:sz w:val="20"/>
                <w:szCs w:val="20"/>
              </w:rPr>
            </w:pPr>
            <w:r>
              <w:rPr>
                <w:rFonts w:ascii="Calibri" w:eastAsia="Calibri" w:hAnsi="Calibri" w:cs="Calibri"/>
                <w:sz w:val="20"/>
                <w:szCs w:val="20"/>
              </w:rPr>
              <w:t>X</w:t>
            </w:r>
          </w:p>
        </w:tc>
      </w:tr>
      <w:tr w:rsidR="00142F34" w14:paraId="1E70A6A8"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F90ED13" w14:textId="77777777" w:rsidR="00142F34" w:rsidRDefault="00353792">
            <w:pPr>
              <w:rPr>
                <w:sz w:val="20"/>
                <w:szCs w:val="20"/>
              </w:rPr>
            </w:pPr>
            <w:r>
              <w:rPr>
                <w:rFonts w:ascii="Calibri" w:eastAsia="Calibri" w:hAnsi="Calibri" w:cs="Calibri"/>
                <w:sz w:val="20"/>
                <w:szCs w:val="20"/>
              </w:rPr>
              <w:t>Sebastes constellatus</w:t>
            </w:r>
          </w:p>
        </w:tc>
        <w:tc>
          <w:tcPr>
            <w:tcW w:w="1418" w:type="dxa"/>
            <w:tcBorders>
              <w:top w:val="nil"/>
              <w:left w:val="nil"/>
              <w:bottom w:val="nil"/>
              <w:right w:val="nil"/>
            </w:tcBorders>
            <w:tcMar>
              <w:top w:w="-411" w:type="dxa"/>
              <w:left w:w="-411" w:type="dxa"/>
              <w:bottom w:w="-411" w:type="dxa"/>
              <w:right w:w="-411" w:type="dxa"/>
            </w:tcMar>
            <w:vAlign w:val="bottom"/>
          </w:tcPr>
          <w:p w14:paraId="25E3E777"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33399EC"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DA4B678"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12F8FB3A"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4CAAD8B" w14:textId="77777777" w:rsidR="00142F34" w:rsidRDefault="00353792">
            <w:pPr>
              <w:jc w:val="center"/>
              <w:rPr>
                <w:sz w:val="20"/>
                <w:szCs w:val="20"/>
              </w:rPr>
            </w:pPr>
            <w:r>
              <w:rPr>
                <w:rFonts w:ascii="Calibri" w:eastAsia="Calibri" w:hAnsi="Calibri" w:cs="Calibri"/>
                <w:sz w:val="20"/>
                <w:szCs w:val="20"/>
              </w:rPr>
              <w:t>X</w:t>
            </w:r>
          </w:p>
        </w:tc>
      </w:tr>
      <w:tr w:rsidR="00142F34" w14:paraId="0E9BEB7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2B649EE" w14:textId="77777777" w:rsidR="00142F34" w:rsidRDefault="00353792">
            <w:pPr>
              <w:rPr>
                <w:sz w:val="20"/>
                <w:szCs w:val="20"/>
              </w:rPr>
            </w:pPr>
            <w:r>
              <w:rPr>
                <w:rFonts w:ascii="Calibri" w:eastAsia="Calibri" w:hAnsi="Calibri" w:cs="Calibri"/>
                <w:sz w:val="20"/>
                <w:szCs w:val="20"/>
              </w:rPr>
              <w:t>Sebastes crameri</w:t>
            </w:r>
          </w:p>
        </w:tc>
        <w:tc>
          <w:tcPr>
            <w:tcW w:w="1418" w:type="dxa"/>
            <w:tcBorders>
              <w:top w:val="nil"/>
              <w:left w:val="nil"/>
              <w:bottom w:val="nil"/>
              <w:right w:val="nil"/>
            </w:tcBorders>
            <w:tcMar>
              <w:top w:w="-411" w:type="dxa"/>
              <w:left w:w="-411" w:type="dxa"/>
              <w:bottom w:w="-411" w:type="dxa"/>
              <w:right w:w="-411" w:type="dxa"/>
            </w:tcMar>
            <w:vAlign w:val="bottom"/>
          </w:tcPr>
          <w:p w14:paraId="063F1392"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CDE6EED"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C525E5A"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3EFA7DE2"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ABC231D" w14:textId="77777777" w:rsidR="00142F34" w:rsidRDefault="00353792">
            <w:pPr>
              <w:jc w:val="center"/>
              <w:rPr>
                <w:sz w:val="20"/>
                <w:szCs w:val="20"/>
              </w:rPr>
            </w:pPr>
            <w:r>
              <w:rPr>
                <w:rFonts w:ascii="Calibri" w:eastAsia="Calibri" w:hAnsi="Calibri" w:cs="Calibri"/>
                <w:sz w:val="20"/>
                <w:szCs w:val="20"/>
              </w:rPr>
              <w:t>X</w:t>
            </w:r>
          </w:p>
        </w:tc>
      </w:tr>
      <w:tr w:rsidR="00142F34" w14:paraId="6F75DC2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EA555EE" w14:textId="77777777" w:rsidR="00142F34" w:rsidRDefault="00353792">
            <w:pPr>
              <w:rPr>
                <w:sz w:val="20"/>
                <w:szCs w:val="20"/>
              </w:rPr>
            </w:pPr>
            <w:r>
              <w:rPr>
                <w:rFonts w:ascii="Calibri" w:eastAsia="Calibri" w:hAnsi="Calibri" w:cs="Calibri"/>
                <w:sz w:val="20"/>
                <w:szCs w:val="20"/>
              </w:rPr>
              <w:t>Sebastes dallii</w:t>
            </w:r>
          </w:p>
        </w:tc>
        <w:tc>
          <w:tcPr>
            <w:tcW w:w="1418" w:type="dxa"/>
            <w:tcBorders>
              <w:top w:val="nil"/>
              <w:left w:val="nil"/>
              <w:bottom w:val="nil"/>
              <w:right w:val="nil"/>
            </w:tcBorders>
            <w:tcMar>
              <w:top w:w="-411" w:type="dxa"/>
              <w:left w:w="-411" w:type="dxa"/>
              <w:bottom w:w="-411" w:type="dxa"/>
              <w:right w:w="-411" w:type="dxa"/>
            </w:tcMar>
            <w:vAlign w:val="bottom"/>
          </w:tcPr>
          <w:p w14:paraId="77DE3E2F"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4049028"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E1B046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D84D442"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BCFD6F1" w14:textId="77777777" w:rsidR="00142F34" w:rsidRDefault="00353792">
            <w:pPr>
              <w:jc w:val="center"/>
              <w:rPr>
                <w:sz w:val="20"/>
                <w:szCs w:val="20"/>
              </w:rPr>
            </w:pPr>
            <w:r>
              <w:rPr>
                <w:rFonts w:ascii="Calibri" w:eastAsia="Calibri" w:hAnsi="Calibri" w:cs="Calibri"/>
                <w:sz w:val="20"/>
                <w:szCs w:val="20"/>
              </w:rPr>
              <w:t>X</w:t>
            </w:r>
          </w:p>
        </w:tc>
      </w:tr>
      <w:tr w:rsidR="00142F34" w14:paraId="66A066C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78AAC24" w14:textId="77777777" w:rsidR="00142F34" w:rsidRDefault="00353792">
            <w:pPr>
              <w:rPr>
                <w:sz w:val="20"/>
                <w:szCs w:val="20"/>
              </w:rPr>
            </w:pPr>
            <w:r>
              <w:rPr>
                <w:rFonts w:ascii="Calibri" w:eastAsia="Calibri" w:hAnsi="Calibri" w:cs="Calibri"/>
                <w:sz w:val="20"/>
                <w:szCs w:val="20"/>
              </w:rPr>
              <w:t>Sebastes diaconus</w:t>
            </w:r>
          </w:p>
        </w:tc>
        <w:tc>
          <w:tcPr>
            <w:tcW w:w="1418" w:type="dxa"/>
            <w:tcBorders>
              <w:top w:val="nil"/>
              <w:left w:val="nil"/>
              <w:bottom w:val="nil"/>
              <w:right w:val="nil"/>
            </w:tcBorders>
            <w:tcMar>
              <w:top w:w="-411" w:type="dxa"/>
              <w:left w:w="-411" w:type="dxa"/>
              <w:bottom w:w="-411" w:type="dxa"/>
              <w:right w:w="-411" w:type="dxa"/>
            </w:tcMar>
            <w:vAlign w:val="bottom"/>
          </w:tcPr>
          <w:p w14:paraId="3DFAA5F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3BCBF41"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B01FD01"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653C16A"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362FE63C" w14:textId="77777777" w:rsidR="00142F34" w:rsidRDefault="00142F34">
            <w:pPr>
              <w:jc w:val="center"/>
              <w:rPr>
                <w:sz w:val="20"/>
                <w:szCs w:val="20"/>
              </w:rPr>
            </w:pPr>
          </w:p>
        </w:tc>
      </w:tr>
      <w:tr w:rsidR="00142F34" w14:paraId="16E0F2A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2930DF3" w14:textId="77777777" w:rsidR="00142F34" w:rsidRDefault="00353792">
            <w:pPr>
              <w:rPr>
                <w:sz w:val="20"/>
                <w:szCs w:val="20"/>
              </w:rPr>
            </w:pPr>
            <w:r>
              <w:rPr>
                <w:rFonts w:ascii="Calibri" w:eastAsia="Calibri" w:hAnsi="Calibri" w:cs="Calibri"/>
                <w:sz w:val="20"/>
                <w:szCs w:val="20"/>
              </w:rPr>
              <w:t>Sebastes diploproa</w:t>
            </w:r>
          </w:p>
        </w:tc>
        <w:tc>
          <w:tcPr>
            <w:tcW w:w="1418" w:type="dxa"/>
            <w:tcBorders>
              <w:top w:val="nil"/>
              <w:left w:val="nil"/>
              <w:bottom w:val="nil"/>
              <w:right w:val="nil"/>
            </w:tcBorders>
            <w:tcMar>
              <w:top w:w="-411" w:type="dxa"/>
              <w:left w:w="-411" w:type="dxa"/>
              <w:bottom w:w="-411" w:type="dxa"/>
              <w:right w:w="-411" w:type="dxa"/>
            </w:tcMar>
            <w:vAlign w:val="bottom"/>
          </w:tcPr>
          <w:p w14:paraId="4E8AE537"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18842D3"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3787C4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045AC80"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BF7A77A" w14:textId="77777777" w:rsidR="00142F34" w:rsidRDefault="00353792">
            <w:pPr>
              <w:jc w:val="center"/>
              <w:rPr>
                <w:sz w:val="20"/>
                <w:szCs w:val="20"/>
              </w:rPr>
            </w:pPr>
            <w:r>
              <w:rPr>
                <w:rFonts w:ascii="Calibri" w:eastAsia="Calibri" w:hAnsi="Calibri" w:cs="Calibri"/>
                <w:sz w:val="20"/>
                <w:szCs w:val="20"/>
              </w:rPr>
              <w:t>X</w:t>
            </w:r>
          </w:p>
        </w:tc>
      </w:tr>
      <w:tr w:rsidR="00142F34" w14:paraId="54E3267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EC8AEFA" w14:textId="77777777" w:rsidR="00142F34" w:rsidRDefault="00353792">
            <w:pPr>
              <w:rPr>
                <w:sz w:val="20"/>
                <w:szCs w:val="20"/>
              </w:rPr>
            </w:pPr>
            <w:r>
              <w:rPr>
                <w:rFonts w:ascii="Calibri" w:eastAsia="Calibri" w:hAnsi="Calibri" w:cs="Calibri"/>
                <w:sz w:val="20"/>
                <w:szCs w:val="20"/>
              </w:rPr>
              <w:t>Sebastes elongatus</w:t>
            </w:r>
          </w:p>
        </w:tc>
        <w:tc>
          <w:tcPr>
            <w:tcW w:w="1418" w:type="dxa"/>
            <w:tcBorders>
              <w:top w:val="nil"/>
              <w:left w:val="nil"/>
              <w:bottom w:val="nil"/>
              <w:right w:val="nil"/>
            </w:tcBorders>
            <w:tcMar>
              <w:top w:w="-411" w:type="dxa"/>
              <w:left w:w="-411" w:type="dxa"/>
              <w:bottom w:w="-411" w:type="dxa"/>
              <w:right w:w="-411" w:type="dxa"/>
            </w:tcMar>
            <w:vAlign w:val="bottom"/>
          </w:tcPr>
          <w:p w14:paraId="03ED984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CF754AD"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77840DF"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B5D848C"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DB2F162" w14:textId="77777777" w:rsidR="00142F34" w:rsidRDefault="00353792">
            <w:pPr>
              <w:jc w:val="center"/>
              <w:rPr>
                <w:sz w:val="20"/>
                <w:szCs w:val="20"/>
              </w:rPr>
            </w:pPr>
            <w:r>
              <w:rPr>
                <w:rFonts w:ascii="Calibri" w:eastAsia="Calibri" w:hAnsi="Calibri" w:cs="Calibri"/>
                <w:sz w:val="20"/>
                <w:szCs w:val="20"/>
              </w:rPr>
              <w:t>X</w:t>
            </w:r>
          </w:p>
        </w:tc>
      </w:tr>
      <w:tr w:rsidR="00142F34" w14:paraId="7030113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947E320" w14:textId="77777777" w:rsidR="00142F34" w:rsidRDefault="00353792">
            <w:pPr>
              <w:rPr>
                <w:sz w:val="20"/>
                <w:szCs w:val="20"/>
              </w:rPr>
            </w:pPr>
            <w:r>
              <w:rPr>
                <w:rFonts w:ascii="Calibri" w:eastAsia="Calibri" w:hAnsi="Calibri" w:cs="Calibri"/>
                <w:sz w:val="20"/>
                <w:szCs w:val="20"/>
              </w:rPr>
              <w:t>Sebastes ensifer</w:t>
            </w:r>
          </w:p>
        </w:tc>
        <w:tc>
          <w:tcPr>
            <w:tcW w:w="1418" w:type="dxa"/>
            <w:tcBorders>
              <w:top w:val="nil"/>
              <w:left w:val="nil"/>
              <w:bottom w:val="nil"/>
              <w:right w:val="nil"/>
            </w:tcBorders>
            <w:tcMar>
              <w:top w:w="-411" w:type="dxa"/>
              <w:left w:w="-411" w:type="dxa"/>
              <w:bottom w:w="-411" w:type="dxa"/>
              <w:right w:w="-411" w:type="dxa"/>
            </w:tcMar>
            <w:vAlign w:val="bottom"/>
          </w:tcPr>
          <w:p w14:paraId="45E0FD12"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359691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821711E"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35FD7CF7"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58AFED51" w14:textId="77777777" w:rsidR="00142F34" w:rsidRDefault="00353792">
            <w:pPr>
              <w:jc w:val="center"/>
              <w:rPr>
                <w:sz w:val="20"/>
                <w:szCs w:val="20"/>
              </w:rPr>
            </w:pPr>
            <w:r>
              <w:rPr>
                <w:rFonts w:ascii="Calibri" w:eastAsia="Calibri" w:hAnsi="Calibri" w:cs="Calibri"/>
                <w:sz w:val="20"/>
                <w:szCs w:val="20"/>
              </w:rPr>
              <w:t>X</w:t>
            </w:r>
          </w:p>
        </w:tc>
      </w:tr>
      <w:tr w:rsidR="00142F34" w14:paraId="497D406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F126909" w14:textId="77777777" w:rsidR="00142F34" w:rsidRDefault="00353792">
            <w:pPr>
              <w:rPr>
                <w:sz w:val="20"/>
                <w:szCs w:val="20"/>
              </w:rPr>
            </w:pPr>
            <w:r>
              <w:rPr>
                <w:rFonts w:ascii="Calibri" w:eastAsia="Calibri" w:hAnsi="Calibri" w:cs="Calibri"/>
                <w:sz w:val="20"/>
                <w:szCs w:val="20"/>
              </w:rPr>
              <w:t>Sebastes entomelas</w:t>
            </w:r>
          </w:p>
        </w:tc>
        <w:tc>
          <w:tcPr>
            <w:tcW w:w="1418" w:type="dxa"/>
            <w:tcBorders>
              <w:top w:val="nil"/>
              <w:left w:val="nil"/>
              <w:bottom w:val="nil"/>
              <w:right w:val="nil"/>
            </w:tcBorders>
            <w:tcMar>
              <w:top w:w="-411" w:type="dxa"/>
              <w:left w:w="-411" w:type="dxa"/>
              <w:bottom w:w="-411" w:type="dxa"/>
              <w:right w:w="-411" w:type="dxa"/>
            </w:tcMar>
            <w:vAlign w:val="bottom"/>
          </w:tcPr>
          <w:p w14:paraId="005485AB"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598AD4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D3CC442"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F41C7B4"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49973947" w14:textId="77777777" w:rsidR="00142F34" w:rsidRDefault="00353792">
            <w:pPr>
              <w:jc w:val="center"/>
              <w:rPr>
                <w:sz w:val="20"/>
                <w:szCs w:val="20"/>
              </w:rPr>
            </w:pPr>
            <w:r>
              <w:rPr>
                <w:rFonts w:ascii="Calibri" w:eastAsia="Calibri" w:hAnsi="Calibri" w:cs="Calibri"/>
                <w:sz w:val="20"/>
                <w:szCs w:val="20"/>
              </w:rPr>
              <w:t>X</w:t>
            </w:r>
          </w:p>
        </w:tc>
      </w:tr>
      <w:tr w:rsidR="00142F34" w14:paraId="3A199C9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51D2ABA" w14:textId="77777777" w:rsidR="00142F34" w:rsidRDefault="00353792">
            <w:pPr>
              <w:rPr>
                <w:sz w:val="20"/>
                <w:szCs w:val="20"/>
              </w:rPr>
            </w:pPr>
            <w:r>
              <w:rPr>
                <w:rFonts w:ascii="Calibri" w:eastAsia="Calibri" w:hAnsi="Calibri" w:cs="Calibri"/>
                <w:sz w:val="20"/>
                <w:szCs w:val="20"/>
              </w:rPr>
              <w:t>Sebastes flavidus</w:t>
            </w:r>
          </w:p>
        </w:tc>
        <w:tc>
          <w:tcPr>
            <w:tcW w:w="1418" w:type="dxa"/>
            <w:tcBorders>
              <w:top w:val="nil"/>
              <w:left w:val="nil"/>
              <w:bottom w:val="nil"/>
              <w:right w:val="nil"/>
            </w:tcBorders>
            <w:tcMar>
              <w:top w:w="-411" w:type="dxa"/>
              <w:left w:w="-411" w:type="dxa"/>
              <w:bottom w:w="-411" w:type="dxa"/>
              <w:right w:w="-411" w:type="dxa"/>
            </w:tcMar>
            <w:vAlign w:val="bottom"/>
          </w:tcPr>
          <w:p w14:paraId="2AFD03F4"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78D6E13"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7C49EDB"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D0EE3C4"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6F44B67C" w14:textId="77777777" w:rsidR="00142F34" w:rsidRDefault="00353792">
            <w:pPr>
              <w:jc w:val="center"/>
              <w:rPr>
                <w:sz w:val="20"/>
                <w:szCs w:val="20"/>
              </w:rPr>
            </w:pPr>
            <w:r>
              <w:rPr>
                <w:rFonts w:ascii="Calibri" w:eastAsia="Calibri" w:hAnsi="Calibri" w:cs="Calibri"/>
                <w:sz w:val="20"/>
                <w:szCs w:val="20"/>
              </w:rPr>
              <w:t>X</w:t>
            </w:r>
          </w:p>
        </w:tc>
      </w:tr>
      <w:tr w:rsidR="00142F34" w14:paraId="5AF36308"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39A570F" w14:textId="77777777" w:rsidR="00142F34" w:rsidRDefault="00353792">
            <w:pPr>
              <w:rPr>
                <w:sz w:val="20"/>
                <w:szCs w:val="20"/>
              </w:rPr>
            </w:pPr>
            <w:r>
              <w:rPr>
                <w:rFonts w:ascii="Calibri" w:eastAsia="Calibri" w:hAnsi="Calibri" w:cs="Calibri"/>
                <w:sz w:val="20"/>
                <w:szCs w:val="20"/>
              </w:rPr>
              <w:t>Sebastes goodei</w:t>
            </w:r>
          </w:p>
        </w:tc>
        <w:tc>
          <w:tcPr>
            <w:tcW w:w="1418" w:type="dxa"/>
            <w:tcBorders>
              <w:top w:val="nil"/>
              <w:left w:val="nil"/>
              <w:bottom w:val="nil"/>
              <w:right w:val="nil"/>
            </w:tcBorders>
            <w:tcMar>
              <w:top w:w="-411" w:type="dxa"/>
              <w:left w:w="-411" w:type="dxa"/>
              <w:bottom w:w="-411" w:type="dxa"/>
              <w:right w:w="-411" w:type="dxa"/>
            </w:tcMar>
            <w:vAlign w:val="bottom"/>
          </w:tcPr>
          <w:p w14:paraId="530A7F03"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4B78881"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FFCA4B7"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3A47D0E1"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0251DC1" w14:textId="77777777" w:rsidR="00142F34" w:rsidRDefault="00353792">
            <w:pPr>
              <w:jc w:val="center"/>
              <w:rPr>
                <w:sz w:val="20"/>
                <w:szCs w:val="20"/>
              </w:rPr>
            </w:pPr>
            <w:r>
              <w:rPr>
                <w:rFonts w:ascii="Calibri" w:eastAsia="Calibri" w:hAnsi="Calibri" w:cs="Calibri"/>
                <w:sz w:val="20"/>
                <w:szCs w:val="20"/>
              </w:rPr>
              <w:t>X</w:t>
            </w:r>
          </w:p>
        </w:tc>
      </w:tr>
      <w:tr w:rsidR="00142F34" w14:paraId="060D0B2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62B15BA" w14:textId="77777777" w:rsidR="00142F34" w:rsidRDefault="00353792">
            <w:pPr>
              <w:rPr>
                <w:sz w:val="20"/>
                <w:szCs w:val="20"/>
              </w:rPr>
            </w:pPr>
            <w:r>
              <w:rPr>
                <w:rFonts w:ascii="Calibri" w:eastAsia="Calibri" w:hAnsi="Calibri" w:cs="Calibri"/>
                <w:sz w:val="20"/>
                <w:szCs w:val="20"/>
              </w:rPr>
              <w:t>Sebastes helvomaculatus</w:t>
            </w:r>
          </w:p>
        </w:tc>
        <w:tc>
          <w:tcPr>
            <w:tcW w:w="1418" w:type="dxa"/>
            <w:tcBorders>
              <w:top w:val="nil"/>
              <w:left w:val="nil"/>
              <w:bottom w:val="nil"/>
              <w:right w:val="nil"/>
            </w:tcBorders>
            <w:tcMar>
              <w:top w:w="-411" w:type="dxa"/>
              <w:left w:w="-411" w:type="dxa"/>
              <w:bottom w:w="-411" w:type="dxa"/>
              <w:right w:w="-411" w:type="dxa"/>
            </w:tcMar>
            <w:vAlign w:val="bottom"/>
          </w:tcPr>
          <w:p w14:paraId="7DED6904"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7E2C69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1E9B711"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E20FF10"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2E5D444" w14:textId="77777777" w:rsidR="00142F34" w:rsidRDefault="00353792">
            <w:pPr>
              <w:jc w:val="center"/>
              <w:rPr>
                <w:sz w:val="20"/>
                <w:szCs w:val="20"/>
              </w:rPr>
            </w:pPr>
            <w:r>
              <w:rPr>
                <w:rFonts w:ascii="Calibri" w:eastAsia="Calibri" w:hAnsi="Calibri" w:cs="Calibri"/>
                <w:sz w:val="20"/>
                <w:szCs w:val="20"/>
              </w:rPr>
              <w:t>X</w:t>
            </w:r>
          </w:p>
        </w:tc>
      </w:tr>
      <w:tr w:rsidR="00142F34" w14:paraId="373DDE45"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D7261FD" w14:textId="77777777" w:rsidR="00142F34" w:rsidRDefault="00353792">
            <w:pPr>
              <w:rPr>
                <w:sz w:val="20"/>
                <w:szCs w:val="20"/>
              </w:rPr>
            </w:pPr>
            <w:r>
              <w:rPr>
                <w:rFonts w:ascii="Calibri" w:eastAsia="Calibri" w:hAnsi="Calibri" w:cs="Calibri"/>
                <w:sz w:val="20"/>
                <w:szCs w:val="20"/>
              </w:rPr>
              <w:t>Sebastes hopkinsi</w:t>
            </w:r>
          </w:p>
        </w:tc>
        <w:tc>
          <w:tcPr>
            <w:tcW w:w="1418" w:type="dxa"/>
            <w:tcBorders>
              <w:top w:val="nil"/>
              <w:left w:val="nil"/>
              <w:bottom w:val="nil"/>
              <w:right w:val="nil"/>
            </w:tcBorders>
            <w:tcMar>
              <w:top w:w="-411" w:type="dxa"/>
              <w:left w:w="-411" w:type="dxa"/>
              <w:bottom w:w="-411" w:type="dxa"/>
              <w:right w:w="-411" w:type="dxa"/>
            </w:tcMar>
            <w:vAlign w:val="bottom"/>
          </w:tcPr>
          <w:p w14:paraId="6825F9EE"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3F20332"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6713F93"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1A0BCE7"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E7B9CDF" w14:textId="77777777" w:rsidR="00142F34" w:rsidRDefault="00353792">
            <w:pPr>
              <w:jc w:val="center"/>
              <w:rPr>
                <w:sz w:val="20"/>
                <w:szCs w:val="20"/>
              </w:rPr>
            </w:pPr>
            <w:r>
              <w:rPr>
                <w:rFonts w:ascii="Calibri" w:eastAsia="Calibri" w:hAnsi="Calibri" w:cs="Calibri"/>
                <w:sz w:val="20"/>
                <w:szCs w:val="20"/>
              </w:rPr>
              <w:t>X</w:t>
            </w:r>
          </w:p>
        </w:tc>
      </w:tr>
      <w:tr w:rsidR="00142F34" w14:paraId="7E93736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B84D871" w14:textId="77777777" w:rsidR="00142F34" w:rsidRDefault="00353792">
            <w:pPr>
              <w:rPr>
                <w:sz w:val="20"/>
                <w:szCs w:val="20"/>
              </w:rPr>
            </w:pPr>
            <w:r>
              <w:rPr>
                <w:rFonts w:ascii="Calibri" w:eastAsia="Calibri" w:hAnsi="Calibri" w:cs="Calibri"/>
                <w:sz w:val="20"/>
                <w:szCs w:val="20"/>
              </w:rPr>
              <w:t>Sebastes jordani</w:t>
            </w:r>
          </w:p>
        </w:tc>
        <w:tc>
          <w:tcPr>
            <w:tcW w:w="1418" w:type="dxa"/>
            <w:tcBorders>
              <w:top w:val="nil"/>
              <w:left w:val="nil"/>
              <w:bottom w:val="nil"/>
              <w:right w:val="nil"/>
            </w:tcBorders>
            <w:tcMar>
              <w:top w:w="-411" w:type="dxa"/>
              <w:left w:w="-411" w:type="dxa"/>
              <w:bottom w:w="-411" w:type="dxa"/>
              <w:right w:w="-411" w:type="dxa"/>
            </w:tcMar>
            <w:vAlign w:val="bottom"/>
          </w:tcPr>
          <w:p w14:paraId="12704158"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7877BB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3A24F3C"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4C6815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E5CF0EC" w14:textId="77777777" w:rsidR="00142F34" w:rsidRDefault="00353792">
            <w:pPr>
              <w:jc w:val="center"/>
              <w:rPr>
                <w:sz w:val="20"/>
                <w:szCs w:val="20"/>
              </w:rPr>
            </w:pPr>
            <w:r>
              <w:rPr>
                <w:rFonts w:ascii="Calibri" w:eastAsia="Calibri" w:hAnsi="Calibri" w:cs="Calibri"/>
                <w:sz w:val="20"/>
                <w:szCs w:val="20"/>
              </w:rPr>
              <w:t>X</w:t>
            </w:r>
          </w:p>
        </w:tc>
      </w:tr>
      <w:tr w:rsidR="00142F34" w14:paraId="2B469DB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9BF6FB6" w14:textId="77777777" w:rsidR="00142F34" w:rsidRDefault="00353792">
            <w:pPr>
              <w:rPr>
                <w:sz w:val="20"/>
                <w:szCs w:val="20"/>
              </w:rPr>
            </w:pPr>
            <w:r>
              <w:rPr>
                <w:rFonts w:ascii="Calibri" w:eastAsia="Calibri" w:hAnsi="Calibri" w:cs="Calibri"/>
                <w:sz w:val="20"/>
                <w:szCs w:val="20"/>
              </w:rPr>
              <w:t>Sebastes lentiginosus</w:t>
            </w:r>
          </w:p>
        </w:tc>
        <w:tc>
          <w:tcPr>
            <w:tcW w:w="1418" w:type="dxa"/>
            <w:tcBorders>
              <w:top w:val="nil"/>
              <w:left w:val="nil"/>
              <w:bottom w:val="nil"/>
              <w:right w:val="nil"/>
            </w:tcBorders>
            <w:tcMar>
              <w:top w:w="-411" w:type="dxa"/>
              <w:left w:w="-411" w:type="dxa"/>
              <w:bottom w:w="-411" w:type="dxa"/>
              <w:right w:w="-411" w:type="dxa"/>
            </w:tcMar>
            <w:vAlign w:val="bottom"/>
          </w:tcPr>
          <w:p w14:paraId="402DA0F6"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184E35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21288F9"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C1DA8C7"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8E0987D" w14:textId="77777777" w:rsidR="00142F34" w:rsidRDefault="00353792">
            <w:pPr>
              <w:jc w:val="center"/>
              <w:rPr>
                <w:sz w:val="20"/>
                <w:szCs w:val="20"/>
              </w:rPr>
            </w:pPr>
            <w:r>
              <w:rPr>
                <w:rFonts w:ascii="Calibri" w:eastAsia="Calibri" w:hAnsi="Calibri" w:cs="Calibri"/>
                <w:sz w:val="20"/>
                <w:szCs w:val="20"/>
              </w:rPr>
              <w:t>X</w:t>
            </w:r>
          </w:p>
        </w:tc>
      </w:tr>
      <w:tr w:rsidR="00142F34" w14:paraId="2989EC4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F1E73EA" w14:textId="77777777" w:rsidR="00142F34" w:rsidRDefault="00353792">
            <w:pPr>
              <w:rPr>
                <w:sz w:val="20"/>
                <w:szCs w:val="20"/>
              </w:rPr>
            </w:pPr>
            <w:r>
              <w:rPr>
                <w:rFonts w:ascii="Calibri" w:eastAsia="Calibri" w:hAnsi="Calibri" w:cs="Calibri"/>
                <w:sz w:val="20"/>
                <w:szCs w:val="20"/>
              </w:rPr>
              <w:t>Sebastes levis</w:t>
            </w:r>
          </w:p>
        </w:tc>
        <w:tc>
          <w:tcPr>
            <w:tcW w:w="1418" w:type="dxa"/>
            <w:tcBorders>
              <w:top w:val="nil"/>
              <w:left w:val="nil"/>
              <w:bottom w:val="nil"/>
              <w:right w:val="nil"/>
            </w:tcBorders>
            <w:tcMar>
              <w:top w:w="-411" w:type="dxa"/>
              <w:left w:w="-411" w:type="dxa"/>
              <w:bottom w:w="-411" w:type="dxa"/>
              <w:right w:w="-411" w:type="dxa"/>
            </w:tcMar>
            <w:vAlign w:val="bottom"/>
          </w:tcPr>
          <w:p w14:paraId="5E51B571"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FAA9D4B"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F614001"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0E146A5"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D601171" w14:textId="77777777" w:rsidR="00142F34" w:rsidRDefault="00353792">
            <w:pPr>
              <w:jc w:val="center"/>
              <w:rPr>
                <w:sz w:val="20"/>
                <w:szCs w:val="20"/>
              </w:rPr>
            </w:pPr>
            <w:r>
              <w:rPr>
                <w:rFonts w:ascii="Calibri" w:eastAsia="Calibri" w:hAnsi="Calibri" w:cs="Calibri"/>
                <w:sz w:val="20"/>
                <w:szCs w:val="20"/>
              </w:rPr>
              <w:t>X</w:t>
            </w:r>
          </w:p>
        </w:tc>
      </w:tr>
      <w:tr w:rsidR="00142F34" w14:paraId="434C3F0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B3B0E0E" w14:textId="77777777" w:rsidR="00142F34" w:rsidRDefault="00353792">
            <w:pPr>
              <w:rPr>
                <w:sz w:val="20"/>
                <w:szCs w:val="20"/>
              </w:rPr>
            </w:pPr>
            <w:r>
              <w:rPr>
                <w:rFonts w:ascii="Calibri" w:eastAsia="Calibri" w:hAnsi="Calibri" w:cs="Calibri"/>
                <w:sz w:val="20"/>
                <w:szCs w:val="20"/>
              </w:rPr>
              <w:t>Sebastes maliger</w:t>
            </w:r>
          </w:p>
        </w:tc>
        <w:tc>
          <w:tcPr>
            <w:tcW w:w="1418" w:type="dxa"/>
            <w:tcBorders>
              <w:top w:val="nil"/>
              <w:left w:val="nil"/>
              <w:bottom w:val="nil"/>
              <w:right w:val="nil"/>
            </w:tcBorders>
            <w:tcMar>
              <w:top w:w="-411" w:type="dxa"/>
              <w:left w:w="-411" w:type="dxa"/>
              <w:bottom w:w="-411" w:type="dxa"/>
              <w:right w:w="-411" w:type="dxa"/>
            </w:tcMar>
            <w:vAlign w:val="bottom"/>
          </w:tcPr>
          <w:p w14:paraId="1396FEE3"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2BD0F1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9F91A9B"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47E950E"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372937BE" w14:textId="77777777" w:rsidR="00142F34" w:rsidRDefault="00353792">
            <w:pPr>
              <w:jc w:val="center"/>
              <w:rPr>
                <w:sz w:val="20"/>
                <w:szCs w:val="20"/>
              </w:rPr>
            </w:pPr>
            <w:r>
              <w:rPr>
                <w:rFonts w:ascii="Calibri" w:eastAsia="Calibri" w:hAnsi="Calibri" w:cs="Calibri"/>
                <w:sz w:val="20"/>
                <w:szCs w:val="20"/>
              </w:rPr>
              <w:t>X</w:t>
            </w:r>
          </w:p>
        </w:tc>
      </w:tr>
      <w:tr w:rsidR="00142F34" w14:paraId="309A04C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F1AC290" w14:textId="77777777" w:rsidR="00142F34" w:rsidRDefault="00353792">
            <w:pPr>
              <w:rPr>
                <w:sz w:val="20"/>
                <w:szCs w:val="20"/>
              </w:rPr>
            </w:pPr>
            <w:r>
              <w:rPr>
                <w:rFonts w:ascii="Calibri" w:eastAsia="Calibri" w:hAnsi="Calibri" w:cs="Calibri"/>
                <w:sz w:val="20"/>
                <w:szCs w:val="20"/>
              </w:rPr>
              <w:t>Sebastes melanops</w:t>
            </w:r>
          </w:p>
        </w:tc>
        <w:tc>
          <w:tcPr>
            <w:tcW w:w="1418" w:type="dxa"/>
            <w:tcBorders>
              <w:top w:val="nil"/>
              <w:left w:val="nil"/>
              <w:bottom w:val="nil"/>
              <w:right w:val="nil"/>
            </w:tcBorders>
            <w:tcMar>
              <w:top w:w="-411" w:type="dxa"/>
              <w:left w:w="-411" w:type="dxa"/>
              <w:bottom w:w="-411" w:type="dxa"/>
              <w:right w:w="-411" w:type="dxa"/>
            </w:tcMar>
            <w:vAlign w:val="bottom"/>
          </w:tcPr>
          <w:p w14:paraId="20A6F20B"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FA060C5"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6AD3811"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E4C9721"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1B4E943F" w14:textId="77777777" w:rsidR="00142F34" w:rsidRDefault="00353792">
            <w:pPr>
              <w:jc w:val="center"/>
              <w:rPr>
                <w:sz w:val="20"/>
                <w:szCs w:val="20"/>
              </w:rPr>
            </w:pPr>
            <w:r>
              <w:rPr>
                <w:rFonts w:ascii="Calibri" w:eastAsia="Calibri" w:hAnsi="Calibri" w:cs="Calibri"/>
                <w:sz w:val="20"/>
                <w:szCs w:val="20"/>
              </w:rPr>
              <w:t>X</w:t>
            </w:r>
          </w:p>
        </w:tc>
      </w:tr>
      <w:tr w:rsidR="00142F34" w14:paraId="08FCD1C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FB57872" w14:textId="77777777" w:rsidR="00142F34" w:rsidRDefault="00353792">
            <w:pPr>
              <w:rPr>
                <w:sz w:val="20"/>
                <w:szCs w:val="20"/>
              </w:rPr>
            </w:pPr>
            <w:r>
              <w:rPr>
                <w:rFonts w:ascii="Calibri" w:eastAsia="Calibri" w:hAnsi="Calibri" w:cs="Calibri"/>
                <w:sz w:val="20"/>
                <w:szCs w:val="20"/>
              </w:rPr>
              <w:t>Sebastes melanostomus</w:t>
            </w:r>
          </w:p>
        </w:tc>
        <w:tc>
          <w:tcPr>
            <w:tcW w:w="1418" w:type="dxa"/>
            <w:tcBorders>
              <w:top w:val="nil"/>
              <w:left w:val="nil"/>
              <w:bottom w:val="nil"/>
              <w:right w:val="nil"/>
            </w:tcBorders>
            <w:tcMar>
              <w:top w:w="-411" w:type="dxa"/>
              <w:left w:w="-411" w:type="dxa"/>
              <w:bottom w:w="-411" w:type="dxa"/>
              <w:right w:w="-411" w:type="dxa"/>
            </w:tcMar>
            <w:vAlign w:val="bottom"/>
          </w:tcPr>
          <w:p w14:paraId="0FDA6B7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9592A4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CB74678"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1E176CA5"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3AFC3F2" w14:textId="77777777" w:rsidR="00142F34" w:rsidRDefault="00353792">
            <w:pPr>
              <w:jc w:val="center"/>
              <w:rPr>
                <w:sz w:val="20"/>
                <w:szCs w:val="20"/>
              </w:rPr>
            </w:pPr>
            <w:r>
              <w:rPr>
                <w:rFonts w:ascii="Calibri" w:eastAsia="Calibri" w:hAnsi="Calibri" w:cs="Calibri"/>
                <w:sz w:val="20"/>
                <w:szCs w:val="20"/>
              </w:rPr>
              <w:t>X</w:t>
            </w:r>
          </w:p>
        </w:tc>
      </w:tr>
      <w:tr w:rsidR="00142F34" w14:paraId="021F5D2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607FE2E" w14:textId="77777777" w:rsidR="00142F34" w:rsidRDefault="00353792">
            <w:pPr>
              <w:rPr>
                <w:sz w:val="20"/>
                <w:szCs w:val="20"/>
              </w:rPr>
            </w:pPr>
            <w:r>
              <w:rPr>
                <w:rFonts w:ascii="Calibri" w:eastAsia="Calibri" w:hAnsi="Calibri" w:cs="Calibri"/>
                <w:sz w:val="20"/>
                <w:szCs w:val="20"/>
              </w:rPr>
              <w:t>Sebastes miniatus</w:t>
            </w:r>
          </w:p>
        </w:tc>
        <w:tc>
          <w:tcPr>
            <w:tcW w:w="1418" w:type="dxa"/>
            <w:tcBorders>
              <w:top w:val="nil"/>
              <w:left w:val="nil"/>
              <w:bottom w:val="nil"/>
              <w:right w:val="nil"/>
            </w:tcBorders>
            <w:tcMar>
              <w:top w:w="-411" w:type="dxa"/>
              <w:left w:w="-411" w:type="dxa"/>
              <w:bottom w:w="-411" w:type="dxa"/>
              <w:right w:w="-411" w:type="dxa"/>
            </w:tcMar>
            <w:vAlign w:val="bottom"/>
          </w:tcPr>
          <w:p w14:paraId="5BAF0A78"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5317CAD"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688E5F2"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CEA3A60"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0CE36F7" w14:textId="77777777" w:rsidR="00142F34" w:rsidRDefault="00353792">
            <w:pPr>
              <w:jc w:val="center"/>
              <w:rPr>
                <w:sz w:val="20"/>
                <w:szCs w:val="20"/>
              </w:rPr>
            </w:pPr>
            <w:r>
              <w:rPr>
                <w:rFonts w:ascii="Calibri" w:eastAsia="Calibri" w:hAnsi="Calibri" w:cs="Calibri"/>
                <w:sz w:val="20"/>
                <w:szCs w:val="20"/>
              </w:rPr>
              <w:t>X</w:t>
            </w:r>
          </w:p>
        </w:tc>
      </w:tr>
      <w:tr w:rsidR="00142F34" w14:paraId="52EAF23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8455639" w14:textId="77777777" w:rsidR="00142F34" w:rsidRDefault="00353792">
            <w:pPr>
              <w:rPr>
                <w:sz w:val="20"/>
                <w:szCs w:val="20"/>
              </w:rPr>
            </w:pPr>
            <w:r>
              <w:rPr>
                <w:rFonts w:ascii="Calibri" w:eastAsia="Calibri" w:hAnsi="Calibri" w:cs="Calibri"/>
                <w:sz w:val="20"/>
                <w:szCs w:val="20"/>
              </w:rPr>
              <w:lastRenderedPageBreak/>
              <w:t>Sebastes mystinus</w:t>
            </w:r>
          </w:p>
        </w:tc>
        <w:tc>
          <w:tcPr>
            <w:tcW w:w="1418" w:type="dxa"/>
            <w:tcBorders>
              <w:top w:val="nil"/>
              <w:left w:val="nil"/>
              <w:bottom w:val="nil"/>
              <w:right w:val="nil"/>
            </w:tcBorders>
            <w:tcMar>
              <w:top w:w="-411" w:type="dxa"/>
              <w:left w:w="-411" w:type="dxa"/>
              <w:bottom w:w="-411" w:type="dxa"/>
              <w:right w:w="-411" w:type="dxa"/>
            </w:tcMar>
            <w:vAlign w:val="bottom"/>
          </w:tcPr>
          <w:p w14:paraId="67097865"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15CA848"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AB0C0FB"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9E8032C"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14CE8C59" w14:textId="77777777" w:rsidR="00142F34" w:rsidRDefault="00353792">
            <w:pPr>
              <w:jc w:val="center"/>
              <w:rPr>
                <w:sz w:val="20"/>
                <w:szCs w:val="20"/>
              </w:rPr>
            </w:pPr>
            <w:r>
              <w:rPr>
                <w:rFonts w:ascii="Calibri" w:eastAsia="Calibri" w:hAnsi="Calibri" w:cs="Calibri"/>
                <w:sz w:val="20"/>
                <w:szCs w:val="20"/>
              </w:rPr>
              <w:t>X</w:t>
            </w:r>
          </w:p>
        </w:tc>
      </w:tr>
      <w:tr w:rsidR="00142F34" w14:paraId="5ECA099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A5C3268" w14:textId="77777777" w:rsidR="00142F34" w:rsidRDefault="00353792">
            <w:pPr>
              <w:rPr>
                <w:sz w:val="20"/>
                <w:szCs w:val="20"/>
              </w:rPr>
            </w:pPr>
            <w:r>
              <w:rPr>
                <w:rFonts w:ascii="Calibri" w:eastAsia="Calibri" w:hAnsi="Calibri" w:cs="Calibri"/>
                <w:sz w:val="20"/>
                <w:szCs w:val="20"/>
              </w:rPr>
              <w:t>Sebastes nebulosus</w:t>
            </w:r>
          </w:p>
        </w:tc>
        <w:tc>
          <w:tcPr>
            <w:tcW w:w="1418" w:type="dxa"/>
            <w:tcBorders>
              <w:top w:val="nil"/>
              <w:left w:val="nil"/>
              <w:bottom w:val="nil"/>
              <w:right w:val="nil"/>
            </w:tcBorders>
            <w:tcMar>
              <w:top w:w="-411" w:type="dxa"/>
              <w:left w:w="-411" w:type="dxa"/>
              <w:bottom w:w="-411" w:type="dxa"/>
              <w:right w:w="-411" w:type="dxa"/>
            </w:tcMar>
            <w:vAlign w:val="bottom"/>
          </w:tcPr>
          <w:p w14:paraId="5E06794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966724E"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A3BDCF3"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55981C1C"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477B431A" w14:textId="77777777" w:rsidR="00142F34" w:rsidRDefault="00353792">
            <w:pPr>
              <w:jc w:val="center"/>
              <w:rPr>
                <w:sz w:val="20"/>
                <w:szCs w:val="20"/>
              </w:rPr>
            </w:pPr>
            <w:r>
              <w:rPr>
                <w:rFonts w:ascii="Calibri" w:eastAsia="Calibri" w:hAnsi="Calibri" w:cs="Calibri"/>
                <w:sz w:val="20"/>
                <w:szCs w:val="20"/>
              </w:rPr>
              <w:t>X</w:t>
            </w:r>
          </w:p>
        </w:tc>
      </w:tr>
      <w:tr w:rsidR="00142F34" w14:paraId="458B606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7DFF60D" w14:textId="77777777" w:rsidR="00142F34" w:rsidRDefault="00353792">
            <w:pPr>
              <w:rPr>
                <w:sz w:val="20"/>
                <w:szCs w:val="20"/>
              </w:rPr>
            </w:pPr>
            <w:r>
              <w:rPr>
                <w:rFonts w:ascii="Calibri" w:eastAsia="Calibri" w:hAnsi="Calibri" w:cs="Calibri"/>
                <w:sz w:val="20"/>
                <w:szCs w:val="20"/>
              </w:rPr>
              <w:t>Sebastes nigrocinctus</w:t>
            </w:r>
          </w:p>
        </w:tc>
        <w:tc>
          <w:tcPr>
            <w:tcW w:w="1418" w:type="dxa"/>
            <w:tcBorders>
              <w:top w:val="nil"/>
              <w:left w:val="nil"/>
              <w:bottom w:val="nil"/>
              <w:right w:val="nil"/>
            </w:tcBorders>
            <w:tcMar>
              <w:top w:w="-411" w:type="dxa"/>
              <w:left w:w="-411" w:type="dxa"/>
              <w:bottom w:w="-411" w:type="dxa"/>
              <w:right w:w="-411" w:type="dxa"/>
            </w:tcMar>
            <w:vAlign w:val="bottom"/>
          </w:tcPr>
          <w:p w14:paraId="35EF09AB"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E52C0C3"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7B9B1F0"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9EC0765"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1EE4AB46" w14:textId="77777777" w:rsidR="00142F34" w:rsidRDefault="00353792">
            <w:pPr>
              <w:jc w:val="center"/>
              <w:rPr>
                <w:sz w:val="20"/>
                <w:szCs w:val="20"/>
              </w:rPr>
            </w:pPr>
            <w:r>
              <w:rPr>
                <w:rFonts w:ascii="Calibri" w:eastAsia="Calibri" w:hAnsi="Calibri" w:cs="Calibri"/>
                <w:sz w:val="20"/>
                <w:szCs w:val="20"/>
              </w:rPr>
              <w:t>X</w:t>
            </w:r>
          </w:p>
        </w:tc>
      </w:tr>
      <w:tr w:rsidR="00142F34" w14:paraId="297EEE9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EFDAC81" w14:textId="77777777" w:rsidR="00142F34" w:rsidRDefault="00353792">
            <w:pPr>
              <w:rPr>
                <w:sz w:val="20"/>
                <w:szCs w:val="20"/>
              </w:rPr>
            </w:pPr>
            <w:r>
              <w:rPr>
                <w:rFonts w:ascii="Calibri" w:eastAsia="Calibri" w:hAnsi="Calibri" w:cs="Calibri"/>
                <w:sz w:val="20"/>
                <w:szCs w:val="20"/>
              </w:rPr>
              <w:t>Sebastes ovalis</w:t>
            </w:r>
          </w:p>
        </w:tc>
        <w:tc>
          <w:tcPr>
            <w:tcW w:w="1418" w:type="dxa"/>
            <w:tcBorders>
              <w:top w:val="nil"/>
              <w:left w:val="nil"/>
              <w:bottom w:val="nil"/>
              <w:right w:val="nil"/>
            </w:tcBorders>
            <w:tcMar>
              <w:top w:w="-411" w:type="dxa"/>
              <w:left w:w="-411" w:type="dxa"/>
              <w:bottom w:w="-411" w:type="dxa"/>
              <w:right w:w="-411" w:type="dxa"/>
            </w:tcMar>
            <w:vAlign w:val="bottom"/>
          </w:tcPr>
          <w:p w14:paraId="34CF91F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A1FF7BE"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76FF848"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7D94CE33"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50B777E2" w14:textId="77777777" w:rsidR="00142F34" w:rsidRDefault="00353792">
            <w:pPr>
              <w:jc w:val="center"/>
              <w:rPr>
                <w:sz w:val="20"/>
                <w:szCs w:val="20"/>
              </w:rPr>
            </w:pPr>
            <w:r>
              <w:rPr>
                <w:rFonts w:ascii="Calibri" w:eastAsia="Calibri" w:hAnsi="Calibri" w:cs="Calibri"/>
                <w:sz w:val="20"/>
                <w:szCs w:val="20"/>
              </w:rPr>
              <w:t>X</w:t>
            </w:r>
          </w:p>
        </w:tc>
      </w:tr>
      <w:tr w:rsidR="00142F34" w14:paraId="7E4563A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59420BA" w14:textId="77777777" w:rsidR="00142F34" w:rsidRDefault="00353792">
            <w:pPr>
              <w:rPr>
                <w:sz w:val="20"/>
                <w:szCs w:val="20"/>
              </w:rPr>
            </w:pPr>
            <w:r>
              <w:rPr>
                <w:rFonts w:ascii="Calibri" w:eastAsia="Calibri" w:hAnsi="Calibri" w:cs="Calibri"/>
                <w:sz w:val="20"/>
                <w:szCs w:val="20"/>
              </w:rPr>
              <w:t>Sebastes paucispinis</w:t>
            </w:r>
          </w:p>
        </w:tc>
        <w:tc>
          <w:tcPr>
            <w:tcW w:w="1418" w:type="dxa"/>
            <w:tcBorders>
              <w:top w:val="nil"/>
              <w:left w:val="nil"/>
              <w:bottom w:val="nil"/>
              <w:right w:val="nil"/>
            </w:tcBorders>
            <w:tcMar>
              <w:top w:w="-411" w:type="dxa"/>
              <w:left w:w="-411" w:type="dxa"/>
              <w:bottom w:w="-411" w:type="dxa"/>
              <w:right w:w="-411" w:type="dxa"/>
            </w:tcMar>
            <w:vAlign w:val="bottom"/>
          </w:tcPr>
          <w:p w14:paraId="1EB83B71"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CCD168D"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02E6D10E"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BEEB18B"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3F1E08D3" w14:textId="77777777" w:rsidR="00142F34" w:rsidRDefault="00353792">
            <w:pPr>
              <w:jc w:val="center"/>
              <w:rPr>
                <w:sz w:val="20"/>
                <w:szCs w:val="20"/>
              </w:rPr>
            </w:pPr>
            <w:r>
              <w:rPr>
                <w:rFonts w:ascii="Calibri" w:eastAsia="Calibri" w:hAnsi="Calibri" w:cs="Calibri"/>
                <w:sz w:val="20"/>
                <w:szCs w:val="20"/>
              </w:rPr>
              <w:t>X</w:t>
            </w:r>
          </w:p>
        </w:tc>
      </w:tr>
      <w:tr w:rsidR="00142F34" w14:paraId="4A40C26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70C4E03" w14:textId="77777777" w:rsidR="00142F34" w:rsidRDefault="00353792">
            <w:pPr>
              <w:rPr>
                <w:sz w:val="20"/>
                <w:szCs w:val="20"/>
              </w:rPr>
            </w:pPr>
            <w:r>
              <w:rPr>
                <w:rFonts w:ascii="Calibri" w:eastAsia="Calibri" w:hAnsi="Calibri" w:cs="Calibri"/>
                <w:sz w:val="20"/>
                <w:szCs w:val="20"/>
              </w:rPr>
              <w:t>Sebastes pinniger</w:t>
            </w:r>
          </w:p>
        </w:tc>
        <w:tc>
          <w:tcPr>
            <w:tcW w:w="1418" w:type="dxa"/>
            <w:tcBorders>
              <w:top w:val="nil"/>
              <w:left w:val="nil"/>
              <w:bottom w:val="nil"/>
              <w:right w:val="nil"/>
            </w:tcBorders>
            <w:tcMar>
              <w:top w:w="-411" w:type="dxa"/>
              <w:left w:w="-411" w:type="dxa"/>
              <w:bottom w:w="-411" w:type="dxa"/>
              <w:right w:w="-411" w:type="dxa"/>
            </w:tcMar>
            <w:vAlign w:val="bottom"/>
          </w:tcPr>
          <w:p w14:paraId="3E19B536"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B49B693"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5EE1D10"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ADDCBCD"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19E03AE9" w14:textId="77777777" w:rsidR="00142F34" w:rsidRDefault="00353792">
            <w:pPr>
              <w:jc w:val="center"/>
              <w:rPr>
                <w:sz w:val="20"/>
                <w:szCs w:val="20"/>
              </w:rPr>
            </w:pPr>
            <w:r>
              <w:rPr>
                <w:rFonts w:ascii="Calibri" w:eastAsia="Calibri" w:hAnsi="Calibri" w:cs="Calibri"/>
                <w:sz w:val="20"/>
                <w:szCs w:val="20"/>
              </w:rPr>
              <w:t>X</w:t>
            </w:r>
          </w:p>
        </w:tc>
      </w:tr>
      <w:tr w:rsidR="00142F34" w14:paraId="3779FE9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16EC761" w14:textId="77777777" w:rsidR="00142F34" w:rsidRDefault="00353792">
            <w:pPr>
              <w:rPr>
                <w:sz w:val="20"/>
                <w:szCs w:val="20"/>
              </w:rPr>
            </w:pPr>
            <w:r>
              <w:rPr>
                <w:rFonts w:ascii="Calibri" w:eastAsia="Calibri" w:hAnsi="Calibri" w:cs="Calibri"/>
                <w:sz w:val="20"/>
                <w:szCs w:val="20"/>
              </w:rPr>
              <w:t>Sebastes rastrelliger</w:t>
            </w:r>
          </w:p>
        </w:tc>
        <w:tc>
          <w:tcPr>
            <w:tcW w:w="1418" w:type="dxa"/>
            <w:tcBorders>
              <w:top w:val="nil"/>
              <w:left w:val="nil"/>
              <w:bottom w:val="nil"/>
              <w:right w:val="nil"/>
            </w:tcBorders>
            <w:tcMar>
              <w:top w:w="-411" w:type="dxa"/>
              <w:left w:w="-411" w:type="dxa"/>
              <w:bottom w:w="-411" w:type="dxa"/>
              <w:right w:w="-411" w:type="dxa"/>
            </w:tcMar>
            <w:vAlign w:val="bottom"/>
          </w:tcPr>
          <w:p w14:paraId="01E3A58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55255AF"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12ADD70C"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321FA1E1"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2920943" w14:textId="77777777" w:rsidR="00142F34" w:rsidRDefault="00142F34">
            <w:pPr>
              <w:jc w:val="center"/>
              <w:rPr>
                <w:sz w:val="20"/>
                <w:szCs w:val="20"/>
              </w:rPr>
            </w:pPr>
          </w:p>
        </w:tc>
      </w:tr>
      <w:tr w:rsidR="00142F34" w14:paraId="5685502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E29E4D7" w14:textId="77777777" w:rsidR="00142F34" w:rsidRDefault="00353792">
            <w:pPr>
              <w:rPr>
                <w:sz w:val="20"/>
                <w:szCs w:val="20"/>
              </w:rPr>
            </w:pPr>
            <w:r>
              <w:rPr>
                <w:rFonts w:ascii="Calibri" w:eastAsia="Calibri" w:hAnsi="Calibri" w:cs="Calibri"/>
                <w:sz w:val="20"/>
                <w:szCs w:val="20"/>
              </w:rPr>
              <w:t>Sebastes rosaceus</w:t>
            </w:r>
          </w:p>
        </w:tc>
        <w:tc>
          <w:tcPr>
            <w:tcW w:w="1418" w:type="dxa"/>
            <w:tcBorders>
              <w:top w:val="nil"/>
              <w:left w:val="nil"/>
              <w:bottom w:val="nil"/>
              <w:right w:val="nil"/>
            </w:tcBorders>
            <w:tcMar>
              <w:top w:w="-411" w:type="dxa"/>
              <w:left w:w="-411" w:type="dxa"/>
              <w:bottom w:w="-411" w:type="dxa"/>
              <w:right w:w="-411" w:type="dxa"/>
            </w:tcMar>
            <w:vAlign w:val="bottom"/>
          </w:tcPr>
          <w:p w14:paraId="083CFD1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6C67EA0"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7F49219"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C9597FB"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41F45C4A" w14:textId="77777777" w:rsidR="00142F34" w:rsidRDefault="00353792">
            <w:pPr>
              <w:jc w:val="center"/>
              <w:rPr>
                <w:sz w:val="20"/>
                <w:szCs w:val="20"/>
              </w:rPr>
            </w:pPr>
            <w:r>
              <w:rPr>
                <w:rFonts w:ascii="Calibri" w:eastAsia="Calibri" w:hAnsi="Calibri" w:cs="Calibri"/>
                <w:sz w:val="20"/>
                <w:szCs w:val="20"/>
              </w:rPr>
              <w:t>X</w:t>
            </w:r>
          </w:p>
        </w:tc>
      </w:tr>
      <w:tr w:rsidR="00142F34" w14:paraId="55B4648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3600C9B" w14:textId="77777777" w:rsidR="00142F34" w:rsidRDefault="00353792">
            <w:pPr>
              <w:rPr>
                <w:sz w:val="20"/>
                <w:szCs w:val="20"/>
              </w:rPr>
            </w:pPr>
            <w:r>
              <w:rPr>
                <w:rFonts w:ascii="Calibri" w:eastAsia="Calibri" w:hAnsi="Calibri" w:cs="Calibri"/>
                <w:sz w:val="20"/>
                <w:szCs w:val="20"/>
              </w:rPr>
              <w:t>Sebastes rosenblatti</w:t>
            </w:r>
          </w:p>
        </w:tc>
        <w:tc>
          <w:tcPr>
            <w:tcW w:w="1418" w:type="dxa"/>
            <w:tcBorders>
              <w:top w:val="nil"/>
              <w:left w:val="nil"/>
              <w:bottom w:val="nil"/>
              <w:right w:val="nil"/>
            </w:tcBorders>
            <w:tcMar>
              <w:top w:w="-411" w:type="dxa"/>
              <w:left w:w="-411" w:type="dxa"/>
              <w:bottom w:w="-411" w:type="dxa"/>
              <w:right w:w="-411" w:type="dxa"/>
            </w:tcMar>
            <w:vAlign w:val="bottom"/>
          </w:tcPr>
          <w:p w14:paraId="26D0718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59EF12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D961ABD"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28CBFFE"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CAE4C5D" w14:textId="77777777" w:rsidR="00142F34" w:rsidRDefault="00353792">
            <w:pPr>
              <w:jc w:val="center"/>
              <w:rPr>
                <w:sz w:val="20"/>
                <w:szCs w:val="20"/>
              </w:rPr>
            </w:pPr>
            <w:r>
              <w:rPr>
                <w:rFonts w:ascii="Calibri" w:eastAsia="Calibri" w:hAnsi="Calibri" w:cs="Calibri"/>
                <w:sz w:val="20"/>
                <w:szCs w:val="20"/>
              </w:rPr>
              <w:t>X</w:t>
            </w:r>
          </w:p>
        </w:tc>
      </w:tr>
      <w:tr w:rsidR="00142F34" w14:paraId="172DC1B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4805EBE" w14:textId="77777777" w:rsidR="00142F34" w:rsidRDefault="00353792">
            <w:pPr>
              <w:rPr>
                <w:sz w:val="20"/>
                <w:szCs w:val="20"/>
              </w:rPr>
            </w:pPr>
            <w:r>
              <w:rPr>
                <w:rFonts w:ascii="Calibri" w:eastAsia="Calibri" w:hAnsi="Calibri" w:cs="Calibri"/>
                <w:sz w:val="20"/>
                <w:szCs w:val="20"/>
              </w:rPr>
              <w:t>Sebastes ruberrimus</w:t>
            </w:r>
          </w:p>
        </w:tc>
        <w:tc>
          <w:tcPr>
            <w:tcW w:w="1418" w:type="dxa"/>
            <w:tcBorders>
              <w:top w:val="nil"/>
              <w:left w:val="nil"/>
              <w:bottom w:val="nil"/>
              <w:right w:val="nil"/>
            </w:tcBorders>
            <w:tcMar>
              <w:top w:w="-411" w:type="dxa"/>
              <w:left w:w="-411" w:type="dxa"/>
              <w:bottom w:w="-411" w:type="dxa"/>
              <w:right w:w="-411" w:type="dxa"/>
            </w:tcMar>
            <w:vAlign w:val="bottom"/>
          </w:tcPr>
          <w:p w14:paraId="4BBF4323"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37F84B0"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E1207CA"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4C19E89"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32EBB28E" w14:textId="77777777" w:rsidR="00142F34" w:rsidRDefault="00353792">
            <w:pPr>
              <w:jc w:val="center"/>
              <w:rPr>
                <w:sz w:val="20"/>
                <w:szCs w:val="20"/>
              </w:rPr>
            </w:pPr>
            <w:r>
              <w:rPr>
                <w:rFonts w:ascii="Calibri" w:eastAsia="Calibri" w:hAnsi="Calibri" w:cs="Calibri"/>
                <w:sz w:val="20"/>
                <w:szCs w:val="20"/>
              </w:rPr>
              <w:t>X</w:t>
            </w:r>
          </w:p>
        </w:tc>
      </w:tr>
      <w:tr w:rsidR="00142F34" w14:paraId="7002B05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16C3715" w14:textId="77777777" w:rsidR="00142F34" w:rsidRDefault="00353792">
            <w:pPr>
              <w:rPr>
                <w:sz w:val="20"/>
                <w:szCs w:val="20"/>
              </w:rPr>
            </w:pPr>
            <w:r>
              <w:rPr>
                <w:rFonts w:ascii="Calibri" w:eastAsia="Calibri" w:hAnsi="Calibri" w:cs="Calibri"/>
                <w:sz w:val="20"/>
                <w:szCs w:val="20"/>
              </w:rPr>
              <w:t>Sebastes rubrivinctus</w:t>
            </w:r>
          </w:p>
        </w:tc>
        <w:tc>
          <w:tcPr>
            <w:tcW w:w="1418" w:type="dxa"/>
            <w:tcBorders>
              <w:top w:val="nil"/>
              <w:left w:val="nil"/>
              <w:bottom w:val="nil"/>
              <w:right w:val="nil"/>
            </w:tcBorders>
            <w:tcMar>
              <w:top w:w="-411" w:type="dxa"/>
              <w:left w:w="-411" w:type="dxa"/>
              <w:bottom w:w="-411" w:type="dxa"/>
              <w:right w:w="-411" w:type="dxa"/>
            </w:tcMar>
            <w:vAlign w:val="bottom"/>
          </w:tcPr>
          <w:p w14:paraId="3F89F8AC"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B15A25F"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802DFB7"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14D5B14"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FABE1D0" w14:textId="77777777" w:rsidR="00142F34" w:rsidRDefault="00353792">
            <w:pPr>
              <w:jc w:val="center"/>
              <w:rPr>
                <w:sz w:val="20"/>
                <w:szCs w:val="20"/>
              </w:rPr>
            </w:pPr>
            <w:r>
              <w:rPr>
                <w:rFonts w:ascii="Calibri" w:eastAsia="Calibri" w:hAnsi="Calibri" w:cs="Calibri"/>
                <w:sz w:val="20"/>
                <w:szCs w:val="20"/>
              </w:rPr>
              <w:t>X</w:t>
            </w:r>
          </w:p>
        </w:tc>
      </w:tr>
      <w:tr w:rsidR="00142F34" w14:paraId="354C614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233FA42" w14:textId="77777777" w:rsidR="00142F34" w:rsidRDefault="00353792">
            <w:pPr>
              <w:rPr>
                <w:sz w:val="20"/>
                <w:szCs w:val="20"/>
              </w:rPr>
            </w:pPr>
            <w:r>
              <w:rPr>
                <w:rFonts w:ascii="Calibri" w:eastAsia="Calibri" w:hAnsi="Calibri" w:cs="Calibri"/>
                <w:sz w:val="20"/>
                <w:szCs w:val="20"/>
              </w:rPr>
              <w:t>Sebastes rufus</w:t>
            </w:r>
          </w:p>
        </w:tc>
        <w:tc>
          <w:tcPr>
            <w:tcW w:w="1418" w:type="dxa"/>
            <w:tcBorders>
              <w:top w:val="nil"/>
              <w:left w:val="nil"/>
              <w:bottom w:val="nil"/>
              <w:right w:val="nil"/>
            </w:tcBorders>
            <w:tcMar>
              <w:top w:w="-411" w:type="dxa"/>
              <w:left w:w="-411" w:type="dxa"/>
              <w:bottom w:w="-411" w:type="dxa"/>
              <w:right w:w="-411" w:type="dxa"/>
            </w:tcMar>
            <w:vAlign w:val="bottom"/>
          </w:tcPr>
          <w:p w14:paraId="0F148B2C"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22BDE9E"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8081FC1"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3AB6E61C"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5A6A674" w14:textId="77777777" w:rsidR="00142F34" w:rsidRDefault="00353792">
            <w:pPr>
              <w:jc w:val="center"/>
              <w:rPr>
                <w:sz w:val="20"/>
                <w:szCs w:val="20"/>
              </w:rPr>
            </w:pPr>
            <w:r>
              <w:rPr>
                <w:rFonts w:ascii="Calibri" w:eastAsia="Calibri" w:hAnsi="Calibri" w:cs="Calibri"/>
                <w:sz w:val="20"/>
                <w:szCs w:val="20"/>
              </w:rPr>
              <w:t>X</w:t>
            </w:r>
          </w:p>
        </w:tc>
      </w:tr>
      <w:tr w:rsidR="00142F34" w14:paraId="520C2AC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E3D5A14" w14:textId="77777777" w:rsidR="00142F34" w:rsidRDefault="00353792">
            <w:pPr>
              <w:rPr>
                <w:sz w:val="20"/>
                <w:szCs w:val="20"/>
              </w:rPr>
            </w:pPr>
            <w:r>
              <w:rPr>
                <w:rFonts w:ascii="Calibri" w:eastAsia="Calibri" w:hAnsi="Calibri" w:cs="Calibri"/>
                <w:sz w:val="20"/>
                <w:szCs w:val="20"/>
              </w:rPr>
              <w:t>Sebastes saxicola</w:t>
            </w:r>
          </w:p>
        </w:tc>
        <w:tc>
          <w:tcPr>
            <w:tcW w:w="1418" w:type="dxa"/>
            <w:tcBorders>
              <w:top w:val="nil"/>
              <w:left w:val="nil"/>
              <w:bottom w:val="nil"/>
              <w:right w:val="nil"/>
            </w:tcBorders>
            <w:tcMar>
              <w:top w:w="-411" w:type="dxa"/>
              <w:left w:w="-411" w:type="dxa"/>
              <w:bottom w:w="-411" w:type="dxa"/>
              <w:right w:w="-411" w:type="dxa"/>
            </w:tcMar>
            <w:vAlign w:val="bottom"/>
          </w:tcPr>
          <w:p w14:paraId="22B59752"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B7AE76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50C2041"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5D3E1C2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2CBDDE3" w14:textId="77777777" w:rsidR="00142F34" w:rsidRDefault="00353792">
            <w:pPr>
              <w:jc w:val="center"/>
              <w:rPr>
                <w:sz w:val="20"/>
                <w:szCs w:val="20"/>
              </w:rPr>
            </w:pPr>
            <w:r>
              <w:rPr>
                <w:rFonts w:ascii="Calibri" w:eastAsia="Calibri" w:hAnsi="Calibri" w:cs="Calibri"/>
                <w:sz w:val="20"/>
                <w:szCs w:val="20"/>
              </w:rPr>
              <w:t>X</w:t>
            </w:r>
          </w:p>
        </w:tc>
      </w:tr>
      <w:tr w:rsidR="00142F34" w14:paraId="76E18B4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7D0E70F" w14:textId="77777777" w:rsidR="00142F34" w:rsidRDefault="00353792">
            <w:pPr>
              <w:rPr>
                <w:sz w:val="20"/>
                <w:szCs w:val="20"/>
              </w:rPr>
            </w:pPr>
            <w:r>
              <w:rPr>
                <w:rFonts w:ascii="Calibri" w:eastAsia="Calibri" w:hAnsi="Calibri" w:cs="Calibri"/>
                <w:sz w:val="20"/>
                <w:szCs w:val="20"/>
              </w:rPr>
              <w:t>Sebastes semicinctus</w:t>
            </w:r>
          </w:p>
        </w:tc>
        <w:tc>
          <w:tcPr>
            <w:tcW w:w="1418" w:type="dxa"/>
            <w:tcBorders>
              <w:top w:val="nil"/>
              <w:left w:val="nil"/>
              <w:bottom w:val="nil"/>
              <w:right w:val="nil"/>
            </w:tcBorders>
            <w:tcMar>
              <w:top w:w="-411" w:type="dxa"/>
              <w:left w:w="-411" w:type="dxa"/>
              <w:bottom w:w="-411" w:type="dxa"/>
              <w:right w:w="-411" w:type="dxa"/>
            </w:tcMar>
            <w:vAlign w:val="bottom"/>
          </w:tcPr>
          <w:p w14:paraId="643D0616"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41F597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1B77A5B"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6DDA5E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032C5F8" w14:textId="77777777" w:rsidR="00142F34" w:rsidRDefault="00353792">
            <w:pPr>
              <w:jc w:val="center"/>
              <w:rPr>
                <w:sz w:val="20"/>
                <w:szCs w:val="20"/>
              </w:rPr>
            </w:pPr>
            <w:r>
              <w:rPr>
                <w:rFonts w:ascii="Calibri" w:eastAsia="Calibri" w:hAnsi="Calibri" w:cs="Calibri"/>
                <w:sz w:val="20"/>
                <w:szCs w:val="20"/>
              </w:rPr>
              <w:t>X</w:t>
            </w:r>
          </w:p>
        </w:tc>
      </w:tr>
      <w:tr w:rsidR="00142F34" w14:paraId="6B6745D6"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5A8972E" w14:textId="77777777" w:rsidR="00142F34" w:rsidRDefault="00353792">
            <w:pPr>
              <w:rPr>
                <w:sz w:val="20"/>
                <w:szCs w:val="20"/>
              </w:rPr>
            </w:pPr>
            <w:r>
              <w:rPr>
                <w:rFonts w:ascii="Calibri" w:eastAsia="Calibri" w:hAnsi="Calibri" w:cs="Calibri"/>
                <w:sz w:val="20"/>
                <w:szCs w:val="20"/>
              </w:rPr>
              <w:t>Sebastes serranoides</w:t>
            </w:r>
          </w:p>
        </w:tc>
        <w:tc>
          <w:tcPr>
            <w:tcW w:w="1418" w:type="dxa"/>
            <w:tcBorders>
              <w:top w:val="nil"/>
              <w:left w:val="nil"/>
              <w:bottom w:val="nil"/>
              <w:right w:val="nil"/>
            </w:tcBorders>
            <w:tcMar>
              <w:top w:w="-411" w:type="dxa"/>
              <w:left w:w="-411" w:type="dxa"/>
              <w:bottom w:w="-411" w:type="dxa"/>
              <w:right w:w="-411" w:type="dxa"/>
            </w:tcMar>
            <w:vAlign w:val="bottom"/>
          </w:tcPr>
          <w:p w14:paraId="6FBC93B4"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07B51FC"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0604F21D"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06C8F38B"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6633C707" w14:textId="77777777" w:rsidR="00142F34" w:rsidRDefault="00353792">
            <w:pPr>
              <w:jc w:val="center"/>
              <w:rPr>
                <w:sz w:val="20"/>
                <w:szCs w:val="20"/>
              </w:rPr>
            </w:pPr>
            <w:r>
              <w:rPr>
                <w:rFonts w:ascii="Calibri" w:eastAsia="Calibri" w:hAnsi="Calibri" w:cs="Calibri"/>
                <w:sz w:val="20"/>
                <w:szCs w:val="20"/>
              </w:rPr>
              <w:t>X</w:t>
            </w:r>
          </w:p>
        </w:tc>
      </w:tr>
      <w:tr w:rsidR="00142F34" w14:paraId="3F62FABA"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3EF0AF7" w14:textId="77777777" w:rsidR="00142F34" w:rsidRDefault="00353792">
            <w:pPr>
              <w:rPr>
                <w:sz w:val="20"/>
                <w:szCs w:val="20"/>
              </w:rPr>
            </w:pPr>
            <w:r>
              <w:rPr>
                <w:rFonts w:ascii="Calibri" w:eastAsia="Calibri" w:hAnsi="Calibri" w:cs="Calibri"/>
                <w:sz w:val="20"/>
                <w:szCs w:val="20"/>
              </w:rPr>
              <w:t>Sebastes serriceps</w:t>
            </w:r>
          </w:p>
        </w:tc>
        <w:tc>
          <w:tcPr>
            <w:tcW w:w="1418" w:type="dxa"/>
            <w:tcBorders>
              <w:top w:val="nil"/>
              <w:left w:val="nil"/>
              <w:bottom w:val="nil"/>
              <w:right w:val="nil"/>
            </w:tcBorders>
            <w:tcMar>
              <w:top w:w="-411" w:type="dxa"/>
              <w:left w:w="-411" w:type="dxa"/>
              <w:bottom w:w="-411" w:type="dxa"/>
              <w:right w:w="-411" w:type="dxa"/>
            </w:tcMar>
            <w:vAlign w:val="bottom"/>
          </w:tcPr>
          <w:p w14:paraId="3484990C"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DF029D0"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61810333"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D64B849"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BFE8C8F" w14:textId="77777777" w:rsidR="00142F34" w:rsidRDefault="00353792">
            <w:pPr>
              <w:jc w:val="center"/>
              <w:rPr>
                <w:sz w:val="20"/>
                <w:szCs w:val="20"/>
              </w:rPr>
            </w:pPr>
            <w:r>
              <w:rPr>
                <w:rFonts w:ascii="Calibri" w:eastAsia="Calibri" w:hAnsi="Calibri" w:cs="Calibri"/>
                <w:sz w:val="20"/>
                <w:szCs w:val="20"/>
              </w:rPr>
              <w:t>X</w:t>
            </w:r>
          </w:p>
        </w:tc>
      </w:tr>
      <w:tr w:rsidR="00142F34" w14:paraId="24D5B30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33994ED" w14:textId="77777777" w:rsidR="00142F34" w:rsidRDefault="00353792">
            <w:pPr>
              <w:rPr>
                <w:sz w:val="20"/>
                <w:szCs w:val="20"/>
              </w:rPr>
            </w:pPr>
            <w:r>
              <w:rPr>
                <w:rFonts w:ascii="Calibri" w:eastAsia="Calibri" w:hAnsi="Calibri" w:cs="Calibri"/>
                <w:sz w:val="20"/>
                <w:szCs w:val="20"/>
              </w:rPr>
              <w:t>Sebastes simulator</w:t>
            </w:r>
          </w:p>
        </w:tc>
        <w:tc>
          <w:tcPr>
            <w:tcW w:w="1418" w:type="dxa"/>
            <w:tcBorders>
              <w:top w:val="nil"/>
              <w:left w:val="nil"/>
              <w:bottom w:val="nil"/>
              <w:right w:val="nil"/>
            </w:tcBorders>
            <w:tcMar>
              <w:top w:w="-411" w:type="dxa"/>
              <w:left w:w="-411" w:type="dxa"/>
              <w:bottom w:w="-411" w:type="dxa"/>
              <w:right w:w="-411" w:type="dxa"/>
            </w:tcMar>
            <w:vAlign w:val="bottom"/>
          </w:tcPr>
          <w:p w14:paraId="63131C64"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6F350F6D"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619DC667"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7CD1365B"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11F3234" w14:textId="77777777" w:rsidR="00142F34" w:rsidRDefault="00353792">
            <w:pPr>
              <w:jc w:val="center"/>
              <w:rPr>
                <w:sz w:val="20"/>
                <w:szCs w:val="20"/>
              </w:rPr>
            </w:pPr>
            <w:r>
              <w:rPr>
                <w:rFonts w:ascii="Calibri" w:eastAsia="Calibri" w:hAnsi="Calibri" w:cs="Calibri"/>
                <w:sz w:val="20"/>
                <w:szCs w:val="20"/>
              </w:rPr>
              <w:t>X</w:t>
            </w:r>
          </w:p>
        </w:tc>
      </w:tr>
      <w:tr w:rsidR="00142F34" w14:paraId="604BDEE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5411D75" w14:textId="77777777" w:rsidR="00142F34" w:rsidRDefault="00353792">
            <w:pPr>
              <w:rPr>
                <w:sz w:val="20"/>
                <w:szCs w:val="20"/>
              </w:rPr>
            </w:pPr>
            <w:r>
              <w:rPr>
                <w:rFonts w:ascii="Calibri" w:eastAsia="Calibri" w:hAnsi="Calibri" w:cs="Calibri"/>
                <w:sz w:val="20"/>
                <w:szCs w:val="20"/>
              </w:rPr>
              <w:t>Sebastes spp</w:t>
            </w:r>
          </w:p>
        </w:tc>
        <w:tc>
          <w:tcPr>
            <w:tcW w:w="1418" w:type="dxa"/>
            <w:tcBorders>
              <w:top w:val="nil"/>
              <w:left w:val="nil"/>
              <w:bottom w:val="nil"/>
              <w:right w:val="nil"/>
            </w:tcBorders>
            <w:tcMar>
              <w:top w:w="-411" w:type="dxa"/>
              <w:left w:w="-411" w:type="dxa"/>
              <w:bottom w:w="-411" w:type="dxa"/>
              <w:right w:w="-411" w:type="dxa"/>
            </w:tcMar>
            <w:vAlign w:val="bottom"/>
          </w:tcPr>
          <w:p w14:paraId="1E13ECA8"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D6AAE60"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00B08A0F"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FAD0FD5"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D452290" w14:textId="77777777" w:rsidR="00142F34" w:rsidRDefault="00353792">
            <w:pPr>
              <w:jc w:val="center"/>
              <w:rPr>
                <w:sz w:val="20"/>
                <w:szCs w:val="20"/>
              </w:rPr>
            </w:pPr>
            <w:r>
              <w:rPr>
                <w:rFonts w:ascii="Calibri" w:eastAsia="Calibri" w:hAnsi="Calibri" w:cs="Calibri"/>
                <w:sz w:val="20"/>
                <w:szCs w:val="20"/>
              </w:rPr>
              <w:t>X</w:t>
            </w:r>
          </w:p>
        </w:tc>
      </w:tr>
      <w:tr w:rsidR="00142F34" w14:paraId="74F6C3B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9B2BA8D" w14:textId="77777777" w:rsidR="00142F34" w:rsidRDefault="00353792">
            <w:pPr>
              <w:rPr>
                <w:sz w:val="20"/>
                <w:szCs w:val="20"/>
              </w:rPr>
            </w:pPr>
            <w:r>
              <w:rPr>
                <w:rFonts w:ascii="Calibri" w:eastAsia="Calibri" w:hAnsi="Calibri" w:cs="Calibri"/>
                <w:sz w:val="20"/>
                <w:szCs w:val="20"/>
              </w:rPr>
              <w:t>Sebastes umbrosus</w:t>
            </w:r>
          </w:p>
        </w:tc>
        <w:tc>
          <w:tcPr>
            <w:tcW w:w="1418" w:type="dxa"/>
            <w:tcBorders>
              <w:top w:val="nil"/>
              <w:left w:val="nil"/>
              <w:bottom w:val="nil"/>
              <w:right w:val="nil"/>
            </w:tcBorders>
            <w:tcMar>
              <w:top w:w="-411" w:type="dxa"/>
              <w:left w:w="-411" w:type="dxa"/>
              <w:bottom w:w="-411" w:type="dxa"/>
              <w:right w:w="-411" w:type="dxa"/>
            </w:tcMar>
            <w:vAlign w:val="bottom"/>
          </w:tcPr>
          <w:p w14:paraId="38AB9860"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A017CF5"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62393EE"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DEECB87"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D02F17A" w14:textId="77777777" w:rsidR="00142F34" w:rsidRDefault="00353792">
            <w:pPr>
              <w:jc w:val="center"/>
              <w:rPr>
                <w:sz w:val="20"/>
                <w:szCs w:val="20"/>
              </w:rPr>
            </w:pPr>
            <w:r>
              <w:rPr>
                <w:rFonts w:ascii="Calibri" w:eastAsia="Calibri" w:hAnsi="Calibri" w:cs="Calibri"/>
                <w:sz w:val="20"/>
                <w:szCs w:val="20"/>
              </w:rPr>
              <w:t>X</w:t>
            </w:r>
          </w:p>
        </w:tc>
      </w:tr>
      <w:tr w:rsidR="00142F34" w14:paraId="51FC4AC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9BE2635" w14:textId="77777777" w:rsidR="00142F34" w:rsidRDefault="00353792">
            <w:pPr>
              <w:rPr>
                <w:sz w:val="20"/>
                <w:szCs w:val="20"/>
              </w:rPr>
            </w:pPr>
            <w:r>
              <w:rPr>
                <w:rFonts w:ascii="Calibri" w:eastAsia="Calibri" w:hAnsi="Calibri" w:cs="Calibri"/>
                <w:sz w:val="20"/>
                <w:szCs w:val="20"/>
              </w:rPr>
              <w:t>Sebastes wilsoni</w:t>
            </w:r>
          </w:p>
        </w:tc>
        <w:tc>
          <w:tcPr>
            <w:tcW w:w="1418" w:type="dxa"/>
            <w:tcBorders>
              <w:top w:val="nil"/>
              <w:left w:val="nil"/>
              <w:bottom w:val="nil"/>
              <w:right w:val="nil"/>
            </w:tcBorders>
            <w:tcMar>
              <w:top w:w="-411" w:type="dxa"/>
              <w:left w:w="-411" w:type="dxa"/>
              <w:bottom w:w="-411" w:type="dxa"/>
              <w:right w:w="-411" w:type="dxa"/>
            </w:tcMar>
            <w:vAlign w:val="bottom"/>
          </w:tcPr>
          <w:p w14:paraId="4ECC8F0D"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898D0B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98C0B5F"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4C9CFDE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DC537D9" w14:textId="77777777" w:rsidR="00142F34" w:rsidRDefault="00353792">
            <w:pPr>
              <w:jc w:val="center"/>
              <w:rPr>
                <w:sz w:val="20"/>
                <w:szCs w:val="20"/>
              </w:rPr>
            </w:pPr>
            <w:r>
              <w:rPr>
                <w:rFonts w:ascii="Calibri" w:eastAsia="Calibri" w:hAnsi="Calibri" w:cs="Calibri"/>
                <w:sz w:val="20"/>
                <w:szCs w:val="20"/>
              </w:rPr>
              <w:t>X</w:t>
            </w:r>
          </w:p>
        </w:tc>
      </w:tr>
      <w:tr w:rsidR="00142F34" w14:paraId="7C2030D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6CCE6E4" w14:textId="77777777" w:rsidR="00142F34" w:rsidRDefault="00353792">
            <w:pPr>
              <w:rPr>
                <w:sz w:val="20"/>
                <w:szCs w:val="20"/>
              </w:rPr>
            </w:pPr>
            <w:r>
              <w:rPr>
                <w:rFonts w:ascii="Calibri" w:eastAsia="Calibri" w:hAnsi="Calibri" w:cs="Calibri"/>
                <w:sz w:val="20"/>
                <w:szCs w:val="20"/>
              </w:rPr>
              <w:t>Sebastidae spp</w:t>
            </w:r>
          </w:p>
        </w:tc>
        <w:tc>
          <w:tcPr>
            <w:tcW w:w="1418" w:type="dxa"/>
            <w:tcBorders>
              <w:top w:val="nil"/>
              <w:left w:val="nil"/>
              <w:bottom w:val="nil"/>
              <w:right w:val="nil"/>
            </w:tcBorders>
            <w:tcMar>
              <w:top w:w="-411" w:type="dxa"/>
              <w:left w:w="-411" w:type="dxa"/>
              <w:bottom w:w="-411" w:type="dxa"/>
              <w:right w:w="-411" w:type="dxa"/>
            </w:tcMar>
            <w:vAlign w:val="bottom"/>
          </w:tcPr>
          <w:p w14:paraId="0DC2A0AF"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E9B039B"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BE64DB1"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D3F46DB"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F8E2B4F" w14:textId="77777777" w:rsidR="00142F34" w:rsidRDefault="00353792">
            <w:pPr>
              <w:jc w:val="center"/>
              <w:rPr>
                <w:sz w:val="20"/>
                <w:szCs w:val="20"/>
              </w:rPr>
            </w:pPr>
            <w:r>
              <w:rPr>
                <w:rFonts w:ascii="Calibri" w:eastAsia="Calibri" w:hAnsi="Calibri" w:cs="Calibri"/>
                <w:sz w:val="20"/>
                <w:szCs w:val="20"/>
              </w:rPr>
              <w:t>X</w:t>
            </w:r>
          </w:p>
        </w:tc>
      </w:tr>
      <w:tr w:rsidR="00142F34" w14:paraId="2FAB0E7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9FDA7D3" w14:textId="77777777" w:rsidR="00142F34" w:rsidRDefault="00353792">
            <w:pPr>
              <w:rPr>
                <w:sz w:val="20"/>
                <w:szCs w:val="20"/>
              </w:rPr>
            </w:pPr>
            <w:r>
              <w:rPr>
                <w:rFonts w:ascii="Calibri" w:eastAsia="Calibri" w:hAnsi="Calibri" w:cs="Calibri"/>
                <w:sz w:val="20"/>
                <w:szCs w:val="20"/>
              </w:rPr>
              <w:t>Sebastolobus alascanus</w:t>
            </w:r>
          </w:p>
        </w:tc>
        <w:tc>
          <w:tcPr>
            <w:tcW w:w="1418" w:type="dxa"/>
            <w:tcBorders>
              <w:top w:val="nil"/>
              <w:left w:val="nil"/>
              <w:bottom w:val="nil"/>
              <w:right w:val="nil"/>
            </w:tcBorders>
            <w:tcMar>
              <w:top w:w="-411" w:type="dxa"/>
              <w:left w:w="-411" w:type="dxa"/>
              <w:bottom w:w="-411" w:type="dxa"/>
              <w:right w:w="-411" w:type="dxa"/>
            </w:tcMar>
            <w:vAlign w:val="bottom"/>
          </w:tcPr>
          <w:p w14:paraId="131C4B0E"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3F78263D"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F5FB6F1"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15FA3204"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A5D7DAC" w14:textId="77777777" w:rsidR="00142F34" w:rsidRDefault="00353792">
            <w:pPr>
              <w:jc w:val="center"/>
              <w:rPr>
                <w:sz w:val="20"/>
                <w:szCs w:val="20"/>
              </w:rPr>
            </w:pPr>
            <w:r>
              <w:rPr>
                <w:rFonts w:ascii="Calibri" w:eastAsia="Calibri" w:hAnsi="Calibri" w:cs="Calibri"/>
                <w:sz w:val="20"/>
                <w:szCs w:val="20"/>
              </w:rPr>
              <w:t>X</w:t>
            </w:r>
          </w:p>
        </w:tc>
      </w:tr>
      <w:tr w:rsidR="00142F34" w14:paraId="3A9229E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057DDE6" w14:textId="77777777" w:rsidR="00142F34" w:rsidRDefault="00353792">
            <w:pPr>
              <w:rPr>
                <w:sz w:val="20"/>
                <w:szCs w:val="20"/>
              </w:rPr>
            </w:pPr>
            <w:r>
              <w:rPr>
                <w:rFonts w:ascii="Calibri" w:eastAsia="Calibri" w:hAnsi="Calibri" w:cs="Calibri"/>
                <w:sz w:val="20"/>
                <w:szCs w:val="20"/>
              </w:rPr>
              <w:t>Semicossyphus pulcher</w:t>
            </w:r>
          </w:p>
        </w:tc>
        <w:tc>
          <w:tcPr>
            <w:tcW w:w="1418" w:type="dxa"/>
            <w:tcBorders>
              <w:top w:val="nil"/>
              <w:left w:val="nil"/>
              <w:bottom w:val="nil"/>
              <w:right w:val="nil"/>
            </w:tcBorders>
            <w:tcMar>
              <w:top w:w="-411" w:type="dxa"/>
              <w:left w:w="-411" w:type="dxa"/>
              <w:bottom w:w="-411" w:type="dxa"/>
              <w:right w:w="-411" w:type="dxa"/>
            </w:tcMar>
            <w:vAlign w:val="bottom"/>
          </w:tcPr>
          <w:p w14:paraId="55E8B07F"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AC7E036"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0F15CEC"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6869365"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73D12C01" w14:textId="77777777" w:rsidR="00142F34" w:rsidRDefault="00353792">
            <w:pPr>
              <w:jc w:val="center"/>
              <w:rPr>
                <w:sz w:val="20"/>
                <w:szCs w:val="20"/>
              </w:rPr>
            </w:pPr>
            <w:r>
              <w:rPr>
                <w:rFonts w:ascii="Calibri" w:eastAsia="Calibri" w:hAnsi="Calibri" w:cs="Calibri"/>
                <w:sz w:val="20"/>
                <w:szCs w:val="20"/>
              </w:rPr>
              <w:t>X</w:t>
            </w:r>
          </w:p>
        </w:tc>
      </w:tr>
      <w:tr w:rsidR="00142F34" w14:paraId="792F94D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45E99C0" w14:textId="77777777" w:rsidR="00142F34" w:rsidRDefault="00353792">
            <w:pPr>
              <w:rPr>
                <w:sz w:val="20"/>
                <w:szCs w:val="20"/>
              </w:rPr>
            </w:pPr>
            <w:r>
              <w:rPr>
                <w:rFonts w:ascii="Calibri" w:eastAsia="Calibri" w:hAnsi="Calibri" w:cs="Calibri"/>
                <w:sz w:val="20"/>
                <w:szCs w:val="20"/>
              </w:rPr>
              <w:t>Seriola lalandi</w:t>
            </w:r>
          </w:p>
        </w:tc>
        <w:tc>
          <w:tcPr>
            <w:tcW w:w="1418" w:type="dxa"/>
            <w:tcBorders>
              <w:top w:val="nil"/>
              <w:left w:val="nil"/>
              <w:bottom w:val="nil"/>
              <w:right w:val="nil"/>
            </w:tcBorders>
            <w:tcMar>
              <w:top w:w="-411" w:type="dxa"/>
              <w:left w:w="-411" w:type="dxa"/>
              <w:bottom w:w="-411" w:type="dxa"/>
              <w:right w:w="-411" w:type="dxa"/>
            </w:tcMar>
            <w:vAlign w:val="bottom"/>
          </w:tcPr>
          <w:p w14:paraId="0C3D26E1"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1094E32"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D09A070"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55CE571"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07DB0A87" w14:textId="77777777" w:rsidR="00142F34" w:rsidRDefault="00353792">
            <w:pPr>
              <w:jc w:val="center"/>
              <w:rPr>
                <w:sz w:val="20"/>
                <w:szCs w:val="20"/>
              </w:rPr>
            </w:pPr>
            <w:r>
              <w:rPr>
                <w:rFonts w:ascii="Calibri" w:eastAsia="Calibri" w:hAnsi="Calibri" w:cs="Calibri"/>
                <w:sz w:val="20"/>
                <w:szCs w:val="20"/>
              </w:rPr>
              <w:t>X</w:t>
            </w:r>
          </w:p>
        </w:tc>
      </w:tr>
      <w:tr w:rsidR="00142F34" w14:paraId="47F11D2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16EC87D" w14:textId="77777777" w:rsidR="00142F34" w:rsidRDefault="00353792">
            <w:pPr>
              <w:rPr>
                <w:sz w:val="20"/>
                <w:szCs w:val="20"/>
              </w:rPr>
            </w:pPr>
            <w:r>
              <w:rPr>
                <w:rFonts w:ascii="Calibri" w:eastAsia="Calibri" w:hAnsi="Calibri" w:cs="Calibri"/>
                <w:sz w:val="20"/>
                <w:szCs w:val="20"/>
              </w:rPr>
              <w:t>Seriphus politus</w:t>
            </w:r>
          </w:p>
        </w:tc>
        <w:tc>
          <w:tcPr>
            <w:tcW w:w="1418" w:type="dxa"/>
            <w:tcBorders>
              <w:top w:val="nil"/>
              <w:left w:val="nil"/>
              <w:bottom w:val="nil"/>
              <w:right w:val="nil"/>
            </w:tcBorders>
            <w:tcMar>
              <w:top w:w="-411" w:type="dxa"/>
              <w:left w:w="-411" w:type="dxa"/>
              <w:bottom w:w="-411" w:type="dxa"/>
              <w:right w:w="-411" w:type="dxa"/>
            </w:tcMar>
            <w:vAlign w:val="bottom"/>
          </w:tcPr>
          <w:p w14:paraId="020E33F6"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5EC21F5"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7EDF99AE"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317ABB5"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E233691" w14:textId="77777777" w:rsidR="00142F34" w:rsidRDefault="00142F34">
            <w:pPr>
              <w:jc w:val="center"/>
              <w:rPr>
                <w:sz w:val="20"/>
                <w:szCs w:val="20"/>
              </w:rPr>
            </w:pPr>
          </w:p>
        </w:tc>
      </w:tr>
      <w:tr w:rsidR="00142F34" w14:paraId="04DF6B06"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7F8887D" w14:textId="77777777" w:rsidR="00142F34" w:rsidRDefault="00353792">
            <w:pPr>
              <w:rPr>
                <w:sz w:val="20"/>
                <w:szCs w:val="20"/>
              </w:rPr>
            </w:pPr>
            <w:r>
              <w:rPr>
                <w:rFonts w:ascii="Calibri" w:eastAsia="Calibri" w:hAnsi="Calibri" w:cs="Calibri"/>
                <w:sz w:val="20"/>
                <w:szCs w:val="20"/>
              </w:rPr>
              <w:t>Sphyraena argentea</w:t>
            </w:r>
          </w:p>
        </w:tc>
        <w:tc>
          <w:tcPr>
            <w:tcW w:w="1418" w:type="dxa"/>
            <w:tcBorders>
              <w:top w:val="nil"/>
              <w:left w:val="nil"/>
              <w:bottom w:val="nil"/>
              <w:right w:val="nil"/>
            </w:tcBorders>
            <w:tcMar>
              <w:top w:w="-411" w:type="dxa"/>
              <w:left w:w="-411" w:type="dxa"/>
              <w:bottom w:w="-411" w:type="dxa"/>
              <w:right w:w="-411" w:type="dxa"/>
            </w:tcMar>
            <w:vAlign w:val="bottom"/>
          </w:tcPr>
          <w:p w14:paraId="6498C7AC"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54310E6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901E44C"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58A02CDF"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13E64B32" w14:textId="77777777" w:rsidR="00142F34" w:rsidRDefault="00142F34">
            <w:pPr>
              <w:jc w:val="center"/>
              <w:rPr>
                <w:sz w:val="20"/>
                <w:szCs w:val="20"/>
              </w:rPr>
            </w:pPr>
          </w:p>
        </w:tc>
      </w:tr>
      <w:tr w:rsidR="00142F34" w14:paraId="4C6F5DA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A197EF4" w14:textId="77777777" w:rsidR="00142F34" w:rsidRDefault="00353792">
            <w:pPr>
              <w:rPr>
                <w:sz w:val="20"/>
                <w:szCs w:val="20"/>
              </w:rPr>
            </w:pPr>
            <w:r>
              <w:rPr>
                <w:rFonts w:ascii="Calibri" w:eastAsia="Calibri" w:hAnsi="Calibri" w:cs="Calibri"/>
                <w:sz w:val="20"/>
                <w:szCs w:val="20"/>
              </w:rPr>
              <w:t>Squalus acanthias</w:t>
            </w:r>
          </w:p>
        </w:tc>
        <w:tc>
          <w:tcPr>
            <w:tcW w:w="1418" w:type="dxa"/>
            <w:tcBorders>
              <w:top w:val="nil"/>
              <w:left w:val="nil"/>
              <w:bottom w:val="nil"/>
              <w:right w:val="nil"/>
            </w:tcBorders>
            <w:tcMar>
              <w:top w:w="-411" w:type="dxa"/>
              <w:left w:w="-411" w:type="dxa"/>
              <w:bottom w:w="-411" w:type="dxa"/>
              <w:right w:w="-411" w:type="dxa"/>
            </w:tcMar>
            <w:vAlign w:val="bottom"/>
          </w:tcPr>
          <w:p w14:paraId="0F280BD8"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0E5B0F9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567227EA"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47212D9"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5749FCAD" w14:textId="77777777" w:rsidR="00142F34" w:rsidRDefault="00142F34">
            <w:pPr>
              <w:jc w:val="center"/>
              <w:rPr>
                <w:sz w:val="20"/>
                <w:szCs w:val="20"/>
              </w:rPr>
            </w:pPr>
          </w:p>
        </w:tc>
      </w:tr>
      <w:tr w:rsidR="00142F34" w14:paraId="5086E49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767A8BA" w14:textId="77777777" w:rsidR="00142F34" w:rsidRDefault="00353792">
            <w:pPr>
              <w:rPr>
                <w:sz w:val="20"/>
                <w:szCs w:val="20"/>
              </w:rPr>
            </w:pPr>
            <w:r>
              <w:rPr>
                <w:rFonts w:ascii="Calibri" w:eastAsia="Calibri" w:hAnsi="Calibri" w:cs="Calibri"/>
                <w:sz w:val="20"/>
                <w:szCs w:val="20"/>
              </w:rPr>
              <w:t>Squatina californica</w:t>
            </w:r>
          </w:p>
        </w:tc>
        <w:tc>
          <w:tcPr>
            <w:tcW w:w="1418" w:type="dxa"/>
            <w:tcBorders>
              <w:top w:val="nil"/>
              <w:left w:val="nil"/>
              <w:bottom w:val="nil"/>
              <w:right w:val="nil"/>
            </w:tcBorders>
            <w:tcMar>
              <w:top w:w="-411" w:type="dxa"/>
              <w:left w:w="-411" w:type="dxa"/>
              <w:bottom w:w="-411" w:type="dxa"/>
              <w:right w:w="-411" w:type="dxa"/>
            </w:tcMar>
            <w:vAlign w:val="bottom"/>
          </w:tcPr>
          <w:p w14:paraId="0EC0CD1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58916A5"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7367442"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F16EA49"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D26B1FB" w14:textId="77777777" w:rsidR="00142F34" w:rsidRDefault="00353792">
            <w:pPr>
              <w:jc w:val="center"/>
              <w:rPr>
                <w:sz w:val="20"/>
                <w:szCs w:val="20"/>
              </w:rPr>
            </w:pPr>
            <w:r>
              <w:rPr>
                <w:rFonts w:ascii="Calibri" w:eastAsia="Calibri" w:hAnsi="Calibri" w:cs="Calibri"/>
                <w:sz w:val="20"/>
                <w:szCs w:val="20"/>
              </w:rPr>
              <w:t>X</w:t>
            </w:r>
          </w:p>
        </w:tc>
      </w:tr>
      <w:tr w:rsidR="00142F34" w14:paraId="1021D15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1FD5398" w14:textId="77777777" w:rsidR="00142F34" w:rsidRDefault="00353792">
            <w:pPr>
              <w:rPr>
                <w:sz w:val="20"/>
                <w:szCs w:val="20"/>
              </w:rPr>
            </w:pPr>
            <w:r>
              <w:rPr>
                <w:rFonts w:ascii="Calibri" w:eastAsia="Calibri" w:hAnsi="Calibri" w:cs="Calibri"/>
                <w:sz w:val="20"/>
                <w:szCs w:val="20"/>
              </w:rPr>
              <w:t>Stellerina xyosterna</w:t>
            </w:r>
          </w:p>
        </w:tc>
        <w:tc>
          <w:tcPr>
            <w:tcW w:w="1418" w:type="dxa"/>
            <w:tcBorders>
              <w:top w:val="nil"/>
              <w:left w:val="nil"/>
              <w:bottom w:val="nil"/>
              <w:right w:val="nil"/>
            </w:tcBorders>
            <w:tcMar>
              <w:top w:w="-411" w:type="dxa"/>
              <w:left w:w="-411" w:type="dxa"/>
              <w:bottom w:w="-411" w:type="dxa"/>
              <w:right w:w="-411" w:type="dxa"/>
            </w:tcMar>
            <w:vAlign w:val="bottom"/>
          </w:tcPr>
          <w:p w14:paraId="4E7CD206"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59207EC"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6E46B71B"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9EB86D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BA19018" w14:textId="77777777" w:rsidR="00142F34" w:rsidRDefault="00142F34">
            <w:pPr>
              <w:jc w:val="center"/>
              <w:rPr>
                <w:sz w:val="20"/>
                <w:szCs w:val="20"/>
              </w:rPr>
            </w:pPr>
          </w:p>
        </w:tc>
      </w:tr>
      <w:tr w:rsidR="00142F34" w14:paraId="095235D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C680024" w14:textId="77777777" w:rsidR="00142F34" w:rsidRDefault="00353792">
            <w:pPr>
              <w:rPr>
                <w:sz w:val="20"/>
                <w:szCs w:val="20"/>
              </w:rPr>
            </w:pPr>
            <w:r>
              <w:rPr>
                <w:rFonts w:ascii="Calibri" w:eastAsia="Calibri" w:hAnsi="Calibri" w:cs="Calibri"/>
                <w:sz w:val="20"/>
                <w:szCs w:val="20"/>
              </w:rPr>
              <w:t>Stereolepis gigas</w:t>
            </w:r>
          </w:p>
        </w:tc>
        <w:tc>
          <w:tcPr>
            <w:tcW w:w="1418" w:type="dxa"/>
            <w:tcBorders>
              <w:top w:val="nil"/>
              <w:left w:val="nil"/>
              <w:bottom w:val="nil"/>
              <w:right w:val="nil"/>
            </w:tcBorders>
            <w:tcMar>
              <w:top w:w="-411" w:type="dxa"/>
              <w:left w:w="-411" w:type="dxa"/>
              <w:bottom w:w="-411" w:type="dxa"/>
              <w:right w:w="-411" w:type="dxa"/>
            </w:tcMar>
            <w:vAlign w:val="bottom"/>
          </w:tcPr>
          <w:p w14:paraId="3CDA5E9D"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06C7857"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C516A22"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5A6193F5"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6C7616B6" w14:textId="77777777" w:rsidR="00142F34" w:rsidRDefault="00353792">
            <w:pPr>
              <w:jc w:val="center"/>
              <w:rPr>
                <w:sz w:val="20"/>
                <w:szCs w:val="20"/>
              </w:rPr>
            </w:pPr>
            <w:r>
              <w:rPr>
                <w:rFonts w:ascii="Calibri" w:eastAsia="Calibri" w:hAnsi="Calibri" w:cs="Calibri"/>
                <w:sz w:val="20"/>
                <w:szCs w:val="20"/>
              </w:rPr>
              <w:t>X</w:t>
            </w:r>
          </w:p>
        </w:tc>
      </w:tr>
      <w:tr w:rsidR="00142F34" w14:paraId="34F3B7F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1E9086C" w14:textId="77777777" w:rsidR="00142F34" w:rsidRDefault="00353792">
            <w:pPr>
              <w:rPr>
                <w:sz w:val="20"/>
                <w:szCs w:val="20"/>
              </w:rPr>
            </w:pPr>
            <w:r>
              <w:rPr>
                <w:rFonts w:ascii="Calibri" w:eastAsia="Calibri" w:hAnsi="Calibri" w:cs="Calibri"/>
                <w:sz w:val="20"/>
                <w:szCs w:val="20"/>
              </w:rPr>
              <w:t>Stichaeidae spp</w:t>
            </w:r>
          </w:p>
        </w:tc>
        <w:tc>
          <w:tcPr>
            <w:tcW w:w="1418" w:type="dxa"/>
            <w:tcBorders>
              <w:top w:val="nil"/>
              <w:left w:val="nil"/>
              <w:bottom w:val="nil"/>
              <w:right w:val="nil"/>
            </w:tcBorders>
            <w:tcMar>
              <w:top w:w="-411" w:type="dxa"/>
              <w:left w:w="-411" w:type="dxa"/>
              <w:bottom w:w="-411" w:type="dxa"/>
              <w:right w:w="-411" w:type="dxa"/>
            </w:tcMar>
            <w:vAlign w:val="bottom"/>
          </w:tcPr>
          <w:p w14:paraId="53F4E65C"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75362A11"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9F8B56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554FBFB"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8537671" w14:textId="77777777" w:rsidR="00142F34" w:rsidRDefault="00142F34">
            <w:pPr>
              <w:jc w:val="center"/>
              <w:rPr>
                <w:sz w:val="20"/>
                <w:szCs w:val="20"/>
              </w:rPr>
            </w:pPr>
          </w:p>
        </w:tc>
      </w:tr>
      <w:tr w:rsidR="00142F34" w14:paraId="30C44CEF"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4E5AD18" w14:textId="77777777" w:rsidR="00142F34" w:rsidRDefault="00353792">
            <w:pPr>
              <w:rPr>
                <w:sz w:val="20"/>
                <w:szCs w:val="20"/>
              </w:rPr>
            </w:pPr>
            <w:r>
              <w:rPr>
                <w:rFonts w:ascii="Calibri" w:eastAsia="Calibri" w:hAnsi="Calibri" w:cs="Calibri"/>
                <w:sz w:val="20"/>
                <w:szCs w:val="20"/>
              </w:rPr>
              <w:t>Syngnathus californiensis</w:t>
            </w:r>
          </w:p>
        </w:tc>
        <w:tc>
          <w:tcPr>
            <w:tcW w:w="1418" w:type="dxa"/>
            <w:tcBorders>
              <w:top w:val="nil"/>
              <w:left w:val="nil"/>
              <w:bottom w:val="nil"/>
              <w:right w:val="nil"/>
            </w:tcBorders>
            <w:tcMar>
              <w:top w:w="-411" w:type="dxa"/>
              <w:left w:w="-411" w:type="dxa"/>
              <w:bottom w:w="-411" w:type="dxa"/>
              <w:right w:w="-411" w:type="dxa"/>
            </w:tcMar>
            <w:vAlign w:val="bottom"/>
          </w:tcPr>
          <w:p w14:paraId="7A2E18D4"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557B762C"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7C716B3E"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62C33FE"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8D36487" w14:textId="77777777" w:rsidR="00142F34" w:rsidRDefault="00142F34">
            <w:pPr>
              <w:jc w:val="center"/>
              <w:rPr>
                <w:sz w:val="20"/>
                <w:szCs w:val="20"/>
              </w:rPr>
            </w:pPr>
          </w:p>
        </w:tc>
      </w:tr>
      <w:tr w:rsidR="00142F34" w14:paraId="3B9391A1"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75C84802" w14:textId="77777777" w:rsidR="00142F34" w:rsidRDefault="00353792">
            <w:pPr>
              <w:rPr>
                <w:sz w:val="20"/>
                <w:szCs w:val="20"/>
              </w:rPr>
            </w:pPr>
            <w:r>
              <w:rPr>
                <w:rFonts w:ascii="Calibri" w:eastAsia="Calibri" w:hAnsi="Calibri" w:cs="Calibri"/>
                <w:sz w:val="20"/>
                <w:szCs w:val="20"/>
              </w:rPr>
              <w:t>Syngnathus leptorhynchus</w:t>
            </w:r>
          </w:p>
        </w:tc>
        <w:tc>
          <w:tcPr>
            <w:tcW w:w="1418" w:type="dxa"/>
            <w:tcBorders>
              <w:top w:val="nil"/>
              <w:left w:val="nil"/>
              <w:bottom w:val="nil"/>
              <w:right w:val="nil"/>
            </w:tcBorders>
            <w:tcMar>
              <w:top w:w="-411" w:type="dxa"/>
              <w:left w:w="-411" w:type="dxa"/>
              <w:bottom w:w="-411" w:type="dxa"/>
              <w:right w:w="-411" w:type="dxa"/>
            </w:tcMar>
            <w:vAlign w:val="bottom"/>
          </w:tcPr>
          <w:p w14:paraId="1F7F771B"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7808FC61"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0BC71093"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ED38A20"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466ECB4" w14:textId="77777777" w:rsidR="00142F34" w:rsidRDefault="00142F34">
            <w:pPr>
              <w:jc w:val="center"/>
              <w:rPr>
                <w:sz w:val="20"/>
                <w:szCs w:val="20"/>
              </w:rPr>
            </w:pPr>
          </w:p>
        </w:tc>
      </w:tr>
      <w:tr w:rsidR="00142F34" w14:paraId="3C260A1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74697F8" w14:textId="77777777" w:rsidR="00142F34" w:rsidRDefault="00353792">
            <w:pPr>
              <w:rPr>
                <w:sz w:val="20"/>
                <w:szCs w:val="20"/>
              </w:rPr>
            </w:pPr>
            <w:r>
              <w:rPr>
                <w:rFonts w:ascii="Calibri" w:eastAsia="Calibri" w:hAnsi="Calibri" w:cs="Calibri"/>
                <w:sz w:val="20"/>
                <w:szCs w:val="20"/>
              </w:rPr>
              <w:t>Syngnathus spp</w:t>
            </w:r>
          </w:p>
        </w:tc>
        <w:tc>
          <w:tcPr>
            <w:tcW w:w="1418" w:type="dxa"/>
            <w:tcBorders>
              <w:top w:val="nil"/>
              <w:left w:val="nil"/>
              <w:bottom w:val="nil"/>
              <w:right w:val="nil"/>
            </w:tcBorders>
            <w:tcMar>
              <w:top w:w="-411" w:type="dxa"/>
              <w:left w:w="-411" w:type="dxa"/>
              <w:bottom w:w="-411" w:type="dxa"/>
              <w:right w:w="-411" w:type="dxa"/>
            </w:tcMar>
            <w:vAlign w:val="bottom"/>
          </w:tcPr>
          <w:p w14:paraId="5A40CDB3"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0320263F"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0367E6AD"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4093FA2"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1DB10F3" w14:textId="77777777" w:rsidR="00142F34" w:rsidRDefault="00142F34">
            <w:pPr>
              <w:jc w:val="center"/>
              <w:rPr>
                <w:sz w:val="20"/>
                <w:szCs w:val="20"/>
              </w:rPr>
            </w:pPr>
          </w:p>
        </w:tc>
      </w:tr>
      <w:tr w:rsidR="00142F34" w14:paraId="1C10922C"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A5D65E7" w14:textId="77777777" w:rsidR="00142F34" w:rsidRDefault="00353792">
            <w:pPr>
              <w:rPr>
                <w:sz w:val="20"/>
                <w:szCs w:val="20"/>
              </w:rPr>
            </w:pPr>
            <w:r>
              <w:rPr>
                <w:rFonts w:ascii="Calibri" w:eastAsia="Calibri" w:hAnsi="Calibri" w:cs="Calibri"/>
                <w:sz w:val="20"/>
                <w:szCs w:val="20"/>
              </w:rPr>
              <w:t>Synodus lucioceps</w:t>
            </w:r>
          </w:p>
        </w:tc>
        <w:tc>
          <w:tcPr>
            <w:tcW w:w="1418" w:type="dxa"/>
            <w:tcBorders>
              <w:top w:val="nil"/>
              <w:left w:val="nil"/>
              <w:bottom w:val="nil"/>
              <w:right w:val="nil"/>
            </w:tcBorders>
            <w:tcMar>
              <w:top w:w="-411" w:type="dxa"/>
              <w:left w:w="-411" w:type="dxa"/>
              <w:bottom w:w="-411" w:type="dxa"/>
              <w:right w:w="-411" w:type="dxa"/>
            </w:tcMar>
            <w:vAlign w:val="bottom"/>
          </w:tcPr>
          <w:p w14:paraId="0C1B1115"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056B1505"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81211BE"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83F9750"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6A9CCA7A" w14:textId="77777777" w:rsidR="00142F34" w:rsidRDefault="00353792">
            <w:pPr>
              <w:jc w:val="center"/>
              <w:rPr>
                <w:sz w:val="20"/>
                <w:szCs w:val="20"/>
              </w:rPr>
            </w:pPr>
            <w:r>
              <w:rPr>
                <w:rFonts w:ascii="Calibri" w:eastAsia="Calibri" w:hAnsi="Calibri" w:cs="Calibri"/>
                <w:sz w:val="20"/>
                <w:szCs w:val="20"/>
              </w:rPr>
              <w:t>X</w:t>
            </w:r>
          </w:p>
        </w:tc>
      </w:tr>
      <w:tr w:rsidR="00142F34" w14:paraId="3A09DC43"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2C47262" w14:textId="77777777" w:rsidR="00142F34" w:rsidRDefault="00353792">
            <w:pPr>
              <w:rPr>
                <w:sz w:val="20"/>
                <w:szCs w:val="20"/>
              </w:rPr>
            </w:pPr>
            <w:r>
              <w:rPr>
                <w:rFonts w:ascii="Calibri" w:eastAsia="Calibri" w:hAnsi="Calibri" w:cs="Calibri"/>
                <w:sz w:val="20"/>
                <w:szCs w:val="20"/>
              </w:rPr>
              <w:t>Tetronarce californica</w:t>
            </w:r>
          </w:p>
        </w:tc>
        <w:tc>
          <w:tcPr>
            <w:tcW w:w="1418" w:type="dxa"/>
            <w:tcBorders>
              <w:top w:val="nil"/>
              <w:left w:val="nil"/>
              <w:bottom w:val="nil"/>
              <w:right w:val="nil"/>
            </w:tcBorders>
            <w:tcMar>
              <w:top w:w="-411" w:type="dxa"/>
              <w:left w:w="-411" w:type="dxa"/>
              <w:bottom w:w="-411" w:type="dxa"/>
              <w:right w:w="-411" w:type="dxa"/>
            </w:tcMar>
            <w:vAlign w:val="bottom"/>
          </w:tcPr>
          <w:p w14:paraId="0564EFA0"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0C496E52"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781A052B"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19454A78"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12469D36" w14:textId="77777777" w:rsidR="00142F34" w:rsidRDefault="00353792">
            <w:pPr>
              <w:jc w:val="center"/>
              <w:rPr>
                <w:sz w:val="20"/>
                <w:szCs w:val="20"/>
              </w:rPr>
            </w:pPr>
            <w:r>
              <w:rPr>
                <w:rFonts w:ascii="Calibri" w:eastAsia="Calibri" w:hAnsi="Calibri" w:cs="Calibri"/>
                <w:sz w:val="20"/>
                <w:szCs w:val="20"/>
              </w:rPr>
              <w:t>X</w:t>
            </w:r>
          </w:p>
        </w:tc>
      </w:tr>
      <w:tr w:rsidR="00142F34" w14:paraId="7EDE9BFD"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753C04C" w14:textId="77777777" w:rsidR="00142F34" w:rsidRDefault="00353792">
            <w:pPr>
              <w:rPr>
                <w:sz w:val="20"/>
                <w:szCs w:val="20"/>
              </w:rPr>
            </w:pPr>
            <w:r>
              <w:rPr>
                <w:rFonts w:ascii="Calibri" w:eastAsia="Calibri" w:hAnsi="Calibri" w:cs="Calibri"/>
                <w:sz w:val="20"/>
                <w:szCs w:val="20"/>
              </w:rPr>
              <w:t>Thaleichthys pacificus</w:t>
            </w:r>
          </w:p>
        </w:tc>
        <w:tc>
          <w:tcPr>
            <w:tcW w:w="1418" w:type="dxa"/>
            <w:tcBorders>
              <w:top w:val="nil"/>
              <w:left w:val="nil"/>
              <w:bottom w:val="nil"/>
              <w:right w:val="nil"/>
            </w:tcBorders>
            <w:tcMar>
              <w:top w:w="-411" w:type="dxa"/>
              <w:left w:w="-411" w:type="dxa"/>
              <w:bottom w:w="-411" w:type="dxa"/>
              <w:right w:w="-411" w:type="dxa"/>
            </w:tcMar>
            <w:vAlign w:val="bottom"/>
          </w:tcPr>
          <w:p w14:paraId="5304E1CD"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D57462B"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82BD184"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64116C0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B6A0F6E" w14:textId="77777777" w:rsidR="00142F34" w:rsidRDefault="00142F34">
            <w:pPr>
              <w:jc w:val="center"/>
              <w:rPr>
                <w:sz w:val="20"/>
                <w:szCs w:val="20"/>
              </w:rPr>
            </w:pPr>
          </w:p>
        </w:tc>
      </w:tr>
      <w:tr w:rsidR="00142F34" w14:paraId="670FF934"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D133F7B" w14:textId="77777777" w:rsidR="00142F34" w:rsidRDefault="00353792">
            <w:pPr>
              <w:rPr>
                <w:sz w:val="20"/>
                <w:szCs w:val="20"/>
              </w:rPr>
            </w:pPr>
            <w:r>
              <w:rPr>
                <w:rFonts w:ascii="Calibri" w:eastAsia="Calibri" w:hAnsi="Calibri" w:cs="Calibri"/>
                <w:sz w:val="20"/>
                <w:szCs w:val="20"/>
              </w:rPr>
              <w:t>Trachurus symmetricus</w:t>
            </w:r>
          </w:p>
        </w:tc>
        <w:tc>
          <w:tcPr>
            <w:tcW w:w="1418" w:type="dxa"/>
            <w:tcBorders>
              <w:top w:val="nil"/>
              <w:left w:val="nil"/>
              <w:bottom w:val="nil"/>
              <w:right w:val="nil"/>
            </w:tcBorders>
            <w:tcMar>
              <w:top w:w="-411" w:type="dxa"/>
              <w:left w:w="-411" w:type="dxa"/>
              <w:bottom w:w="-411" w:type="dxa"/>
              <w:right w:w="-411" w:type="dxa"/>
            </w:tcMar>
            <w:vAlign w:val="bottom"/>
          </w:tcPr>
          <w:p w14:paraId="26773437"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61AF65A"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369A268"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56881CBD"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3EC357E6" w14:textId="77777777" w:rsidR="00142F34" w:rsidRDefault="00142F34">
            <w:pPr>
              <w:jc w:val="center"/>
              <w:rPr>
                <w:sz w:val="20"/>
                <w:szCs w:val="20"/>
              </w:rPr>
            </w:pPr>
          </w:p>
        </w:tc>
      </w:tr>
      <w:tr w:rsidR="00142F34" w14:paraId="3B2A3E8B"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AD83A3F" w14:textId="77777777" w:rsidR="00142F34" w:rsidRDefault="00353792">
            <w:pPr>
              <w:rPr>
                <w:sz w:val="20"/>
                <w:szCs w:val="20"/>
              </w:rPr>
            </w:pPr>
            <w:r>
              <w:rPr>
                <w:rFonts w:ascii="Calibri" w:eastAsia="Calibri" w:hAnsi="Calibri" w:cs="Calibri"/>
                <w:sz w:val="20"/>
                <w:szCs w:val="20"/>
              </w:rPr>
              <w:t>Triakis semifasciata</w:t>
            </w:r>
          </w:p>
        </w:tc>
        <w:tc>
          <w:tcPr>
            <w:tcW w:w="1418" w:type="dxa"/>
            <w:tcBorders>
              <w:top w:val="nil"/>
              <w:left w:val="nil"/>
              <w:bottom w:val="nil"/>
              <w:right w:val="nil"/>
            </w:tcBorders>
            <w:tcMar>
              <w:top w:w="-411" w:type="dxa"/>
              <w:left w:w="-411" w:type="dxa"/>
              <w:bottom w:w="-411" w:type="dxa"/>
              <w:right w:w="-411" w:type="dxa"/>
            </w:tcMar>
            <w:vAlign w:val="bottom"/>
          </w:tcPr>
          <w:p w14:paraId="043F747B"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11645440"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5100CC41"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6A8AB83"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2FC88886" w14:textId="77777777" w:rsidR="00142F34" w:rsidRDefault="00142F34">
            <w:pPr>
              <w:jc w:val="center"/>
              <w:rPr>
                <w:sz w:val="20"/>
                <w:szCs w:val="20"/>
              </w:rPr>
            </w:pPr>
          </w:p>
        </w:tc>
      </w:tr>
      <w:tr w:rsidR="00142F34" w14:paraId="6F4A93D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5EAE275F" w14:textId="77777777" w:rsidR="00142F34" w:rsidRDefault="00353792">
            <w:pPr>
              <w:rPr>
                <w:sz w:val="20"/>
                <w:szCs w:val="20"/>
              </w:rPr>
            </w:pPr>
            <w:r>
              <w:rPr>
                <w:rFonts w:ascii="Calibri" w:eastAsia="Calibri" w:hAnsi="Calibri" w:cs="Calibri"/>
                <w:sz w:val="20"/>
                <w:szCs w:val="20"/>
              </w:rPr>
              <w:t>Ulvicola sanctaerosae</w:t>
            </w:r>
          </w:p>
        </w:tc>
        <w:tc>
          <w:tcPr>
            <w:tcW w:w="1418" w:type="dxa"/>
            <w:tcBorders>
              <w:top w:val="nil"/>
              <w:left w:val="nil"/>
              <w:bottom w:val="nil"/>
              <w:right w:val="nil"/>
            </w:tcBorders>
            <w:tcMar>
              <w:top w:w="-411" w:type="dxa"/>
              <w:left w:w="-411" w:type="dxa"/>
              <w:bottom w:w="-411" w:type="dxa"/>
              <w:right w:w="-411" w:type="dxa"/>
            </w:tcMar>
            <w:vAlign w:val="bottom"/>
          </w:tcPr>
          <w:p w14:paraId="5A294F49"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7DD3934F"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8C73E34"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4EAA1826"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6E6D39AD" w14:textId="77777777" w:rsidR="00142F34" w:rsidRDefault="00142F34">
            <w:pPr>
              <w:jc w:val="center"/>
              <w:rPr>
                <w:sz w:val="20"/>
                <w:szCs w:val="20"/>
              </w:rPr>
            </w:pPr>
          </w:p>
        </w:tc>
      </w:tr>
      <w:tr w:rsidR="00142F34" w14:paraId="1AB09109"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B15770B" w14:textId="77777777" w:rsidR="00142F34" w:rsidRDefault="00353792">
            <w:pPr>
              <w:rPr>
                <w:sz w:val="20"/>
                <w:szCs w:val="20"/>
              </w:rPr>
            </w:pPr>
            <w:r>
              <w:rPr>
                <w:rFonts w:ascii="Calibri" w:eastAsia="Calibri" w:hAnsi="Calibri" w:cs="Calibri"/>
                <w:sz w:val="20"/>
                <w:szCs w:val="20"/>
              </w:rPr>
              <w:t>Umbrina roncador</w:t>
            </w:r>
          </w:p>
        </w:tc>
        <w:tc>
          <w:tcPr>
            <w:tcW w:w="1418" w:type="dxa"/>
            <w:tcBorders>
              <w:top w:val="nil"/>
              <w:left w:val="nil"/>
              <w:bottom w:val="nil"/>
              <w:right w:val="nil"/>
            </w:tcBorders>
            <w:tcMar>
              <w:top w:w="-411" w:type="dxa"/>
              <w:left w:w="-411" w:type="dxa"/>
              <w:bottom w:w="-411" w:type="dxa"/>
              <w:right w:w="-411" w:type="dxa"/>
            </w:tcMar>
            <w:vAlign w:val="bottom"/>
          </w:tcPr>
          <w:p w14:paraId="2184AACD"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79995116"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09C8B84D"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74530676"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302BC851" w14:textId="77777777" w:rsidR="00142F34" w:rsidRDefault="00142F34">
            <w:pPr>
              <w:jc w:val="center"/>
              <w:rPr>
                <w:sz w:val="20"/>
                <w:szCs w:val="20"/>
              </w:rPr>
            </w:pPr>
          </w:p>
        </w:tc>
      </w:tr>
      <w:tr w:rsidR="00142F34" w14:paraId="63A59342"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02B8D64C" w14:textId="77777777" w:rsidR="00142F34" w:rsidRDefault="00353792">
            <w:pPr>
              <w:rPr>
                <w:sz w:val="20"/>
                <w:szCs w:val="20"/>
              </w:rPr>
            </w:pPr>
            <w:r>
              <w:rPr>
                <w:rFonts w:ascii="Calibri" w:eastAsia="Calibri" w:hAnsi="Calibri" w:cs="Calibri"/>
                <w:sz w:val="20"/>
                <w:szCs w:val="20"/>
              </w:rPr>
              <w:t>Urobatis halleri</w:t>
            </w:r>
          </w:p>
        </w:tc>
        <w:tc>
          <w:tcPr>
            <w:tcW w:w="1418" w:type="dxa"/>
            <w:tcBorders>
              <w:top w:val="nil"/>
              <w:left w:val="nil"/>
              <w:bottom w:val="nil"/>
              <w:right w:val="nil"/>
            </w:tcBorders>
            <w:tcMar>
              <w:top w:w="-411" w:type="dxa"/>
              <w:left w:w="-411" w:type="dxa"/>
              <w:bottom w:w="-411" w:type="dxa"/>
              <w:right w:w="-411" w:type="dxa"/>
            </w:tcMar>
            <w:vAlign w:val="bottom"/>
          </w:tcPr>
          <w:p w14:paraId="0801D4C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494CFF2F"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29E68894"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0C127082"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3A72DD6E" w14:textId="77777777" w:rsidR="00142F34" w:rsidRDefault="00142F34">
            <w:pPr>
              <w:jc w:val="center"/>
              <w:rPr>
                <w:sz w:val="20"/>
                <w:szCs w:val="20"/>
              </w:rPr>
            </w:pPr>
          </w:p>
        </w:tc>
      </w:tr>
      <w:tr w:rsidR="00142F34" w14:paraId="36997111"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620F440F" w14:textId="77777777" w:rsidR="00142F34" w:rsidRDefault="00353792">
            <w:pPr>
              <w:rPr>
                <w:sz w:val="20"/>
                <w:szCs w:val="20"/>
              </w:rPr>
            </w:pPr>
            <w:r>
              <w:rPr>
                <w:rFonts w:ascii="Calibri" w:eastAsia="Calibri" w:hAnsi="Calibri" w:cs="Calibri"/>
                <w:sz w:val="20"/>
                <w:szCs w:val="20"/>
              </w:rPr>
              <w:t>Xystreurys liolepis</w:t>
            </w:r>
          </w:p>
        </w:tc>
        <w:tc>
          <w:tcPr>
            <w:tcW w:w="1418" w:type="dxa"/>
            <w:tcBorders>
              <w:top w:val="nil"/>
              <w:left w:val="nil"/>
              <w:bottom w:val="nil"/>
              <w:right w:val="nil"/>
            </w:tcBorders>
            <w:tcMar>
              <w:top w:w="-411" w:type="dxa"/>
              <w:left w:w="-411" w:type="dxa"/>
              <w:bottom w:w="-411" w:type="dxa"/>
              <w:right w:w="-411" w:type="dxa"/>
            </w:tcMar>
            <w:vAlign w:val="bottom"/>
          </w:tcPr>
          <w:p w14:paraId="7EB2E1AA"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F883E61"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8CDE03D"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2D204533" w14:textId="77777777" w:rsidR="00142F34" w:rsidRDefault="00353792">
            <w:pPr>
              <w:jc w:val="center"/>
              <w:rPr>
                <w:sz w:val="20"/>
                <w:szCs w:val="20"/>
              </w:rPr>
            </w:pPr>
            <w:r>
              <w:rPr>
                <w:rFonts w:ascii="Calibri" w:eastAsia="Calibri" w:hAnsi="Calibri" w:cs="Calibri"/>
                <w:sz w:val="20"/>
                <w:szCs w:val="20"/>
              </w:rPr>
              <w:t>X</w:t>
            </w:r>
          </w:p>
        </w:tc>
        <w:tc>
          <w:tcPr>
            <w:tcW w:w="1082" w:type="dxa"/>
            <w:tcBorders>
              <w:top w:val="nil"/>
              <w:left w:val="nil"/>
              <w:bottom w:val="nil"/>
              <w:right w:val="nil"/>
            </w:tcBorders>
            <w:tcMar>
              <w:top w:w="-411" w:type="dxa"/>
              <w:left w:w="-411" w:type="dxa"/>
              <w:bottom w:w="-411" w:type="dxa"/>
              <w:right w:w="-411" w:type="dxa"/>
            </w:tcMar>
            <w:vAlign w:val="bottom"/>
          </w:tcPr>
          <w:p w14:paraId="4A0B827A" w14:textId="77777777" w:rsidR="00142F34" w:rsidRDefault="00142F34">
            <w:pPr>
              <w:jc w:val="center"/>
              <w:rPr>
                <w:sz w:val="20"/>
                <w:szCs w:val="20"/>
              </w:rPr>
            </w:pPr>
          </w:p>
        </w:tc>
      </w:tr>
      <w:tr w:rsidR="00142F34" w14:paraId="1B8AD951"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7935E7C" w14:textId="77777777" w:rsidR="00142F34" w:rsidRDefault="00353792">
            <w:pPr>
              <w:rPr>
                <w:sz w:val="20"/>
                <w:szCs w:val="20"/>
              </w:rPr>
            </w:pPr>
            <w:r>
              <w:rPr>
                <w:rFonts w:ascii="Calibri" w:eastAsia="Calibri" w:hAnsi="Calibri" w:cs="Calibri"/>
                <w:sz w:val="20"/>
                <w:szCs w:val="20"/>
              </w:rPr>
              <w:t>Zalembius rosaceus</w:t>
            </w:r>
          </w:p>
        </w:tc>
        <w:tc>
          <w:tcPr>
            <w:tcW w:w="1418" w:type="dxa"/>
            <w:tcBorders>
              <w:top w:val="nil"/>
              <w:left w:val="nil"/>
              <w:bottom w:val="nil"/>
              <w:right w:val="nil"/>
            </w:tcBorders>
            <w:tcMar>
              <w:top w:w="-411" w:type="dxa"/>
              <w:left w:w="-411" w:type="dxa"/>
              <w:bottom w:w="-411" w:type="dxa"/>
              <w:right w:w="-411" w:type="dxa"/>
            </w:tcMar>
            <w:vAlign w:val="bottom"/>
          </w:tcPr>
          <w:p w14:paraId="2B9C9590"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312278F9"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1287C320"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7D554DDB"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C98C358" w14:textId="77777777" w:rsidR="00142F34" w:rsidRDefault="00353792">
            <w:pPr>
              <w:jc w:val="center"/>
              <w:rPr>
                <w:sz w:val="20"/>
                <w:szCs w:val="20"/>
              </w:rPr>
            </w:pPr>
            <w:r>
              <w:rPr>
                <w:rFonts w:ascii="Calibri" w:eastAsia="Calibri" w:hAnsi="Calibri" w:cs="Calibri"/>
                <w:sz w:val="20"/>
                <w:szCs w:val="20"/>
              </w:rPr>
              <w:t>X</w:t>
            </w:r>
          </w:p>
        </w:tc>
      </w:tr>
      <w:tr w:rsidR="00142F34" w14:paraId="3414F327"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38BFC3CE" w14:textId="77777777" w:rsidR="00142F34" w:rsidRDefault="00353792">
            <w:pPr>
              <w:rPr>
                <w:sz w:val="20"/>
                <w:szCs w:val="20"/>
              </w:rPr>
            </w:pPr>
            <w:r>
              <w:rPr>
                <w:rFonts w:ascii="Calibri" w:eastAsia="Calibri" w:hAnsi="Calibri" w:cs="Calibri"/>
                <w:sz w:val="20"/>
                <w:szCs w:val="20"/>
              </w:rPr>
              <w:t>Zaniolepis frenata</w:t>
            </w:r>
          </w:p>
        </w:tc>
        <w:tc>
          <w:tcPr>
            <w:tcW w:w="1418" w:type="dxa"/>
            <w:tcBorders>
              <w:top w:val="nil"/>
              <w:left w:val="nil"/>
              <w:bottom w:val="nil"/>
              <w:right w:val="nil"/>
            </w:tcBorders>
            <w:tcMar>
              <w:top w:w="-411" w:type="dxa"/>
              <w:left w:w="-411" w:type="dxa"/>
              <w:bottom w:w="-411" w:type="dxa"/>
              <w:right w:w="-411" w:type="dxa"/>
            </w:tcMar>
            <w:vAlign w:val="bottom"/>
          </w:tcPr>
          <w:p w14:paraId="2FC78556"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1453035F"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4FB4FFCB"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6DC5F5FF"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5E7B1D03" w14:textId="77777777" w:rsidR="00142F34" w:rsidRDefault="00353792">
            <w:pPr>
              <w:jc w:val="center"/>
              <w:rPr>
                <w:sz w:val="20"/>
                <w:szCs w:val="20"/>
              </w:rPr>
            </w:pPr>
            <w:r>
              <w:rPr>
                <w:rFonts w:ascii="Calibri" w:eastAsia="Calibri" w:hAnsi="Calibri" w:cs="Calibri"/>
                <w:sz w:val="20"/>
                <w:szCs w:val="20"/>
              </w:rPr>
              <w:t>X</w:t>
            </w:r>
          </w:p>
        </w:tc>
      </w:tr>
      <w:tr w:rsidR="00142F34" w14:paraId="7C8B9BF0"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2C0EAB3" w14:textId="77777777" w:rsidR="00142F34" w:rsidRDefault="00353792">
            <w:pPr>
              <w:rPr>
                <w:sz w:val="20"/>
                <w:szCs w:val="20"/>
              </w:rPr>
            </w:pPr>
            <w:r>
              <w:rPr>
                <w:rFonts w:ascii="Calibri" w:eastAsia="Calibri" w:hAnsi="Calibri" w:cs="Calibri"/>
                <w:sz w:val="20"/>
                <w:szCs w:val="20"/>
              </w:rPr>
              <w:t>Zaniolepis latipinnis</w:t>
            </w:r>
          </w:p>
        </w:tc>
        <w:tc>
          <w:tcPr>
            <w:tcW w:w="1418" w:type="dxa"/>
            <w:tcBorders>
              <w:top w:val="nil"/>
              <w:left w:val="nil"/>
              <w:bottom w:val="nil"/>
              <w:right w:val="nil"/>
            </w:tcBorders>
            <w:tcMar>
              <w:top w:w="-411" w:type="dxa"/>
              <w:left w:w="-411" w:type="dxa"/>
              <w:bottom w:w="-411" w:type="dxa"/>
              <w:right w:w="-411" w:type="dxa"/>
            </w:tcMar>
            <w:vAlign w:val="bottom"/>
          </w:tcPr>
          <w:p w14:paraId="5DF88C19"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323885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2531D1EA"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034EB7DB"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DF008B9" w14:textId="77777777" w:rsidR="00142F34" w:rsidRDefault="00353792">
            <w:pPr>
              <w:jc w:val="center"/>
              <w:rPr>
                <w:sz w:val="20"/>
                <w:szCs w:val="20"/>
              </w:rPr>
            </w:pPr>
            <w:r>
              <w:rPr>
                <w:rFonts w:ascii="Calibri" w:eastAsia="Calibri" w:hAnsi="Calibri" w:cs="Calibri"/>
                <w:sz w:val="20"/>
                <w:szCs w:val="20"/>
              </w:rPr>
              <w:t>X</w:t>
            </w:r>
          </w:p>
        </w:tc>
      </w:tr>
      <w:tr w:rsidR="00142F34" w14:paraId="2D6F74CE"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12EA4B30" w14:textId="77777777" w:rsidR="00142F34" w:rsidRDefault="00353792">
            <w:pPr>
              <w:rPr>
                <w:sz w:val="20"/>
                <w:szCs w:val="20"/>
              </w:rPr>
            </w:pPr>
            <w:r>
              <w:rPr>
                <w:rFonts w:ascii="Calibri" w:eastAsia="Calibri" w:hAnsi="Calibri" w:cs="Calibri"/>
                <w:sz w:val="20"/>
                <w:szCs w:val="20"/>
              </w:rPr>
              <w:t>Zaniolepis spp</w:t>
            </w:r>
          </w:p>
        </w:tc>
        <w:tc>
          <w:tcPr>
            <w:tcW w:w="1418" w:type="dxa"/>
            <w:tcBorders>
              <w:top w:val="nil"/>
              <w:left w:val="nil"/>
              <w:bottom w:val="nil"/>
              <w:right w:val="nil"/>
            </w:tcBorders>
            <w:tcMar>
              <w:top w:w="-411" w:type="dxa"/>
              <w:left w:w="-411" w:type="dxa"/>
              <w:bottom w:w="-411" w:type="dxa"/>
              <w:right w:w="-411" w:type="dxa"/>
            </w:tcMar>
            <w:vAlign w:val="bottom"/>
          </w:tcPr>
          <w:p w14:paraId="415333CC"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2FF6FE44"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185326C"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5DEC2A28"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481A20F7" w14:textId="77777777" w:rsidR="00142F34" w:rsidRDefault="00353792">
            <w:pPr>
              <w:jc w:val="center"/>
              <w:rPr>
                <w:sz w:val="20"/>
                <w:szCs w:val="20"/>
              </w:rPr>
            </w:pPr>
            <w:r>
              <w:rPr>
                <w:rFonts w:ascii="Calibri" w:eastAsia="Calibri" w:hAnsi="Calibri" w:cs="Calibri"/>
                <w:sz w:val="20"/>
                <w:szCs w:val="20"/>
              </w:rPr>
              <w:t>X</w:t>
            </w:r>
          </w:p>
        </w:tc>
      </w:tr>
      <w:tr w:rsidR="00142F34" w14:paraId="5BF7D095"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27E0CAD8" w14:textId="77777777" w:rsidR="00142F34" w:rsidRDefault="00353792">
            <w:pPr>
              <w:rPr>
                <w:sz w:val="20"/>
                <w:szCs w:val="20"/>
              </w:rPr>
            </w:pPr>
            <w:r>
              <w:rPr>
                <w:rFonts w:ascii="Calibri" w:eastAsia="Calibri" w:hAnsi="Calibri" w:cs="Calibri"/>
                <w:sz w:val="20"/>
                <w:szCs w:val="20"/>
              </w:rPr>
              <w:t>Zapteryx exasperata</w:t>
            </w:r>
          </w:p>
        </w:tc>
        <w:tc>
          <w:tcPr>
            <w:tcW w:w="1418" w:type="dxa"/>
            <w:tcBorders>
              <w:top w:val="nil"/>
              <w:left w:val="nil"/>
              <w:bottom w:val="nil"/>
              <w:right w:val="nil"/>
            </w:tcBorders>
            <w:tcMar>
              <w:top w:w="-411" w:type="dxa"/>
              <w:left w:w="-411" w:type="dxa"/>
              <w:bottom w:w="-411" w:type="dxa"/>
              <w:right w:w="-411" w:type="dxa"/>
            </w:tcMar>
            <w:vAlign w:val="bottom"/>
          </w:tcPr>
          <w:p w14:paraId="75D2894C" w14:textId="77777777" w:rsidR="00142F34" w:rsidRDefault="00353792">
            <w:pPr>
              <w:rPr>
                <w:sz w:val="20"/>
                <w:szCs w:val="20"/>
              </w:rPr>
            </w:pPr>
            <w:r>
              <w:rPr>
                <w:rFonts w:ascii="Calibri" w:eastAsia="Calibri" w:hAnsi="Calibri" w:cs="Calibri"/>
                <w:sz w:val="20"/>
                <w:szCs w:val="20"/>
              </w:rPr>
              <w:t>Targeted</w:t>
            </w:r>
          </w:p>
        </w:tc>
        <w:tc>
          <w:tcPr>
            <w:tcW w:w="1184" w:type="dxa"/>
            <w:tcBorders>
              <w:top w:val="nil"/>
              <w:left w:val="nil"/>
              <w:bottom w:val="nil"/>
              <w:right w:val="nil"/>
            </w:tcBorders>
            <w:tcMar>
              <w:top w:w="-411" w:type="dxa"/>
              <w:left w:w="-411" w:type="dxa"/>
              <w:bottom w:w="-411" w:type="dxa"/>
              <w:right w:w="-411" w:type="dxa"/>
            </w:tcMar>
            <w:vAlign w:val="bottom"/>
          </w:tcPr>
          <w:p w14:paraId="28EA17BB" w14:textId="77777777" w:rsidR="00142F34" w:rsidRDefault="00142F34">
            <w:pPr>
              <w:jc w:val="center"/>
              <w:rPr>
                <w:sz w:val="20"/>
                <w:szCs w:val="20"/>
              </w:rPr>
            </w:pPr>
          </w:p>
        </w:tc>
        <w:tc>
          <w:tcPr>
            <w:tcW w:w="1228" w:type="dxa"/>
            <w:tcBorders>
              <w:top w:val="nil"/>
              <w:left w:val="nil"/>
              <w:bottom w:val="nil"/>
              <w:right w:val="nil"/>
            </w:tcBorders>
            <w:tcMar>
              <w:top w:w="-411" w:type="dxa"/>
              <w:left w:w="-411" w:type="dxa"/>
              <w:bottom w:w="-411" w:type="dxa"/>
              <w:right w:w="-411" w:type="dxa"/>
            </w:tcMar>
            <w:vAlign w:val="bottom"/>
          </w:tcPr>
          <w:p w14:paraId="379D22CC" w14:textId="77777777" w:rsidR="00142F34" w:rsidRDefault="00353792">
            <w:pPr>
              <w:jc w:val="center"/>
              <w:rPr>
                <w:sz w:val="20"/>
                <w:szCs w:val="20"/>
              </w:rPr>
            </w:pPr>
            <w:r>
              <w:rPr>
                <w:rFonts w:ascii="Calibri" w:eastAsia="Calibri" w:hAnsi="Calibri" w:cs="Calibri"/>
                <w:sz w:val="20"/>
                <w:szCs w:val="20"/>
              </w:rPr>
              <w:t>X</w:t>
            </w:r>
          </w:p>
        </w:tc>
        <w:tc>
          <w:tcPr>
            <w:tcW w:w="1345" w:type="dxa"/>
            <w:tcBorders>
              <w:top w:val="nil"/>
              <w:left w:val="nil"/>
              <w:bottom w:val="nil"/>
              <w:right w:val="nil"/>
            </w:tcBorders>
            <w:tcMar>
              <w:top w:w="-411" w:type="dxa"/>
              <w:left w:w="-411" w:type="dxa"/>
              <w:bottom w:w="-411" w:type="dxa"/>
              <w:right w:w="-411" w:type="dxa"/>
            </w:tcMar>
            <w:vAlign w:val="bottom"/>
          </w:tcPr>
          <w:p w14:paraId="224CB8FD"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74618352" w14:textId="77777777" w:rsidR="00142F34" w:rsidRDefault="00142F34">
            <w:pPr>
              <w:jc w:val="center"/>
              <w:rPr>
                <w:sz w:val="20"/>
                <w:szCs w:val="20"/>
              </w:rPr>
            </w:pPr>
          </w:p>
        </w:tc>
      </w:tr>
      <w:tr w:rsidR="00142F34" w14:paraId="5A4B1615" w14:textId="77777777">
        <w:trPr>
          <w:trHeight w:val="126"/>
        </w:trPr>
        <w:tc>
          <w:tcPr>
            <w:tcW w:w="3100" w:type="dxa"/>
            <w:tcBorders>
              <w:top w:val="nil"/>
              <w:left w:val="nil"/>
              <w:bottom w:val="nil"/>
              <w:right w:val="nil"/>
            </w:tcBorders>
            <w:tcMar>
              <w:top w:w="-411" w:type="dxa"/>
              <w:left w:w="-411" w:type="dxa"/>
              <w:bottom w:w="-411" w:type="dxa"/>
              <w:right w:w="-411" w:type="dxa"/>
            </w:tcMar>
            <w:vAlign w:val="bottom"/>
          </w:tcPr>
          <w:p w14:paraId="4D09BE44" w14:textId="77777777" w:rsidR="00142F34" w:rsidRDefault="00353792">
            <w:pPr>
              <w:rPr>
                <w:sz w:val="20"/>
                <w:szCs w:val="20"/>
              </w:rPr>
            </w:pPr>
            <w:r>
              <w:rPr>
                <w:rFonts w:ascii="Calibri" w:eastAsia="Calibri" w:hAnsi="Calibri" w:cs="Calibri"/>
                <w:sz w:val="20"/>
                <w:szCs w:val="20"/>
              </w:rPr>
              <w:t>Zoarcidae spp</w:t>
            </w:r>
          </w:p>
        </w:tc>
        <w:tc>
          <w:tcPr>
            <w:tcW w:w="1418" w:type="dxa"/>
            <w:tcBorders>
              <w:top w:val="nil"/>
              <w:left w:val="nil"/>
              <w:bottom w:val="nil"/>
              <w:right w:val="nil"/>
            </w:tcBorders>
            <w:tcMar>
              <w:top w:w="-411" w:type="dxa"/>
              <w:left w:w="-411" w:type="dxa"/>
              <w:bottom w:w="-411" w:type="dxa"/>
              <w:right w:w="-411" w:type="dxa"/>
            </w:tcMar>
            <w:vAlign w:val="bottom"/>
          </w:tcPr>
          <w:p w14:paraId="09D52440" w14:textId="77777777" w:rsidR="00142F34" w:rsidRDefault="00353792">
            <w:pPr>
              <w:rPr>
                <w:sz w:val="20"/>
                <w:szCs w:val="20"/>
              </w:rPr>
            </w:pPr>
            <w:r>
              <w:rPr>
                <w:rFonts w:ascii="Calibri" w:eastAsia="Calibri" w:hAnsi="Calibri" w:cs="Calibri"/>
                <w:sz w:val="20"/>
                <w:szCs w:val="20"/>
              </w:rPr>
              <w:t>Non-targeted</w:t>
            </w:r>
          </w:p>
        </w:tc>
        <w:tc>
          <w:tcPr>
            <w:tcW w:w="1184" w:type="dxa"/>
            <w:tcBorders>
              <w:top w:val="nil"/>
              <w:left w:val="nil"/>
              <w:bottom w:val="nil"/>
              <w:right w:val="nil"/>
            </w:tcBorders>
            <w:tcMar>
              <w:top w:w="-411" w:type="dxa"/>
              <w:left w:w="-411" w:type="dxa"/>
              <w:bottom w:w="-411" w:type="dxa"/>
              <w:right w:w="-411" w:type="dxa"/>
            </w:tcMar>
            <w:vAlign w:val="bottom"/>
          </w:tcPr>
          <w:p w14:paraId="50DC7428" w14:textId="77777777" w:rsidR="00142F34" w:rsidRDefault="00353792">
            <w:pPr>
              <w:jc w:val="center"/>
              <w:rPr>
                <w:sz w:val="20"/>
                <w:szCs w:val="20"/>
              </w:rPr>
            </w:pPr>
            <w:r>
              <w:rPr>
                <w:rFonts w:ascii="Calibri" w:eastAsia="Calibri" w:hAnsi="Calibri" w:cs="Calibri"/>
                <w:sz w:val="20"/>
                <w:szCs w:val="20"/>
              </w:rPr>
              <w:t>X</w:t>
            </w:r>
          </w:p>
        </w:tc>
        <w:tc>
          <w:tcPr>
            <w:tcW w:w="1228" w:type="dxa"/>
            <w:tcBorders>
              <w:top w:val="nil"/>
              <w:left w:val="nil"/>
              <w:bottom w:val="nil"/>
              <w:right w:val="nil"/>
            </w:tcBorders>
            <w:tcMar>
              <w:top w:w="-411" w:type="dxa"/>
              <w:left w:w="-411" w:type="dxa"/>
              <w:bottom w:w="-411" w:type="dxa"/>
              <w:right w:w="-411" w:type="dxa"/>
            </w:tcMar>
            <w:vAlign w:val="bottom"/>
          </w:tcPr>
          <w:p w14:paraId="3460F242" w14:textId="77777777" w:rsidR="00142F34" w:rsidRDefault="00142F34">
            <w:pPr>
              <w:jc w:val="center"/>
              <w:rPr>
                <w:sz w:val="20"/>
                <w:szCs w:val="20"/>
              </w:rPr>
            </w:pPr>
          </w:p>
        </w:tc>
        <w:tc>
          <w:tcPr>
            <w:tcW w:w="1345" w:type="dxa"/>
            <w:tcBorders>
              <w:top w:val="nil"/>
              <w:left w:val="nil"/>
              <w:bottom w:val="nil"/>
              <w:right w:val="nil"/>
            </w:tcBorders>
            <w:tcMar>
              <w:top w:w="-411" w:type="dxa"/>
              <w:left w:w="-411" w:type="dxa"/>
              <w:bottom w:w="-411" w:type="dxa"/>
              <w:right w:w="-411" w:type="dxa"/>
            </w:tcMar>
            <w:vAlign w:val="bottom"/>
          </w:tcPr>
          <w:p w14:paraId="063A8BA5" w14:textId="77777777" w:rsidR="00142F34" w:rsidRDefault="00142F34">
            <w:pPr>
              <w:jc w:val="center"/>
              <w:rPr>
                <w:sz w:val="20"/>
                <w:szCs w:val="20"/>
              </w:rPr>
            </w:pPr>
          </w:p>
        </w:tc>
        <w:tc>
          <w:tcPr>
            <w:tcW w:w="1082" w:type="dxa"/>
            <w:tcBorders>
              <w:top w:val="nil"/>
              <w:left w:val="nil"/>
              <w:bottom w:val="nil"/>
              <w:right w:val="nil"/>
            </w:tcBorders>
            <w:tcMar>
              <w:top w:w="-411" w:type="dxa"/>
              <w:left w:w="-411" w:type="dxa"/>
              <w:bottom w:w="-411" w:type="dxa"/>
              <w:right w:w="-411" w:type="dxa"/>
            </w:tcMar>
            <w:vAlign w:val="bottom"/>
          </w:tcPr>
          <w:p w14:paraId="0F0BFF3A" w14:textId="77777777" w:rsidR="00142F34" w:rsidRDefault="00353792">
            <w:pPr>
              <w:jc w:val="center"/>
              <w:rPr>
                <w:sz w:val="20"/>
                <w:szCs w:val="20"/>
              </w:rPr>
            </w:pPr>
            <w:r>
              <w:rPr>
                <w:rFonts w:ascii="Calibri" w:eastAsia="Calibri" w:hAnsi="Calibri" w:cs="Calibri"/>
                <w:sz w:val="20"/>
                <w:szCs w:val="20"/>
              </w:rPr>
              <w:t>X</w:t>
            </w:r>
          </w:p>
        </w:tc>
      </w:tr>
    </w:tbl>
    <w:p w14:paraId="0D9AFE72" w14:textId="77777777" w:rsidR="00142F34" w:rsidRDefault="00353792">
      <w:r>
        <w:br w:type="page"/>
      </w:r>
    </w:p>
    <w:p w14:paraId="0E201496" w14:textId="77777777" w:rsidR="00142F34" w:rsidRDefault="00353792">
      <w:r>
        <w:rPr>
          <w:b/>
        </w:rPr>
        <w:t xml:space="preserve">Table S2. </w:t>
      </w:r>
      <w:r>
        <w:t>MPA traits used to predict conservation performance.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35"/>
        <w:gridCol w:w="2985"/>
        <w:gridCol w:w="2700"/>
        <w:gridCol w:w="2340"/>
      </w:tblGrid>
      <w:tr w:rsidR="00142F34" w14:paraId="6B9374DC" w14:textId="77777777">
        <w:tc>
          <w:tcPr>
            <w:tcW w:w="1335" w:type="dxa"/>
            <w:shd w:val="clear" w:color="auto" w:fill="auto"/>
            <w:tcMar>
              <w:top w:w="100" w:type="dxa"/>
              <w:left w:w="100" w:type="dxa"/>
              <w:bottom w:w="100" w:type="dxa"/>
              <w:right w:w="100" w:type="dxa"/>
            </w:tcMar>
          </w:tcPr>
          <w:p w14:paraId="7FC288AB" w14:textId="77777777" w:rsidR="00142F34" w:rsidRDefault="00353792">
            <w:pPr>
              <w:widowControl w:val="0"/>
              <w:pBdr>
                <w:top w:val="nil"/>
                <w:left w:val="nil"/>
                <w:bottom w:val="nil"/>
                <w:right w:val="nil"/>
                <w:between w:val="nil"/>
              </w:pBdr>
              <w:spacing w:line="240" w:lineRule="auto"/>
              <w:rPr>
                <w:b/>
              </w:rPr>
            </w:pPr>
            <w:r>
              <w:rPr>
                <w:b/>
              </w:rPr>
              <w:t>Category</w:t>
            </w:r>
          </w:p>
        </w:tc>
        <w:tc>
          <w:tcPr>
            <w:tcW w:w="2985" w:type="dxa"/>
            <w:shd w:val="clear" w:color="auto" w:fill="auto"/>
            <w:tcMar>
              <w:top w:w="100" w:type="dxa"/>
              <w:left w:w="100" w:type="dxa"/>
              <w:bottom w:w="100" w:type="dxa"/>
              <w:right w:w="100" w:type="dxa"/>
            </w:tcMar>
          </w:tcPr>
          <w:p w14:paraId="65020194" w14:textId="77777777" w:rsidR="00142F34" w:rsidRDefault="00353792">
            <w:pPr>
              <w:widowControl w:val="0"/>
              <w:pBdr>
                <w:top w:val="nil"/>
                <w:left w:val="nil"/>
                <w:bottom w:val="nil"/>
                <w:right w:val="nil"/>
                <w:between w:val="nil"/>
              </w:pBdr>
              <w:spacing w:line="240" w:lineRule="auto"/>
              <w:rPr>
                <w:b/>
              </w:rPr>
            </w:pPr>
            <w:r>
              <w:rPr>
                <w:b/>
              </w:rPr>
              <w:t>Trait</w:t>
            </w:r>
          </w:p>
        </w:tc>
        <w:tc>
          <w:tcPr>
            <w:tcW w:w="2700" w:type="dxa"/>
            <w:shd w:val="clear" w:color="auto" w:fill="auto"/>
            <w:tcMar>
              <w:top w:w="100" w:type="dxa"/>
              <w:left w:w="100" w:type="dxa"/>
              <w:bottom w:w="100" w:type="dxa"/>
              <w:right w:w="100" w:type="dxa"/>
            </w:tcMar>
          </w:tcPr>
          <w:p w14:paraId="1903758B" w14:textId="77777777" w:rsidR="00142F34" w:rsidRDefault="00353792">
            <w:pPr>
              <w:widowControl w:val="0"/>
              <w:pBdr>
                <w:top w:val="nil"/>
                <w:left w:val="nil"/>
                <w:bottom w:val="nil"/>
                <w:right w:val="nil"/>
                <w:between w:val="nil"/>
              </w:pBdr>
              <w:spacing w:line="240" w:lineRule="auto"/>
              <w:rPr>
                <w:b/>
              </w:rPr>
            </w:pPr>
            <w:r>
              <w:rPr>
                <w:b/>
              </w:rPr>
              <w:t>Source</w:t>
            </w:r>
          </w:p>
        </w:tc>
        <w:tc>
          <w:tcPr>
            <w:tcW w:w="2340" w:type="dxa"/>
            <w:shd w:val="clear" w:color="auto" w:fill="auto"/>
            <w:tcMar>
              <w:top w:w="100" w:type="dxa"/>
              <w:left w:w="100" w:type="dxa"/>
              <w:bottom w:w="100" w:type="dxa"/>
              <w:right w:w="100" w:type="dxa"/>
            </w:tcMar>
          </w:tcPr>
          <w:p w14:paraId="34C102C1" w14:textId="77777777" w:rsidR="00142F34" w:rsidRDefault="00353792">
            <w:pPr>
              <w:widowControl w:val="0"/>
              <w:pBdr>
                <w:top w:val="nil"/>
                <w:left w:val="nil"/>
                <w:bottom w:val="nil"/>
                <w:right w:val="nil"/>
                <w:between w:val="nil"/>
              </w:pBdr>
              <w:spacing w:line="240" w:lineRule="auto"/>
              <w:rPr>
                <w:b/>
              </w:rPr>
            </w:pPr>
            <w:r>
              <w:rPr>
                <w:b/>
              </w:rPr>
              <w:t>Details</w:t>
            </w:r>
          </w:p>
        </w:tc>
      </w:tr>
      <w:tr w:rsidR="00142F34" w14:paraId="5799EBBE" w14:textId="77777777">
        <w:tc>
          <w:tcPr>
            <w:tcW w:w="1335" w:type="dxa"/>
            <w:shd w:val="clear" w:color="auto" w:fill="auto"/>
            <w:tcMar>
              <w:top w:w="100" w:type="dxa"/>
              <w:left w:w="100" w:type="dxa"/>
              <w:bottom w:w="100" w:type="dxa"/>
              <w:right w:w="100" w:type="dxa"/>
            </w:tcMar>
          </w:tcPr>
          <w:p w14:paraId="12F71875" w14:textId="77777777" w:rsidR="00142F34" w:rsidRDefault="00353792">
            <w:pPr>
              <w:widowControl w:val="0"/>
              <w:pBdr>
                <w:top w:val="nil"/>
                <w:left w:val="nil"/>
                <w:bottom w:val="nil"/>
                <w:right w:val="nil"/>
                <w:between w:val="nil"/>
              </w:pBdr>
              <w:spacing w:line="240" w:lineRule="auto"/>
            </w:pPr>
            <w:r>
              <w:t>MPA trait</w:t>
            </w:r>
          </w:p>
        </w:tc>
        <w:tc>
          <w:tcPr>
            <w:tcW w:w="2985" w:type="dxa"/>
            <w:shd w:val="clear" w:color="auto" w:fill="auto"/>
            <w:tcMar>
              <w:top w:w="100" w:type="dxa"/>
              <w:left w:w="100" w:type="dxa"/>
              <w:bottom w:w="100" w:type="dxa"/>
              <w:right w:w="100" w:type="dxa"/>
            </w:tcMar>
          </w:tcPr>
          <w:p w14:paraId="2C71EFA3" w14:textId="77777777" w:rsidR="00142F34" w:rsidRDefault="00353792">
            <w:pPr>
              <w:widowControl w:val="0"/>
              <w:pBdr>
                <w:top w:val="nil"/>
                <w:left w:val="nil"/>
                <w:bottom w:val="nil"/>
                <w:right w:val="nil"/>
                <w:between w:val="nil"/>
              </w:pBdr>
              <w:spacing w:line="240" w:lineRule="auto"/>
            </w:pPr>
            <w:r>
              <w:t>MPA age (yr)</w:t>
            </w:r>
          </w:p>
        </w:tc>
        <w:tc>
          <w:tcPr>
            <w:tcW w:w="2700" w:type="dxa"/>
            <w:shd w:val="clear" w:color="auto" w:fill="auto"/>
            <w:tcMar>
              <w:top w:w="100" w:type="dxa"/>
              <w:left w:w="100" w:type="dxa"/>
              <w:bottom w:w="100" w:type="dxa"/>
              <w:right w:w="100" w:type="dxa"/>
            </w:tcMar>
          </w:tcPr>
          <w:p w14:paraId="2A02FD5C" w14:textId="77777777" w:rsidR="00142F34" w:rsidRDefault="00353792">
            <w:pPr>
              <w:widowControl w:val="0"/>
              <w:spacing w:line="240" w:lineRule="auto"/>
            </w:pPr>
            <w:r>
              <w:t>CDFW MPA GIS file</w:t>
            </w:r>
          </w:p>
        </w:tc>
        <w:tc>
          <w:tcPr>
            <w:tcW w:w="2340" w:type="dxa"/>
            <w:shd w:val="clear" w:color="auto" w:fill="auto"/>
            <w:tcMar>
              <w:top w:w="100" w:type="dxa"/>
              <w:left w:w="100" w:type="dxa"/>
              <w:bottom w:w="100" w:type="dxa"/>
              <w:right w:w="100" w:type="dxa"/>
            </w:tcMar>
          </w:tcPr>
          <w:p w14:paraId="4FBE6E4A" w14:textId="77777777" w:rsidR="00142F34" w:rsidRDefault="00142F34">
            <w:pPr>
              <w:widowControl w:val="0"/>
              <w:pBdr>
                <w:top w:val="nil"/>
                <w:left w:val="nil"/>
                <w:bottom w:val="nil"/>
                <w:right w:val="nil"/>
                <w:between w:val="nil"/>
              </w:pBdr>
              <w:spacing w:line="240" w:lineRule="auto"/>
            </w:pPr>
          </w:p>
        </w:tc>
      </w:tr>
      <w:tr w:rsidR="00142F34" w14:paraId="39C7ED02" w14:textId="77777777">
        <w:tc>
          <w:tcPr>
            <w:tcW w:w="1335" w:type="dxa"/>
            <w:shd w:val="clear" w:color="auto" w:fill="auto"/>
            <w:tcMar>
              <w:top w:w="100" w:type="dxa"/>
              <w:left w:w="100" w:type="dxa"/>
              <w:bottom w:w="100" w:type="dxa"/>
              <w:right w:w="100" w:type="dxa"/>
            </w:tcMar>
          </w:tcPr>
          <w:p w14:paraId="46F5B037" w14:textId="77777777" w:rsidR="00142F34" w:rsidRDefault="00353792">
            <w:pPr>
              <w:widowControl w:val="0"/>
              <w:spacing w:line="240" w:lineRule="auto"/>
            </w:pPr>
            <w:r>
              <w:t>MPA trait</w:t>
            </w:r>
          </w:p>
        </w:tc>
        <w:tc>
          <w:tcPr>
            <w:tcW w:w="2985" w:type="dxa"/>
            <w:shd w:val="clear" w:color="auto" w:fill="auto"/>
            <w:tcMar>
              <w:top w:w="100" w:type="dxa"/>
              <w:left w:w="100" w:type="dxa"/>
              <w:bottom w:w="100" w:type="dxa"/>
              <w:right w:w="100" w:type="dxa"/>
            </w:tcMar>
          </w:tcPr>
          <w:p w14:paraId="5A75FFCD" w14:textId="77777777" w:rsidR="00142F34" w:rsidRDefault="00353792">
            <w:pPr>
              <w:widowControl w:val="0"/>
              <w:pBdr>
                <w:top w:val="nil"/>
                <w:left w:val="nil"/>
                <w:bottom w:val="nil"/>
                <w:right w:val="nil"/>
                <w:between w:val="nil"/>
              </w:pBdr>
              <w:spacing w:line="240" w:lineRule="auto"/>
            </w:pPr>
            <w:r>
              <w:t>MPA size (km2)</w:t>
            </w:r>
          </w:p>
        </w:tc>
        <w:tc>
          <w:tcPr>
            <w:tcW w:w="2700" w:type="dxa"/>
            <w:shd w:val="clear" w:color="auto" w:fill="auto"/>
            <w:tcMar>
              <w:top w:w="100" w:type="dxa"/>
              <w:left w:w="100" w:type="dxa"/>
              <w:bottom w:w="100" w:type="dxa"/>
              <w:right w:w="100" w:type="dxa"/>
            </w:tcMar>
          </w:tcPr>
          <w:p w14:paraId="7BE342CC" w14:textId="77777777" w:rsidR="00142F34" w:rsidRDefault="00353792">
            <w:pPr>
              <w:widowControl w:val="0"/>
              <w:spacing w:line="240" w:lineRule="auto"/>
            </w:pPr>
            <w:r>
              <w:t>CDFW MPA GIS file</w:t>
            </w:r>
          </w:p>
        </w:tc>
        <w:tc>
          <w:tcPr>
            <w:tcW w:w="2340" w:type="dxa"/>
            <w:shd w:val="clear" w:color="auto" w:fill="auto"/>
            <w:tcMar>
              <w:top w:w="100" w:type="dxa"/>
              <w:left w:w="100" w:type="dxa"/>
              <w:bottom w:w="100" w:type="dxa"/>
              <w:right w:w="100" w:type="dxa"/>
            </w:tcMar>
          </w:tcPr>
          <w:p w14:paraId="58867874" w14:textId="77777777" w:rsidR="00142F34" w:rsidRDefault="00142F34">
            <w:pPr>
              <w:widowControl w:val="0"/>
              <w:pBdr>
                <w:top w:val="nil"/>
                <w:left w:val="nil"/>
                <w:bottom w:val="nil"/>
                <w:right w:val="nil"/>
                <w:between w:val="nil"/>
              </w:pBdr>
              <w:spacing w:line="240" w:lineRule="auto"/>
            </w:pPr>
          </w:p>
        </w:tc>
      </w:tr>
      <w:tr w:rsidR="00142F34" w14:paraId="600CD320" w14:textId="77777777">
        <w:tc>
          <w:tcPr>
            <w:tcW w:w="1335" w:type="dxa"/>
            <w:shd w:val="clear" w:color="auto" w:fill="auto"/>
            <w:tcMar>
              <w:top w:w="100" w:type="dxa"/>
              <w:left w:w="100" w:type="dxa"/>
              <w:bottom w:w="100" w:type="dxa"/>
              <w:right w:w="100" w:type="dxa"/>
            </w:tcMar>
          </w:tcPr>
          <w:p w14:paraId="45DC2AA9" w14:textId="77777777" w:rsidR="00142F34" w:rsidRDefault="00353792">
            <w:pPr>
              <w:widowControl w:val="0"/>
              <w:spacing w:line="240" w:lineRule="auto"/>
            </w:pPr>
            <w:r>
              <w:t>MPA trait</w:t>
            </w:r>
          </w:p>
        </w:tc>
        <w:tc>
          <w:tcPr>
            <w:tcW w:w="2985" w:type="dxa"/>
            <w:shd w:val="clear" w:color="auto" w:fill="auto"/>
            <w:tcMar>
              <w:top w:w="100" w:type="dxa"/>
              <w:left w:w="100" w:type="dxa"/>
              <w:bottom w:w="100" w:type="dxa"/>
              <w:right w:w="100" w:type="dxa"/>
            </w:tcMar>
          </w:tcPr>
          <w:p w14:paraId="2A5D736E" w14:textId="77777777" w:rsidR="00142F34" w:rsidRDefault="00353792">
            <w:pPr>
              <w:widowControl w:val="0"/>
              <w:pBdr>
                <w:top w:val="nil"/>
                <w:left w:val="nil"/>
                <w:bottom w:val="nil"/>
                <w:right w:val="nil"/>
                <w:between w:val="nil"/>
              </w:pBdr>
              <w:spacing w:line="240" w:lineRule="auto"/>
            </w:pPr>
            <w:r>
              <w:t>Regulatory status</w:t>
            </w:r>
          </w:p>
        </w:tc>
        <w:tc>
          <w:tcPr>
            <w:tcW w:w="2700" w:type="dxa"/>
            <w:shd w:val="clear" w:color="auto" w:fill="auto"/>
            <w:tcMar>
              <w:top w:w="100" w:type="dxa"/>
              <w:left w:w="100" w:type="dxa"/>
              <w:bottom w:w="100" w:type="dxa"/>
              <w:right w:w="100" w:type="dxa"/>
            </w:tcMar>
          </w:tcPr>
          <w:p w14:paraId="5E221B3A" w14:textId="77777777" w:rsidR="00142F34" w:rsidRDefault="00353792">
            <w:pPr>
              <w:widowControl w:val="0"/>
              <w:spacing w:line="240" w:lineRule="auto"/>
            </w:pPr>
            <w:r>
              <w:t>CDFW MPA GIS file</w:t>
            </w:r>
          </w:p>
        </w:tc>
        <w:tc>
          <w:tcPr>
            <w:tcW w:w="2340" w:type="dxa"/>
            <w:shd w:val="clear" w:color="auto" w:fill="auto"/>
            <w:tcMar>
              <w:top w:w="100" w:type="dxa"/>
              <w:left w:w="100" w:type="dxa"/>
              <w:bottom w:w="100" w:type="dxa"/>
              <w:right w:w="100" w:type="dxa"/>
            </w:tcMar>
          </w:tcPr>
          <w:p w14:paraId="5D7B58DC" w14:textId="77777777" w:rsidR="00142F34" w:rsidRDefault="00142F34">
            <w:pPr>
              <w:widowControl w:val="0"/>
              <w:pBdr>
                <w:top w:val="nil"/>
                <w:left w:val="nil"/>
                <w:bottom w:val="nil"/>
                <w:right w:val="nil"/>
                <w:between w:val="nil"/>
              </w:pBdr>
              <w:spacing w:line="240" w:lineRule="auto"/>
            </w:pPr>
          </w:p>
        </w:tc>
      </w:tr>
      <w:tr w:rsidR="00142F34" w14:paraId="2CD69DD7" w14:textId="77777777">
        <w:tc>
          <w:tcPr>
            <w:tcW w:w="1335" w:type="dxa"/>
            <w:shd w:val="clear" w:color="auto" w:fill="auto"/>
            <w:tcMar>
              <w:top w:w="100" w:type="dxa"/>
              <w:left w:w="100" w:type="dxa"/>
              <w:bottom w:w="100" w:type="dxa"/>
              <w:right w:w="100" w:type="dxa"/>
            </w:tcMar>
          </w:tcPr>
          <w:p w14:paraId="670C5F58" w14:textId="77777777" w:rsidR="00142F34" w:rsidRDefault="00353792">
            <w:pPr>
              <w:widowControl w:val="0"/>
              <w:spacing w:line="240" w:lineRule="auto"/>
            </w:pPr>
            <w:r>
              <w:t>Habitat</w:t>
            </w:r>
          </w:p>
        </w:tc>
        <w:tc>
          <w:tcPr>
            <w:tcW w:w="2985" w:type="dxa"/>
            <w:shd w:val="clear" w:color="auto" w:fill="auto"/>
            <w:tcMar>
              <w:top w:w="100" w:type="dxa"/>
              <w:left w:w="100" w:type="dxa"/>
              <w:bottom w:w="100" w:type="dxa"/>
              <w:right w:w="100" w:type="dxa"/>
            </w:tcMar>
          </w:tcPr>
          <w:p w14:paraId="60B2A24F" w14:textId="77777777" w:rsidR="00142F34" w:rsidRDefault="00353792">
            <w:pPr>
              <w:widowControl w:val="0"/>
              <w:pBdr>
                <w:top w:val="nil"/>
                <w:left w:val="nil"/>
                <w:bottom w:val="nil"/>
                <w:right w:val="nil"/>
                <w:between w:val="nil"/>
              </w:pBdr>
              <w:spacing w:line="240" w:lineRule="auto"/>
            </w:pPr>
            <w:r>
              <w:t>Connectivity</w:t>
            </w:r>
          </w:p>
        </w:tc>
        <w:tc>
          <w:tcPr>
            <w:tcW w:w="2700" w:type="dxa"/>
            <w:shd w:val="clear" w:color="auto" w:fill="auto"/>
            <w:tcMar>
              <w:top w:w="100" w:type="dxa"/>
              <w:left w:w="100" w:type="dxa"/>
              <w:bottom w:w="100" w:type="dxa"/>
              <w:right w:w="100" w:type="dxa"/>
            </w:tcMar>
          </w:tcPr>
          <w:p w14:paraId="4009ADC1" w14:textId="77777777" w:rsidR="00142F34" w:rsidRDefault="00142F34">
            <w:pPr>
              <w:widowControl w:val="0"/>
              <w:spacing w:line="240" w:lineRule="auto"/>
            </w:pPr>
          </w:p>
        </w:tc>
        <w:tc>
          <w:tcPr>
            <w:tcW w:w="2340" w:type="dxa"/>
            <w:shd w:val="clear" w:color="auto" w:fill="auto"/>
            <w:tcMar>
              <w:top w:w="100" w:type="dxa"/>
              <w:left w:w="100" w:type="dxa"/>
              <w:bottom w:w="100" w:type="dxa"/>
              <w:right w:w="100" w:type="dxa"/>
            </w:tcMar>
          </w:tcPr>
          <w:p w14:paraId="4E5BA505" w14:textId="77777777" w:rsidR="00142F34" w:rsidRDefault="00353792">
            <w:pPr>
              <w:widowControl w:val="0"/>
              <w:pBdr>
                <w:top w:val="nil"/>
                <w:left w:val="nil"/>
                <w:bottom w:val="nil"/>
                <w:right w:val="nil"/>
                <w:between w:val="nil"/>
              </w:pBdr>
              <w:spacing w:line="240" w:lineRule="auto"/>
            </w:pPr>
            <w:r>
              <w:t xml:space="preserve">Simulated using ROMS (see supplementary </w:t>
            </w:r>
            <w:r>
              <w:rPr>
                <w:i/>
              </w:rPr>
              <w:t>Methods</w:t>
            </w:r>
            <w:r>
              <w:t>)</w:t>
            </w:r>
          </w:p>
        </w:tc>
      </w:tr>
      <w:tr w:rsidR="00142F34" w14:paraId="3A409A96" w14:textId="77777777">
        <w:tc>
          <w:tcPr>
            <w:tcW w:w="1335" w:type="dxa"/>
            <w:shd w:val="clear" w:color="auto" w:fill="auto"/>
            <w:tcMar>
              <w:top w:w="100" w:type="dxa"/>
              <w:left w:w="100" w:type="dxa"/>
              <w:bottom w:w="100" w:type="dxa"/>
              <w:right w:w="100" w:type="dxa"/>
            </w:tcMar>
          </w:tcPr>
          <w:p w14:paraId="4071FF99" w14:textId="77777777" w:rsidR="00142F34" w:rsidRDefault="00353792">
            <w:pPr>
              <w:widowControl w:val="0"/>
              <w:spacing w:line="240" w:lineRule="auto"/>
            </w:pPr>
            <w:r>
              <w:t>Habitat</w:t>
            </w:r>
          </w:p>
        </w:tc>
        <w:tc>
          <w:tcPr>
            <w:tcW w:w="2985" w:type="dxa"/>
            <w:shd w:val="clear" w:color="auto" w:fill="auto"/>
            <w:tcMar>
              <w:top w:w="100" w:type="dxa"/>
              <w:left w:w="100" w:type="dxa"/>
              <w:bottom w:w="100" w:type="dxa"/>
              <w:right w:w="100" w:type="dxa"/>
            </w:tcMar>
          </w:tcPr>
          <w:p w14:paraId="706756CA" w14:textId="77777777" w:rsidR="00142F34" w:rsidRDefault="00353792">
            <w:pPr>
              <w:widowControl w:val="0"/>
              <w:pBdr>
                <w:top w:val="nil"/>
                <w:left w:val="nil"/>
                <w:bottom w:val="nil"/>
                <w:right w:val="nil"/>
                <w:between w:val="nil"/>
              </w:pBdr>
              <w:spacing w:line="240" w:lineRule="auto"/>
            </w:pPr>
            <w:r>
              <w:t>Habitat richness</w:t>
            </w:r>
          </w:p>
        </w:tc>
        <w:tc>
          <w:tcPr>
            <w:tcW w:w="2700" w:type="dxa"/>
            <w:shd w:val="clear" w:color="auto" w:fill="auto"/>
            <w:tcMar>
              <w:top w:w="100" w:type="dxa"/>
              <w:left w:w="100" w:type="dxa"/>
              <w:bottom w:w="100" w:type="dxa"/>
              <w:right w:w="100" w:type="dxa"/>
            </w:tcMar>
          </w:tcPr>
          <w:p w14:paraId="477964CA" w14:textId="77777777" w:rsidR="00142F34" w:rsidRDefault="00353792">
            <w:pPr>
              <w:widowControl w:val="0"/>
              <w:pBdr>
                <w:top w:val="nil"/>
                <w:left w:val="nil"/>
                <w:bottom w:val="nil"/>
                <w:right w:val="nil"/>
                <w:between w:val="nil"/>
              </w:pBdr>
              <w:spacing w:line="240" w:lineRule="auto"/>
            </w:pPr>
            <w:r>
              <w:t xml:space="preserve">CDFW bottom substrate and ESI shoreline </w:t>
            </w:r>
          </w:p>
        </w:tc>
        <w:tc>
          <w:tcPr>
            <w:tcW w:w="2340" w:type="dxa"/>
            <w:shd w:val="clear" w:color="auto" w:fill="auto"/>
            <w:tcMar>
              <w:top w:w="100" w:type="dxa"/>
              <w:left w:w="100" w:type="dxa"/>
              <w:bottom w:w="100" w:type="dxa"/>
              <w:right w:w="100" w:type="dxa"/>
            </w:tcMar>
          </w:tcPr>
          <w:p w14:paraId="171C7852" w14:textId="77777777" w:rsidR="00142F34" w:rsidRDefault="00353792">
            <w:pPr>
              <w:widowControl w:val="0"/>
              <w:pBdr>
                <w:top w:val="nil"/>
                <w:left w:val="nil"/>
                <w:bottom w:val="nil"/>
                <w:right w:val="nil"/>
                <w:between w:val="nil"/>
              </w:pBdr>
              <w:spacing w:line="240" w:lineRule="auto"/>
            </w:pPr>
            <w:r>
              <w:t xml:space="preserve">Number of unique habitat types </w:t>
            </w:r>
          </w:p>
        </w:tc>
      </w:tr>
      <w:tr w:rsidR="00142F34" w14:paraId="0558A352" w14:textId="77777777">
        <w:tc>
          <w:tcPr>
            <w:tcW w:w="1335" w:type="dxa"/>
            <w:shd w:val="clear" w:color="auto" w:fill="auto"/>
            <w:tcMar>
              <w:top w:w="100" w:type="dxa"/>
              <w:left w:w="100" w:type="dxa"/>
              <w:bottom w:w="100" w:type="dxa"/>
              <w:right w:w="100" w:type="dxa"/>
            </w:tcMar>
          </w:tcPr>
          <w:p w14:paraId="5B773A31" w14:textId="77777777" w:rsidR="00142F34" w:rsidRDefault="00353792">
            <w:pPr>
              <w:widowControl w:val="0"/>
              <w:spacing w:line="240" w:lineRule="auto"/>
            </w:pPr>
            <w:r>
              <w:t>Habitat</w:t>
            </w:r>
          </w:p>
        </w:tc>
        <w:tc>
          <w:tcPr>
            <w:tcW w:w="2985" w:type="dxa"/>
            <w:shd w:val="clear" w:color="auto" w:fill="auto"/>
            <w:tcMar>
              <w:top w:w="100" w:type="dxa"/>
              <w:left w:w="100" w:type="dxa"/>
              <w:bottom w:w="100" w:type="dxa"/>
              <w:right w:w="100" w:type="dxa"/>
            </w:tcMar>
          </w:tcPr>
          <w:p w14:paraId="08005181" w14:textId="77777777" w:rsidR="00142F34" w:rsidRDefault="00353792">
            <w:pPr>
              <w:widowControl w:val="0"/>
              <w:pBdr>
                <w:top w:val="nil"/>
                <w:left w:val="nil"/>
                <w:bottom w:val="nil"/>
                <w:right w:val="nil"/>
                <w:between w:val="nil"/>
              </w:pBdr>
              <w:spacing w:line="240" w:lineRule="auto"/>
            </w:pPr>
            <w:r>
              <w:t>Habitat diversity</w:t>
            </w:r>
          </w:p>
        </w:tc>
        <w:tc>
          <w:tcPr>
            <w:tcW w:w="2700" w:type="dxa"/>
            <w:shd w:val="clear" w:color="auto" w:fill="auto"/>
            <w:tcMar>
              <w:top w:w="100" w:type="dxa"/>
              <w:left w:w="100" w:type="dxa"/>
              <w:bottom w:w="100" w:type="dxa"/>
              <w:right w:w="100" w:type="dxa"/>
            </w:tcMar>
          </w:tcPr>
          <w:p w14:paraId="0F438454" w14:textId="77777777" w:rsidR="00142F34" w:rsidRDefault="00353792">
            <w:pPr>
              <w:widowControl w:val="0"/>
              <w:spacing w:line="240" w:lineRule="auto"/>
            </w:pPr>
            <w:r>
              <w:t>CDFW bottom substrate and ESI shoreline</w:t>
            </w:r>
          </w:p>
        </w:tc>
        <w:tc>
          <w:tcPr>
            <w:tcW w:w="2340" w:type="dxa"/>
            <w:shd w:val="clear" w:color="auto" w:fill="auto"/>
            <w:tcMar>
              <w:top w:w="100" w:type="dxa"/>
              <w:left w:w="100" w:type="dxa"/>
              <w:bottom w:w="100" w:type="dxa"/>
              <w:right w:w="100" w:type="dxa"/>
            </w:tcMar>
          </w:tcPr>
          <w:p w14:paraId="2C38426A" w14:textId="77777777" w:rsidR="00142F34" w:rsidRDefault="00353792">
            <w:pPr>
              <w:widowControl w:val="0"/>
              <w:pBdr>
                <w:top w:val="nil"/>
                <w:left w:val="nil"/>
                <w:bottom w:val="nil"/>
                <w:right w:val="nil"/>
                <w:between w:val="nil"/>
              </w:pBdr>
              <w:spacing w:line="240" w:lineRule="auto"/>
            </w:pPr>
            <w:r>
              <w:t>Shannon diversity using area of each habitat type</w:t>
            </w:r>
          </w:p>
        </w:tc>
      </w:tr>
      <w:tr w:rsidR="00142F34" w14:paraId="2A6DBF3D" w14:textId="77777777">
        <w:tc>
          <w:tcPr>
            <w:tcW w:w="1335" w:type="dxa"/>
            <w:shd w:val="clear" w:color="auto" w:fill="auto"/>
            <w:tcMar>
              <w:top w:w="100" w:type="dxa"/>
              <w:left w:w="100" w:type="dxa"/>
              <w:bottom w:w="100" w:type="dxa"/>
              <w:right w:w="100" w:type="dxa"/>
            </w:tcMar>
          </w:tcPr>
          <w:p w14:paraId="347E26DB" w14:textId="77777777" w:rsidR="00142F34" w:rsidRDefault="00353792">
            <w:pPr>
              <w:widowControl w:val="0"/>
              <w:spacing w:line="240" w:lineRule="auto"/>
            </w:pPr>
            <w:r>
              <w:t>Habitat</w:t>
            </w:r>
          </w:p>
        </w:tc>
        <w:tc>
          <w:tcPr>
            <w:tcW w:w="2985" w:type="dxa"/>
            <w:shd w:val="clear" w:color="auto" w:fill="auto"/>
            <w:tcMar>
              <w:top w:w="100" w:type="dxa"/>
              <w:left w:w="100" w:type="dxa"/>
              <w:bottom w:w="100" w:type="dxa"/>
              <w:right w:w="100" w:type="dxa"/>
            </w:tcMar>
          </w:tcPr>
          <w:p w14:paraId="66A55D86" w14:textId="77777777" w:rsidR="00142F34" w:rsidRDefault="00353792">
            <w:pPr>
              <w:widowControl w:val="0"/>
              <w:pBdr>
                <w:top w:val="nil"/>
                <w:left w:val="nil"/>
                <w:bottom w:val="nil"/>
                <w:right w:val="nil"/>
                <w:between w:val="nil"/>
              </w:pBdr>
              <w:spacing w:line="240" w:lineRule="auto"/>
            </w:pPr>
            <w:r>
              <w:t>Proportion of rock bottom</w:t>
            </w:r>
          </w:p>
        </w:tc>
        <w:tc>
          <w:tcPr>
            <w:tcW w:w="2700" w:type="dxa"/>
            <w:shd w:val="clear" w:color="auto" w:fill="auto"/>
            <w:tcMar>
              <w:top w:w="100" w:type="dxa"/>
              <w:left w:w="100" w:type="dxa"/>
              <w:bottom w:w="100" w:type="dxa"/>
              <w:right w:w="100" w:type="dxa"/>
            </w:tcMar>
          </w:tcPr>
          <w:p w14:paraId="7101BFD5" w14:textId="77777777" w:rsidR="00142F34" w:rsidRDefault="00353792">
            <w:pPr>
              <w:widowControl w:val="0"/>
              <w:spacing w:line="240" w:lineRule="auto"/>
            </w:pPr>
            <w:r>
              <w:t>CDFW bottom substrate</w:t>
            </w:r>
          </w:p>
        </w:tc>
        <w:tc>
          <w:tcPr>
            <w:tcW w:w="2340" w:type="dxa"/>
            <w:shd w:val="clear" w:color="auto" w:fill="auto"/>
            <w:tcMar>
              <w:top w:w="100" w:type="dxa"/>
              <w:left w:w="100" w:type="dxa"/>
              <w:bottom w:w="100" w:type="dxa"/>
              <w:right w:w="100" w:type="dxa"/>
            </w:tcMar>
          </w:tcPr>
          <w:p w14:paraId="6B294CA1" w14:textId="77777777" w:rsidR="00142F34" w:rsidRDefault="00353792">
            <w:pPr>
              <w:widowControl w:val="0"/>
              <w:pBdr>
                <w:top w:val="nil"/>
                <w:left w:val="nil"/>
                <w:bottom w:val="nil"/>
                <w:right w:val="nil"/>
                <w:between w:val="nil"/>
              </w:pBdr>
              <w:spacing w:line="240" w:lineRule="auto"/>
            </w:pPr>
            <w:r>
              <w:t>Total hard substrate divided by MPA size</w:t>
            </w:r>
          </w:p>
        </w:tc>
      </w:tr>
      <w:tr w:rsidR="00142F34" w14:paraId="11095B0F" w14:textId="77777777">
        <w:tc>
          <w:tcPr>
            <w:tcW w:w="1335" w:type="dxa"/>
            <w:shd w:val="clear" w:color="auto" w:fill="auto"/>
            <w:tcMar>
              <w:top w:w="100" w:type="dxa"/>
              <w:left w:w="100" w:type="dxa"/>
              <w:bottom w:w="100" w:type="dxa"/>
              <w:right w:w="100" w:type="dxa"/>
            </w:tcMar>
          </w:tcPr>
          <w:p w14:paraId="4F4E5FA6" w14:textId="77777777" w:rsidR="00142F34" w:rsidRDefault="00353792">
            <w:pPr>
              <w:widowControl w:val="0"/>
              <w:spacing w:line="240" w:lineRule="auto"/>
            </w:pPr>
            <w:r>
              <w:t>Human</w:t>
            </w:r>
          </w:p>
        </w:tc>
        <w:tc>
          <w:tcPr>
            <w:tcW w:w="2985" w:type="dxa"/>
            <w:shd w:val="clear" w:color="auto" w:fill="auto"/>
            <w:tcMar>
              <w:top w:w="100" w:type="dxa"/>
              <w:left w:w="100" w:type="dxa"/>
              <w:bottom w:w="100" w:type="dxa"/>
              <w:right w:w="100" w:type="dxa"/>
            </w:tcMar>
          </w:tcPr>
          <w:p w14:paraId="0CB85101" w14:textId="77777777" w:rsidR="00142F34" w:rsidRDefault="00353792">
            <w:pPr>
              <w:widowControl w:val="0"/>
              <w:pBdr>
                <w:top w:val="nil"/>
                <w:left w:val="nil"/>
                <w:bottom w:val="nil"/>
                <w:right w:val="nil"/>
                <w:between w:val="nil"/>
              </w:pBdr>
              <w:spacing w:line="240" w:lineRule="auto"/>
            </w:pPr>
            <w:r>
              <w:t>Pre-MPA fishing pressure</w:t>
            </w:r>
          </w:p>
        </w:tc>
        <w:tc>
          <w:tcPr>
            <w:tcW w:w="2700" w:type="dxa"/>
            <w:shd w:val="clear" w:color="auto" w:fill="auto"/>
            <w:tcMar>
              <w:top w:w="100" w:type="dxa"/>
              <w:left w:w="100" w:type="dxa"/>
              <w:bottom w:w="100" w:type="dxa"/>
              <w:right w:w="100" w:type="dxa"/>
            </w:tcMar>
          </w:tcPr>
          <w:p w14:paraId="160843D8" w14:textId="77777777" w:rsidR="00142F34" w:rsidRDefault="00353792">
            <w:pPr>
              <w:widowControl w:val="0"/>
              <w:pBdr>
                <w:top w:val="nil"/>
                <w:left w:val="nil"/>
                <w:bottom w:val="nil"/>
                <w:right w:val="nil"/>
                <w:between w:val="nil"/>
              </w:pBdr>
              <w:spacing w:line="240" w:lineRule="auto"/>
            </w:pPr>
            <w:commentRangeStart w:id="142"/>
            <w:r>
              <w:t>CDFW fish tickets</w:t>
            </w:r>
            <w:commentRangeEnd w:id="142"/>
            <w:r w:rsidR="00C859DC">
              <w:rPr>
                <w:rStyle w:val="CommentReference"/>
              </w:rPr>
              <w:commentReference w:id="142"/>
            </w:r>
          </w:p>
        </w:tc>
        <w:tc>
          <w:tcPr>
            <w:tcW w:w="2340" w:type="dxa"/>
            <w:shd w:val="clear" w:color="auto" w:fill="auto"/>
            <w:tcMar>
              <w:top w:w="100" w:type="dxa"/>
              <w:left w:w="100" w:type="dxa"/>
              <w:bottom w:w="100" w:type="dxa"/>
              <w:right w:w="100" w:type="dxa"/>
            </w:tcMar>
          </w:tcPr>
          <w:p w14:paraId="561F7CF3" w14:textId="77777777" w:rsidR="00142F34" w:rsidRDefault="00142F34">
            <w:pPr>
              <w:widowControl w:val="0"/>
              <w:pBdr>
                <w:top w:val="nil"/>
                <w:left w:val="nil"/>
                <w:bottom w:val="nil"/>
                <w:right w:val="nil"/>
                <w:between w:val="nil"/>
              </w:pBdr>
              <w:spacing w:line="240" w:lineRule="auto"/>
            </w:pPr>
          </w:p>
        </w:tc>
      </w:tr>
      <w:tr w:rsidR="00142F34" w14:paraId="5687511E" w14:textId="77777777">
        <w:tc>
          <w:tcPr>
            <w:tcW w:w="1335" w:type="dxa"/>
            <w:shd w:val="clear" w:color="auto" w:fill="auto"/>
            <w:tcMar>
              <w:top w:w="100" w:type="dxa"/>
              <w:left w:w="100" w:type="dxa"/>
              <w:bottom w:w="100" w:type="dxa"/>
              <w:right w:w="100" w:type="dxa"/>
            </w:tcMar>
          </w:tcPr>
          <w:p w14:paraId="2EF70DB1" w14:textId="77777777" w:rsidR="00142F34" w:rsidRDefault="00353792">
            <w:pPr>
              <w:widowControl w:val="0"/>
              <w:spacing w:line="240" w:lineRule="auto"/>
            </w:pPr>
            <w:r>
              <w:t>Biological</w:t>
            </w:r>
          </w:p>
        </w:tc>
        <w:tc>
          <w:tcPr>
            <w:tcW w:w="2985" w:type="dxa"/>
            <w:shd w:val="clear" w:color="auto" w:fill="auto"/>
            <w:tcMar>
              <w:top w:w="100" w:type="dxa"/>
              <w:left w:w="100" w:type="dxa"/>
              <w:bottom w:w="100" w:type="dxa"/>
              <w:right w:w="100" w:type="dxa"/>
            </w:tcMar>
          </w:tcPr>
          <w:p w14:paraId="56D4FE77" w14:textId="77777777" w:rsidR="00142F34" w:rsidRDefault="00353792">
            <w:pPr>
              <w:widowControl w:val="0"/>
              <w:pBdr>
                <w:top w:val="nil"/>
                <w:left w:val="nil"/>
                <w:bottom w:val="nil"/>
                <w:right w:val="nil"/>
                <w:between w:val="nil"/>
              </w:pBdr>
              <w:spacing w:line="240" w:lineRule="auto"/>
            </w:pPr>
            <w:r>
              <w:t>Species traits</w:t>
            </w:r>
          </w:p>
        </w:tc>
        <w:tc>
          <w:tcPr>
            <w:tcW w:w="2700" w:type="dxa"/>
            <w:shd w:val="clear" w:color="auto" w:fill="auto"/>
            <w:tcMar>
              <w:top w:w="100" w:type="dxa"/>
              <w:left w:w="100" w:type="dxa"/>
              <w:bottom w:w="100" w:type="dxa"/>
              <w:right w:w="100" w:type="dxa"/>
            </w:tcMar>
          </w:tcPr>
          <w:p w14:paraId="4432F9CA" w14:textId="77777777" w:rsidR="00142F34" w:rsidRDefault="00353792">
            <w:pPr>
              <w:widowControl w:val="0"/>
              <w:pBdr>
                <w:top w:val="nil"/>
                <w:left w:val="nil"/>
                <w:bottom w:val="nil"/>
                <w:right w:val="nil"/>
                <w:between w:val="nil"/>
              </w:pBdr>
              <w:spacing w:line="240" w:lineRule="auto"/>
            </w:pPr>
            <w:r>
              <w:t>Kelp forest + FishBase</w:t>
            </w:r>
          </w:p>
        </w:tc>
        <w:tc>
          <w:tcPr>
            <w:tcW w:w="2340" w:type="dxa"/>
            <w:shd w:val="clear" w:color="auto" w:fill="auto"/>
            <w:tcMar>
              <w:top w:w="100" w:type="dxa"/>
              <w:left w:w="100" w:type="dxa"/>
              <w:bottom w:w="100" w:type="dxa"/>
              <w:right w:w="100" w:type="dxa"/>
            </w:tcMar>
          </w:tcPr>
          <w:p w14:paraId="72A59D10" w14:textId="77777777" w:rsidR="00142F34" w:rsidRDefault="00142F34">
            <w:pPr>
              <w:widowControl w:val="0"/>
              <w:pBdr>
                <w:top w:val="nil"/>
                <w:left w:val="nil"/>
                <w:bottom w:val="nil"/>
                <w:right w:val="nil"/>
                <w:between w:val="nil"/>
              </w:pBdr>
              <w:spacing w:line="240" w:lineRule="auto"/>
            </w:pPr>
          </w:p>
        </w:tc>
      </w:tr>
    </w:tbl>
    <w:p w14:paraId="203FD1BA" w14:textId="77777777" w:rsidR="00142F34" w:rsidRDefault="00142F34"/>
    <w:p w14:paraId="4B5DA0A4" w14:textId="77777777" w:rsidR="00142F34" w:rsidRDefault="00142F34"/>
    <w:p w14:paraId="61E885C6" w14:textId="77777777" w:rsidR="00142F34" w:rsidRDefault="00353792">
      <w:r>
        <w:rPr>
          <w:b/>
        </w:rPr>
        <w:t>Table S3.</w:t>
      </w:r>
      <w:r>
        <w:rPr>
          <w:i/>
          <w:color w:val="FF0000"/>
        </w:rPr>
        <w:t xml:space="preserve"> </w:t>
      </w:r>
      <w:r>
        <w:t>Habitat types and data sources used to estimate habitat diversity, habitat richness, and proportion of rock within each MPA.</w:t>
      </w:r>
    </w:p>
    <w:tbl>
      <w:tblPr>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275"/>
        <w:gridCol w:w="4995"/>
      </w:tblGrid>
      <w:tr w:rsidR="00142F34" w14:paraId="30FCA202" w14:textId="77777777">
        <w:trPr>
          <w:trHeight w:val="392"/>
        </w:trPr>
        <w:tc>
          <w:tcPr>
            <w:tcW w:w="4275" w:type="dxa"/>
            <w:shd w:val="clear" w:color="auto" w:fill="auto"/>
            <w:tcMar>
              <w:top w:w="72" w:type="dxa"/>
              <w:left w:w="72" w:type="dxa"/>
              <w:bottom w:w="72" w:type="dxa"/>
              <w:right w:w="72" w:type="dxa"/>
            </w:tcMar>
          </w:tcPr>
          <w:p w14:paraId="3060E0BC" w14:textId="77777777" w:rsidR="00142F34" w:rsidRDefault="00353792">
            <w:pPr>
              <w:widowControl w:val="0"/>
              <w:rPr>
                <w:b/>
              </w:rPr>
            </w:pPr>
            <w:r>
              <w:rPr>
                <w:b/>
              </w:rPr>
              <w:t>Habitat Type</w:t>
            </w:r>
          </w:p>
        </w:tc>
        <w:tc>
          <w:tcPr>
            <w:tcW w:w="4995" w:type="dxa"/>
            <w:shd w:val="clear" w:color="auto" w:fill="auto"/>
            <w:tcMar>
              <w:top w:w="100" w:type="dxa"/>
              <w:left w:w="100" w:type="dxa"/>
              <w:bottom w:w="100" w:type="dxa"/>
              <w:right w:w="100" w:type="dxa"/>
            </w:tcMar>
          </w:tcPr>
          <w:p w14:paraId="0F9A640B" w14:textId="77777777" w:rsidR="00142F34" w:rsidRDefault="00353792">
            <w:pPr>
              <w:widowControl w:val="0"/>
              <w:rPr>
                <w:b/>
              </w:rPr>
            </w:pPr>
            <w:r>
              <w:rPr>
                <w:b/>
              </w:rPr>
              <w:t>Data Information</w:t>
            </w:r>
          </w:p>
        </w:tc>
      </w:tr>
      <w:tr w:rsidR="00142F34" w14:paraId="60C237F0" w14:textId="77777777">
        <w:trPr>
          <w:trHeight w:val="447"/>
        </w:trPr>
        <w:tc>
          <w:tcPr>
            <w:tcW w:w="4275" w:type="dxa"/>
            <w:shd w:val="clear" w:color="auto" w:fill="auto"/>
            <w:tcMar>
              <w:top w:w="100" w:type="dxa"/>
              <w:left w:w="100" w:type="dxa"/>
              <w:bottom w:w="100" w:type="dxa"/>
              <w:right w:w="100" w:type="dxa"/>
            </w:tcMar>
          </w:tcPr>
          <w:p w14:paraId="66E0006A" w14:textId="77777777" w:rsidR="00142F34" w:rsidRDefault="00353792">
            <w:pPr>
              <w:widowControl w:val="0"/>
            </w:pPr>
            <w:r>
              <w:t>Hard substrate (0-30m)</w:t>
            </w:r>
          </w:p>
        </w:tc>
        <w:tc>
          <w:tcPr>
            <w:tcW w:w="4995" w:type="dxa"/>
            <w:vMerge w:val="restart"/>
            <w:shd w:val="clear" w:color="auto" w:fill="auto"/>
            <w:tcMar>
              <w:top w:w="100" w:type="dxa"/>
              <w:left w:w="100" w:type="dxa"/>
              <w:bottom w:w="100" w:type="dxa"/>
              <w:right w:w="100" w:type="dxa"/>
            </w:tcMar>
          </w:tcPr>
          <w:p w14:paraId="3A7CCC9B" w14:textId="77777777" w:rsidR="00142F34" w:rsidRDefault="00353792">
            <w:pPr>
              <w:widowControl w:val="0"/>
            </w:pPr>
            <w:r>
              <w:rPr>
                <w:sz w:val="18"/>
                <w:szCs w:val="18"/>
              </w:rPr>
              <w:t xml:space="preserve">High resolution (2m to 10m) multibeam mapping, mostly from the </w:t>
            </w:r>
            <w:hyperlink r:id="rId348">
              <w:r>
                <w:rPr>
                  <w:color w:val="1155CC"/>
                  <w:sz w:val="18"/>
                  <w:szCs w:val="18"/>
                  <w:u w:val="single"/>
                </w:rPr>
                <w:t>California Seafloor Mapping Project</w:t>
              </w:r>
            </w:hyperlink>
            <w:r>
              <w:rPr>
                <w:sz w:val="18"/>
                <w:szCs w:val="18"/>
              </w:rPr>
              <w:t xml:space="preserve">. Area totals calculated from a vector file. Depth information from the high resolution bathymetry data where available. Small mapping gaps filled in through interpolation and added to the total. </w:t>
            </w:r>
          </w:p>
        </w:tc>
      </w:tr>
      <w:tr w:rsidR="00142F34" w14:paraId="3DE8716E" w14:textId="77777777">
        <w:trPr>
          <w:trHeight w:val="447"/>
        </w:trPr>
        <w:tc>
          <w:tcPr>
            <w:tcW w:w="4275" w:type="dxa"/>
            <w:shd w:val="clear" w:color="auto" w:fill="auto"/>
            <w:tcMar>
              <w:top w:w="100" w:type="dxa"/>
              <w:left w:w="100" w:type="dxa"/>
              <w:bottom w:w="100" w:type="dxa"/>
              <w:right w:w="100" w:type="dxa"/>
            </w:tcMar>
          </w:tcPr>
          <w:p w14:paraId="15E8E608" w14:textId="77777777" w:rsidR="00142F34" w:rsidRDefault="00353792">
            <w:pPr>
              <w:widowControl w:val="0"/>
            </w:pPr>
            <w:r>
              <w:t>Hard substrate (30-100m)</w:t>
            </w:r>
          </w:p>
        </w:tc>
        <w:tc>
          <w:tcPr>
            <w:tcW w:w="4995" w:type="dxa"/>
            <w:vMerge/>
            <w:shd w:val="clear" w:color="auto" w:fill="auto"/>
            <w:tcMar>
              <w:top w:w="100" w:type="dxa"/>
              <w:left w:w="100" w:type="dxa"/>
              <w:bottom w:w="100" w:type="dxa"/>
              <w:right w:w="100" w:type="dxa"/>
            </w:tcMar>
          </w:tcPr>
          <w:p w14:paraId="22CD6D57" w14:textId="77777777" w:rsidR="00142F34" w:rsidRDefault="00142F34">
            <w:pPr>
              <w:widowControl w:val="0"/>
            </w:pPr>
          </w:p>
        </w:tc>
      </w:tr>
      <w:tr w:rsidR="00142F34" w14:paraId="3214AC05" w14:textId="77777777">
        <w:trPr>
          <w:trHeight w:val="420"/>
        </w:trPr>
        <w:tc>
          <w:tcPr>
            <w:tcW w:w="4275" w:type="dxa"/>
            <w:shd w:val="clear" w:color="auto" w:fill="auto"/>
            <w:tcMar>
              <w:top w:w="100" w:type="dxa"/>
              <w:left w:w="100" w:type="dxa"/>
              <w:bottom w:w="100" w:type="dxa"/>
              <w:right w:w="100" w:type="dxa"/>
            </w:tcMar>
          </w:tcPr>
          <w:p w14:paraId="19546619" w14:textId="77777777" w:rsidR="00142F34" w:rsidRDefault="00353792">
            <w:pPr>
              <w:widowControl w:val="0"/>
            </w:pPr>
            <w:r>
              <w:t>Hard substrate (100-200m)</w:t>
            </w:r>
          </w:p>
        </w:tc>
        <w:tc>
          <w:tcPr>
            <w:tcW w:w="4995" w:type="dxa"/>
            <w:vMerge/>
            <w:shd w:val="clear" w:color="auto" w:fill="auto"/>
            <w:tcMar>
              <w:top w:w="100" w:type="dxa"/>
              <w:left w:w="100" w:type="dxa"/>
              <w:bottom w:w="100" w:type="dxa"/>
              <w:right w:w="100" w:type="dxa"/>
            </w:tcMar>
          </w:tcPr>
          <w:p w14:paraId="55DD9E74" w14:textId="77777777" w:rsidR="00142F34" w:rsidRDefault="00142F34">
            <w:pPr>
              <w:widowControl w:val="0"/>
            </w:pPr>
          </w:p>
        </w:tc>
      </w:tr>
      <w:tr w:rsidR="00142F34" w14:paraId="6EF378AC" w14:textId="77777777">
        <w:trPr>
          <w:trHeight w:val="420"/>
        </w:trPr>
        <w:tc>
          <w:tcPr>
            <w:tcW w:w="4275" w:type="dxa"/>
            <w:shd w:val="clear" w:color="auto" w:fill="auto"/>
            <w:tcMar>
              <w:top w:w="100" w:type="dxa"/>
              <w:left w:w="100" w:type="dxa"/>
              <w:bottom w:w="100" w:type="dxa"/>
              <w:right w:w="100" w:type="dxa"/>
            </w:tcMar>
          </w:tcPr>
          <w:p w14:paraId="5E181A86" w14:textId="77777777" w:rsidR="00142F34" w:rsidRDefault="00353792">
            <w:pPr>
              <w:widowControl w:val="0"/>
            </w:pPr>
            <w:r>
              <w:t>Hard substrate (200-3000m)</w:t>
            </w:r>
          </w:p>
        </w:tc>
        <w:tc>
          <w:tcPr>
            <w:tcW w:w="4995" w:type="dxa"/>
            <w:vMerge/>
            <w:shd w:val="clear" w:color="auto" w:fill="auto"/>
            <w:tcMar>
              <w:top w:w="100" w:type="dxa"/>
              <w:left w:w="100" w:type="dxa"/>
              <w:bottom w:w="100" w:type="dxa"/>
              <w:right w:w="100" w:type="dxa"/>
            </w:tcMar>
          </w:tcPr>
          <w:p w14:paraId="5DBE774C" w14:textId="77777777" w:rsidR="00142F34" w:rsidRDefault="00142F34">
            <w:pPr>
              <w:widowControl w:val="0"/>
            </w:pPr>
          </w:p>
        </w:tc>
      </w:tr>
      <w:tr w:rsidR="00142F34" w14:paraId="6BB93E53" w14:textId="77777777">
        <w:trPr>
          <w:trHeight w:val="420"/>
        </w:trPr>
        <w:tc>
          <w:tcPr>
            <w:tcW w:w="4275" w:type="dxa"/>
            <w:shd w:val="clear" w:color="auto" w:fill="auto"/>
            <w:tcMar>
              <w:top w:w="100" w:type="dxa"/>
              <w:left w:w="100" w:type="dxa"/>
              <w:bottom w:w="100" w:type="dxa"/>
              <w:right w:w="100" w:type="dxa"/>
            </w:tcMar>
          </w:tcPr>
          <w:p w14:paraId="0D694511" w14:textId="77777777" w:rsidR="00142F34" w:rsidRDefault="00353792">
            <w:pPr>
              <w:widowControl w:val="0"/>
            </w:pPr>
            <w:r>
              <w:t>Soft substrate (0-30m)</w:t>
            </w:r>
          </w:p>
        </w:tc>
        <w:tc>
          <w:tcPr>
            <w:tcW w:w="4995" w:type="dxa"/>
            <w:vMerge/>
            <w:shd w:val="clear" w:color="auto" w:fill="auto"/>
            <w:tcMar>
              <w:top w:w="100" w:type="dxa"/>
              <w:left w:w="100" w:type="dxa"/>
              <w:bottom w:w="100" w:type="dxa"/>
              <w:right w:w="100" w:type="dxa"/>
            </w:tcMar>
          </w:tcPr>
          <w:p w14:paraId="1A8B43EB" w14:textId="77777777" w:rsidR="00142F34" w:rsidRDefault="00142F34">
            <w:pPr>
              <w:widowControl w:val="0"/>
            </w:pPr>
          </w:p>
        </w:tc>
      </w:tr>
      <w:tr w:rsidR="00142F34" w14:paraId="0318332F" w14:textId="77777777">
        <w:trPr>
          <w:trHeight w:val="420"/>
        </w:trPr>
        <w:tc>
          <w:tcPr>
            <w:tcW w:w="4275" w:type="dxa"/>
            <w:shd w:val="clear" w:color="auto" w:fill="auto"/>
            <w:tcMar>
              <w:top w:w="100" w:type="dxa"/>
              <w:left w:w="100" w:type="dxa"/>
              <w:bottom w:w="100" w:type="dxa"/>
              <w:right w:w="100" w:type="dxa"/>
            </w:tcMar>
          </w:tcPr>
          <w:p w14:paraId="3C98D995" w14:textId="77777777" w:rsidR="00142F34" w:rsidRDefault="00353792">
            <w:pPr>
              <w:widowControl w:val="0"/>
            </w:pPr>
            <w:r>
              <w:t>Soft substrate (30-100m)</w:t>
            </w:r>
          </w:p>
        </w:tc>
        <w:tc>
          <w:tcPr>
            <w:tcW w:w="4995" w:type="dxa"/>
            <w:vMerge/>
            <w:shd w:val="clear" w:color="auto" w:fill="auto"/>
            <w:tcMar>
              <w:top w:w="100" w:type="dxa"/>
              <w:left w:w="100" w:type="dxa"/>
              <w:bottom w:w="100" w:type="dxa"/>
              <w:right w:w="100" w:type="dxa"/>
            </w:tcMar>
          </w:tcPr>
          <w:p w14:paraId="4EE00477" w14:textId="77777777" w:rsidR="00142F34" w:rsidRDefault="00142F34">
            <w:pPr>
              <w:widowControl w:val="0"/>
            </w:pPr>
          </w:p>
        </w:tc>
      </w:tr>
      <w:tr w:rsidR="00142F34" w14:paraId="45F96D8D" w14:textId="77777777">
        <w:trPr>
          <w:trHeight w:val="420"/>
        </w:trPr>
        <w:tc>
          <w:tcPr>
            <w:tcW w:w="4275" w:type="dxa"/>
            <w:shd w:val="clear" w:color="auto" w:fill="auto"/>
            <w:tcMar>
              <w:top w:w="100" w:type="dxa"/>
              <w:left w:w="100" w:type="dxa"/>
              <w:bottom w:w="100" w:type="dxa"/>
              <w:right w:w="100" w:type="dxa"/>
            </w:tcMar>
          </w:tcPr>
          <w:p w14:paraId="52703F68" w14:textId="77777777" w:rsidR="00142F34" w:rsidRDefault="00353792">
            <w:pPr>
              <w:widowControl w:val="0"/>
            </w:pPr>
            <w:r>
              <w:t>Soft substrate (100-200m)</w:t>
            </w:r>
          </w:p>
        </w:tc>
        <w:tc>
          <w:tcPr>
            <w:tcW w:w="4995" w:type="dxa"/>
            <w:vMerge/>
            <w:shd w:val="clear" w:color="auto" w:fill="auto"/>
            <w:tcMar>
              <w:top w:w="100" w:type="dxa"/>
              <w:left w:w="100" w:type="dxa"/>
              <w:bottom w:w="100" w:type="dxa"/>
              <w:right w:w="100" w:type="dxa"/>
            </w:tcMar>
          </w:tcPr>
          <w:p w14:paraId="373D4E81" w14:textId="77777777" w:rsidR="00142F34" w:rsidRDefault="00142F34">
            <w:pPr>
              <w:widowControl w:val="0"/>
            </w:pPr>
          </w:p>
        </w:tc>
      </w:tr>
      <w:tr w:rsidR="00142F34" w14:paraId="78F8A475" w14:textId="77777777">
        <w:trPr>
          <w:trHeight w:val="420"/>
        </w:trPr>
        <w:tc>
          <w:tcPr>
            <w:tcW w:w="4275" w:type="dxa"/>
            <w:shd w:val="clear" w:color="auto" w:fill="auto"/>
            <w:tcMar>
              <w:top w:w="100" w:type="dxa"/>
              <w:left w:w="100" w:type="dxa"/>
              <w:bottom w:w="100" w:type="dxa"/>
              <w:right w:w="100" w:type="dxa"/>
            </w:tcMar>
          </w:tcPr>
          <w:p w14:paraId="0CEC8707" w14:textId="77777777" w:rsidR="00142F34" w:rsidRDefault="00353792">
            <w:pPr>
              <w:widowControl w:val="0"/>
            </w:pPr>
            <w:r>
              <w:t>Soft substrate (200-3000m)</w:t>
            </w:r>
          </w:p>
        </w:tc>
        <w:tc>
          <w:tcPr>
            <w:tcW w:w="4995" w:type="dxa"/>
            <w:vMerge/>
            <w:shd w:val="clear" w:color="auto" w:fill="auto"/>
            <w:tcMar>
              <w:top w:w="100" w:type="dxa"/>
              <w:left w:w="100" w:type="dxa"/>
              <w:bottom w:w="100" w:type="dxa"/>
              <w:right w:w="100" w:type="dxa"/>
            </w:tcMar>
          </w:tcPr>
          <w:p w14:paraId="6904D1FC" w14:textId="77777777" w:rsidR="00142F34" w:rsidRDefault="00142F34">
            <w:pPr>
              <w:widowControl w:val="0"/>
            </w:pPr>
          </w:p>
        </w:tc>
      </w:tr>
      <w:tr w:rsidR="00142F34" w14:paraId="0E7B4E2D" w14:textId="77777777">
        <w:trPr>
          <w:trHeight w:val="614"/>
        </w:trPr>
        <w:tc>
          <w:tcPr>
            <w:tcW w:w="4275" w:type="dxa"/>
            <w:shd w:val="clear" w:color="auto" w:fill="auto"/>
            <w:tcMar>
              <w:top w:w="100" w:type="dxa"/>
              <w:left w:w="100" w:type="dxa"/>
              <w:bottom w:w="100" w:type="dxa"/>
              <w:right w:w="100" w:type="dxa"/>
            </w:tcMar>
          </w:tcPr>
          <w:p w14:paraId="75CA1CA1" w14:textId="77777777" w:rsidR="00142F34" w:rsidRDefault="00353792">
            <w:pPr>
              <w:widowControl w:val="0"/>
            </w:pPr>
            <w:r>
              <w:t>Kelp canopy (0-30m)</w:t>
            </w:r>
          </w:p>
        </w:tc>
        <w:tc>
          <w:tcPr>
            <w:tcW w:w="4995" w:type="dxa"/>
            <w:shd w:val="clear" w:color="auto" w:fill="auto"/>
            <w:tcMar>
              <w:top w:w="100" w:type="dxa"/>
              <w:left w:w="100" w:type="dxa"/>
              <w:bottom w:w="100" w:type="dxa"/>
              <w:right w:w="100" w:type="dxa"/>
            </w:tcMar>
          </w:tcPr>
          <w:p w14:paraId="65B93D8E" w14:textId="77777777" w:rsidR="00142F34" w:rsidRDefault="00353792">
            <w:pPr>
              <w:widowControl w:val="0"/>
            </w:pPr>
            <w:r>
              <w:rPr>
                <w:sz w:val="18"/>
                <w:szCs w:val="18"/>
              </w:rPr>
              <w:t>Data from CDFW kelp overflights (14 years; '89, '99, '02-'06, '08-'10, '13-'16), composite of all available data for maximum canopy extent.(Saarman 2020, unpublished). Captures both giant and bull kelp and covers the whole coast of California.</w:t>
            </w:r>
          </w:p>
        </w:tc>
      </w:tr>
      <w:tr w:rsidR="00142F34" w14:paraId="097981DF" w14:textId="77777777">
        <w:trPr>
          <w:trHeight w:val="405"/>
        </w:trPr>
        <w:tc>
          <w:tcPr>
            <w:tcW w:w="4275" w:type="dxa"/>
            <w:shd w:val="clear" w:color="auto" w:fill="auto"/>
            <w:tcMar>
              <w:top w:w="100" w:type="dxa"/>
              <w:left w:w="100" w:type="dxa"/>
              <w:bottom w:w="100" w:type="dxa"/>
              <w:right w:w="100" w:type="dxa"/>
            </w:tcMar>
          </w:tcPr>
          <w:p w14:paraId="2B72C2CE" w14:textId="77777777" w:rsidR="00142F34" w:rsidRDefault="00353792">
            <w:pPr>
              <w:widowControl w:val="0"/>
            </w:pPr>
            <w:r>
              <w:t>Coastal marsh</w:t>
            </w:r>
          </w:p>
        </w:tc>
        <w:tc>
          <w:tcPr>
            <w:tcW w:w="4995" w:type="dxa"/>
            <w:vMerge w:val="restart"/>
            <w:shd w:val="clear" w:color="auto" w:fill="auto"/>
            <w:tcMar>
              <w:top w:w="100" w:type="dxa"/>
              <w:left w:w="100" w:type="dxa"/>
              <w:bottom w:w="100" w:type="dxa"/>
              <w:right w:w="100" w:type="dxa"/>
            </w:tcMar>
          </w:tcPr>
          <w:p w14:paraId="6CA823FD" w14:textId="77777777" w:rsidR="00142F34" w:rsidRDefault="00353792">
            <w:pPr>
              <w:widowControl w:val="0"/>
            </w:pPr>
            <w:r>
              <w:rPr>
                <w:sz w:val="18"/>
                <w:szCs w:val="18"/>
              </w:rPr>
              <w:t xml:space="preserve">Data from </w:t>
            </w:r>
            <w:hyperlink r:id="rId349">
              <w:r>
                <w:rPr>
                  <w:color w:val="1155CC"/>
                  <w:sz w:val="18"/>
                  <w:szCs w:val="18"/>
                  <w:u w:val="single"/>
                </w:rPr>
                <w:t>NOAA ESI shoreline</w:t>
              </w:r>
            </w:hyperlink>
            <w:r>
              <w:rPr>
                <w:sz w:val="18"/>
                <w:szCs w:val="18"/>
              </w:rPr>
              <w:t xml:space="preserve"> data, using the 2010 update for southern California. Source data has up to 3 classifications for each coastal segment (landward, seaward1, seaward2), length totals reflect all of these classifications, but do not double-count (for example landward is gravel beach, seaward1 is fine-grained beach, this segment counted just once as beach). Linear estimates were converted to area using median beach widths.</w:t>
            </w:r>
          </w:p>
        </w:tc>
      </w:tr>
      <w:tr w:rsidR="00142F34" w14:paraId="5304649D" w14:textId="77777777">
        <w:trPr>
          <w:trHeight w:val="390"/>
        </w:trPr>
        <w:tc>
          <w:tcPr>
            <w:tcW w:w="4275" w:type="dxa"/>
            <w:shd w:val="clear" w:color="auto" w:fill="auto"/>
            <w:tcMar>
              <w:top w:w="100" w:type="dxa"/>
              <w:left w:w="100" w:type="dxa"/>
              <w:bottom w:w="100" w:type="dxa"/>
              <w:right w:w="100" w:type="dxa"/>
            </w:tcMar>
          </w:tcPr>
          <w:p w14:paraId="1577FD24" w14:textId="77777777" w:rsidR="00142F34" w:rsidRDefault="00353792">
            <w:pPr>
              <w:widowControl w:val="0"/>
            </w:pPr>
            <w:r>
              <w:t>Tidal flats</w:t>
            </w:r>
          </w:p>
        </w:tc>
        <w:tc>
          <w:tcPr>
            <w:tcW w:w="4995" w:type="dxa"/>
            <w:vMerge/>
            <w:shd w:val="clear" w:color="auto" w:fill="auto"/>
            <w:tcMar>
              <w:top w:w="100" w:type="dxa"/>
              <w:left w:w="100" w:type="dxa"/>
              <w:bottom w:w="100" w:type="dxa"/>
              <w:right w:w="100" w:type="dxa"/>
            </w:tcMar>
          </w:tcPr>
          <w:p w14:paraId="3736F93D" w14:textId="77777777" w:rsidR="00142F34" w:rsidRDefault="00142F34">
            <w:pPr>
              <w:widowControl w:val="0"/>
            </w:pPr>
          </w:p>
        </w:tc>
      </w:tr>
      <w:tr w:rsidR="00142F34" w14:paraId="3EDF53AB" w14:textId="77777777">
        <w:trPr>
          <w:trHeight w:val="420"/>
        </w:trPr>
        <w:tc>
          <w:tcPr>
            <w:tcW w:w="4275" w:type="dxa"/>
            <w:shd w:val="clear" w:color="auto" w:fill="auto"/>
            <w:tcMar>
              <w:top w:w="100" w:type="dxa"/>
              <w:left w:w="100" w:type="dxa"/>
              <w:bottom w:w="100" w:type="dxa"/>
              <w:right w:w="100" w:type="dxa"/>
            </w:tcMar>
          </w:tcPr>
          <w:p w14:paraId="6A94B180" w14:textId="77777777" w:rsidR="00142F34" w:rsidRDefault="00353792">
            <w:pPr>
              <w:widowControl w:val="0"/>
            </w:pPr>
            <w:r>
              <w:t>Hardened/armored shoreline</w:t>
            </w:r>
          </w:p>
        </w:tc>
        <w:tc>
          <w:tcPr>
            <w:tcW w:w="4995" w:type="dxa"/>
            <w:vMerge/>
            <w:shd w:val="clear" w:color="auto" w:fill="auto"/>
            <w:tcMar>
              <w:top w:w="100" w:type="dxa"/>
              <w:left w:w="100" w:type="dxa"/>
              <w:bottom w:w="100" w:type="dxa"/>
              <w:right w:w="100" w:type="dxa"/>
            </w:tcMar>
          </w:tcPr>
          <w:p w14:paraId="656A6CDD" w14:textId="77777777" w:rsidR="00142F34" w:rsidRDefault="00142F34">
            <w:pPr>
              <w:widowControl w:val="0"/>
            </w:pPr>
          </w:p>
        </w:tc>
      </w:tr>
      <w:tr w:rsidR="00142F34" w14:paraId="54222597" w14:textId="77777777">
        <w:trPr>
          <w:trHeight w:val="438"/>
        </w:trPr>
        <w:tc>
          <w:tcPr>
            <w:tcW w:w="4275" w:type="dxa"/>
            <w:shd w:val="clear" w:color="auto" w:fill="auto"/>
            <w:tcMar>
              <w:top w:w="100" w:type="dxa"/>
              <w:left w:w="100" w:type="dxa"/>
              <w:bottom w:w="100" w:type="dxa"/>
              <w:right w:w="100" w:type="dxa"/>
            </w:tcMar>
          </w:tcPr>
          <w:p w14:paraId="1899AADA" w14:textId="77777777" w:rsidR="00142F34" w:rsidRDefault="00353792">
            <w:pPr>
              <w:widowControl w:val="0"/>
            </w:pPr>
            <w:r>
              <w:t>Sandy beach</w:t>
            </w:r>
          </w:p>
        </w:tc>
        <w:tc>
          <w:tcPr>
            <w:tcW w:w="4995" w:type="dxa"/>
            <w:vMerge/>
            <w:shd w:val="clear" w:color="auto" w:fill="auto"/>
            <w:tcMar>
              <w:top w:w="100" w:type="dxa"/>
              <w:left w:w="100" w:type="dxa"/>
              <w:bottom w:w="100" w:type="dxa"/>
              <w:right w:w="100" w:type="dxa"/>
            </w:tcMar>
          </w:tcPr>
          <w:p w14:paraId="5A3C3DF7" w14:textId="77777777" w:rsidR="00142F34" w:rsidRDefault="00142F34">
            <w:pPr>
              <w:widowControl w:val="0"/>
            </w:pPr>
          </w:p>
        </w:tc>
      </w:tr>
      <w:tr w:rsidR="00142F34" w14:paraId="27B92066" w14:textId="77777777">
        <w:trPr>
          <w:trHeight w:val="420"/>
        </w:trPr>
        <w:tc>
          <w:tcPr>
            <w:tcW w:w="4275" w:type="dxa"/>
            <w:shd w:val="clear" w:color="auto" w:fill="auto"/>
            <w:tcMar>
              <w:top w:w="100" w:type="dxa"/>
              <w:left w:w="100" w:type="dxa"/>
              <w:bottom w:w="100" w:type="dxa"/>
              <w:right w:w="100" w:type="dxa"/>
            </w:tcMar>
          </w:tcPr>
          <w:p w14:paraId="3D08EB2C" w14:textId="77777777" w:rsidR="00142F34" w:rsidRDefault="00353792">
            <w:pPr>
              <w:widowControl w:val="0"/>
            </w:pPr>
            <w:r>
              <w:t>Rocky intertidal</w:t>
            </w:r>
          </w:p>
        </w:tc>
        <w:tc>
          <w:tcPr>
            <w:tcW w:w="4995" w:type="dxa"/>
            <w:vMerge/>
            <w:shd w:val="clear" w:color="auto" w:fill="auto"/>
            <w:tcMar>
              <w:top w:w="100" w:type="dxa"/>
              <w:left w:w="100" w:type="dxa"/>
              <w:bottom w:w="100" w:type="dxa"/>
              <w:right w:w="100" w:type="dxa"/>
            </w:tcMar>
          </w:tcPr>
          <w:p w14:paraId="1A32BE3E" w14:textId="77777777" w:rsidR="00142F34" w:rsidRDefault="00142F34">
            <w:pPr>
              <w:widowControl w:val="0"/>
            </w:pPr>
          </w:p>
        </w:tc>
      </w:tr>
    </w:tbl>
    <w:p w14:paraId="041CB4A9" w14:textId="77777777" w:rsidR="00142F34" w:rsidRDefault="00142F34">
      <w:pPr>
        <w:spacing w:line="240" w:lineRule="auto"/>
      </w:pPr>
    </w:p>
    <w:p w14:paraId="5C4B756F" w14:textId="77777777" w:rsidR="00142F34" w:rsidRDefault="00142F34"/>
    <w:p w14:paraId="55E50C73" w14:textId="77777777" w:rsidR="00142F34" w:rsidRDefault="00353792">
      <w:r>
        <w:rPr>
          <w:b/>
        </w:rPr>
        <w:t xml:space="preserve">Table S4. </w:t>
      </w:r>
      <w:r>
        <w:t>List of de-facto MPAs for each ecosystem. MPA type is the state-designated status of the MPA, and the de-facto</w:t>
      </w:r>
      <w:r>
        <w:rPr>
          <w:b/>
        </w:rPr>
        <w:t xml:space="preserve"> </w:t>
      </w:r>
      <w:r>
        <w:t xml:space="preserve">status is indicated for each ecosystem. Empty cells indicate that particular MPA was not sampled by a given ecosystem. </w:t>
      </w:r>
    </w:p>
    <w:p w14:paraId="4F1B6B8C" w14:textId="77777777" w:rsidR="00142F34" w:rsidRDefault="00142F34"/>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3345"/>
        <w:gridCol w:w="1158"/>
        <w:gridCol w:w="1171"/>
        <w:gridCol w:w="1214"/>
        <w:gridCol w:w="1286"/>
        <w:gridCol w:w="1186"/>
      </w:tblGrid>
      <w:tr w:rsidR="00142F34" w14:paraId="2C4D6A78"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69F9B68B" w14:textId="77777777" w:rsidR="00142F34" w:rsidRDefault="00353792">
            <w:pPr>
              <w:rPr>
                <w:b/>
                <w:sz w:val="20"/>
                <w:szCs w:val="20"/>
              </w:rPr>
            </w:pPr>
            <w:r>
              <w:rPr>
                <w:rFonts w:ascii="Calibri" w:eastAsia="Calibri" w:hAnsi="Calibri" w:cs="Calibri"/>
                <w:b/>
                <w:sz w:val="20"/>
                <w:szCs w:val="20"/>
              </w:rPr>
              <w:t>MPA name</w:t>
            </w:r>
          </w:p>
        </w:tc>
        <w:tc>
          <w:tcPr>
            <w:tcW w:w="1157" w:type="dxa"/>
            <w:tcBorders>
              <w:top w:val="nil"/>
              <w:left w:val="nil"/>
              <w:bottom w:val="nil"/>
              <w:right w:val="nil"/>
            </w:tcBorders>
            <w:tcMar>
              <w:top w:w="-267" w:type="dxa"/>
              <w:left w:w="-267" w:type="dxa"/>
              <w:bottom w:w="-267" w:type="dxa"/>
              <w:right w:w="-267" w:type="dxa"/>
            </w:tcMar>
            <w:vAlign w:val="bottom"/>
          </w:tcPr>
          <w:p w14:paraId="2BDCE6C9" w14:textId="77777777" w:rsidR="00142F34" w:rsidRDefault="00353792">
            <w:pPr>
              <w:rPr>
                <w:b/>
                <w:sz w:val="20"/>
                <w:szCs w:val="20"/>
              </w:rPr>
            </w:pPr>
            <w:r>
              <w:rPr>
                <w:rFonts w:ascii="Calibri" w:eastAsia="Calibri" w:hAnsi="Calibri" w:cs="Calibri"/>
                <w:b/>
                <w:sz w:val="20"/>
                <w:szCs w:val="20"/>
              </w:rPr>
              <w:t>MPA type</w:t>
            </w:r>
          </w:p>
        </w:tc>
        <w:tc>
          <w:tcPr>
            <w:tcW w:w="1171" w:type="dxa"/>
            <w:tcBorders>
              <w:top w:val="nil"/>
              <w:left w:val="nil"/>
              <w:bottom w:val="nil"/>
              <w:right w:val="nil"/>
            </w:tcBorders>
            <w:tcMar>
              <w:top w:w="-267" w:type="dxa"/>
              <w:left w:w="-267" w:type="dxa"/>
              <w:bottom w:w="-267" w:type="dxa"/>
              <w:right w:w="-267" w:type="dxa"/>
            </w:tcMar>
            <w:vAlign w:val="bottom"/>
          </w:tcPr>
          <w:p w14:paraId="548E8343" w14:textId="77777777" w:rsidR="00142F34" w:rsidRDefault="00353792">
            <w:pPr>
              <w:rPr>
                <w:b/>
                <w:sz w:val="20"/>
                <w:szCs w:val="20"/>
              </w:rPr>
            </w:pPr>
            <w:r>
              <w:rPr>
                <w:rFonts w:ascii="Calibri" w:eastAsia="Calibri" w:hAnsi="Calibri" w:cs="Calibri"/>
                <w:b/>
                <w:sz w:val="20"/>
                <w:szCs w:val="20"/>
              </w:rPr>
              <w:t>Surf zone</w:t>
            </w:r>
          </w:p>
        </w:tc>
        <w:tc>
          <w:tcPr>
            <w:tcW w:w="1214" w:type="dxa"/>
            <w:tcBorders>
              <w:top w:val="nil"/>
              <w:left w:val="nil"/>
              <w:bottom w:val="nil"/>
              <w:right w:val="nil"/>
            </w:tcBorders>
            <w:tcMar>
              <w:top w:w="-267" w:type="dxa"/>
              <w:left w:w="-267" w:type="dxa"/>
              <w:bottom w:w="-267" w:type="dxa"/>
              <w:right w:w="-267" w:type="dxa"/>
            </w:tcMar>
            <w:vAlign w:val="bottom"/>
          </w:tcPr>
          <w:p w14:paraId="7A4E7DCC" w14:textId="77777777" w:rsidR="00142F34" w:rsidRDefault="00353792">
            <w:pPr>
              <w:rPr>
                <w:b/>
                <w:sz w:val="20"/>
                <w:szCs w:val="20"/>
              </w:rPr>
            </w:pPr>
            <w:r>
              <w:rPr>
                <w:rFonts w:ascii="Calibri" w:eastAsia="Calibri" w:hAnsi="Calibri" w:cs="Calibri"/>
                <w:b/>
                <w:sz w:val="20"/>
                <w:szCs w:val="20"/>
              </w:rPr>
              <w:t>Kelp forest</w:t>
            </w:r>
          </w:p>
        </w:tc>
        <w:tc>
          <w:tcPr>
            <w:tcW w:w="1286" w:type="dxa"/>
            <w:tcBorders>
              <w:top w:val="nil"/>
              <w:left w:val="nil"/>
              <w:bottom w:val="nil"/>
              <w:right w:val="nil"/>
            </w:tcBorders>
            <w:tcMar>
              <w:top w:w="-267" w:type="dxa"/>
              <w:left w:w="-267" w:type="dxa"/>
              <w:bottom w:w="-267" w:type="dxa"/>
              <w:right w:w="-267" w:type="dxa"/>
            </w:tcMar>
            <w:vAlign w:val="bottom"/>
          </w:tcPr>
          <w:p w14:paraId="303D00DC" w14:textId="77777777" w:rsidR="00142F34" w:rsidRDefault="00353792">
            <w:pPr>
              <w:rPr>
                <w:b/>
                <w:sz w:val="20"/>
                <w:szCs w:val="20"/>
              </w:rPr>
            </w:pPr>
            <w:r>
              <w:rPr>
                <w:rFonts w:ascii="Calibri" w:eastAsia="Calibri" w:hAnsi="Calibri" w:cs="Calibri"/>
                <w:b/>
                <w:sz w:val="20"/>
                <w:szCs w:val="20"/>
              </w:rPr>
              <w:t>Shallow reef</w:t>
            </w:r>
          </w:p>
        </w:tc>
        <w:tc>
          <w:tcPr>
            <w:tcW w:w="1186" w:type="dxa"/>
            <w:tcBorders>
              <w:top w:val="nil"/>
              <w:left w:val="nil"/>
              <w:bottom w:val="nil"/>
              <w:right w:val="nil"/>
            </w:tcBorders>
            <w:tcMar>
              <w:top w:w="-267" w:type="dxa"/>
              <w:left w:w="-267" w:type="dxa"/>
              <w:bottom w:w="-267" w:type="dxa"/>
              <w:right w:w="-267" w:type="dxa"/>
            </w:tcMar>
            <w:vAlign w:val="bottom"/>
          </w:tcPr>
          <w:p w14:paraId="2F56B43E" w14:textId="77777777" w:rsidR="00142F34" w:rsidRDefault="00353792">
            <w:pPr>
              <w:rPr>
                <w:b/>
                <w:sz w:val="20"/>
                <w:szCs w:val="20"/>
              </w:rPr>
            </w:pPr>
            <w:r>
              <w:rPr>
                <w:rFonts w:ascii="Calibri" w:eastAsia="Calibri" w:hAnsi="Calibri" w:cs="Calibri"/>
                <w:b/>
                <w:sz w:val="20"/>
                <w:szCs w:val="20"/>
              </w:rPr>
              <w:t>Deep reef</w:t>
            </w:r>
          </w:p>
        </w:tc>
      </w:tr>
      <w:tr w:rsidR="00142F34" w14:paraId="7F728BB7"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30FA3D0F" w14:textId="77777777" w:rsidR="00142F34" w:rsidRDefault="00353792">
            <w:pPr>
              <w:rPr>
                <w:sz w:val="20"/>
                <w:szCs w:val="20"/>
              </w:rPr>
            </w:pPr>
            <w:r>
              <w:rPr>
                <w:rFonts w:ascii="Calibri" w:eastAsia="Calibri" w:hAnsi="Calibri" w:cs="Calibri"/>
                <w:sz w:val="20"/>
                <w:szCs w:val="20"/>
              </w:rPr>
              <w:t>Campus Point SMCA</w:t>
            </w:r>
          </w:p>
        </w:tc>
        <w:tc>
          <w:tcPr>
            <w:tcW w:w="1157" w:type="dxa"/>
            <w:tcBorders>
              <w:top w:val="nil"/>
              <w:left w:val="nil"/>
              <w:bottom w:val="nil"/>
              <w:right w:val="nil"/>
            </w:tcBorders>
            <w:tcMar>
              <w:top w:w="-267" w:type="dxa"/>
              <w:left w:w="-267" w:type="dxa"/>
              <w:bottom w:w="-267" w:type="dxa"/>
              <w:right w:w="-267" w:type="dxa"/>
            </w:tcMar>
            <w:vAlign w:val="bottom"/>
          </w:tcPr>
          <w:p w14:paraId="0B053C86"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62EF8C83" w14:textId="77777777" w:rsidR="00142F34" w:rsidRDefault="00353792">
            <w:pPr>
              <w:rPr>
                <w:sz w:val="20"/>
                <w:szCs w:val="20"/>
              </w:rPr>
            </w:pPr>
            <w:r>
              <w:rPr>
                <w:rFonts w:ascii="Calibri" w:eastAsia="Calibri" w:hAnsi="Calibri" w:cs="Calibri"/>
                <w:sz w:val="20"/>
                <w:szCs w:val="20"/>
              </w:rPr>
              <w:t>SMR</w:t>
            </w:r>
          </w:p>
        </w:tc>
        <w:tc>
          <w:tcPr>
            <w:tcW w:w="1214" w:type="dxa"/>
            <w:tcBorders>
              <w:top w:val="nil"/>
              <w:left w:val="nil"/>
              <w:bottom w:val="nil"/>
              <w:right w:val="nil"/>
            </w:tcBorders>
            <w:tcMar>
              <w:top w:w="-267" w:type="dxa"/>
              <w:left w:w="-267" w:type="dxa"/>
              <w:bottom w:w="-267" w:type="dxa"/>
              <w:right w:w="-267" w:type="dxa"/>
            </w:tcMar>
            <w:vAlign w:val="bottom"/>
          </w:tcPr>
          <w:p w14:paraId="1AEE6166" w14:textId="77777777" w:rsidR="00142F34" w:rsidRDefault="00353792">
            <w:pPr>
              <w:rPr>
                <w:sz w:val="20"/>
                <w:szCs w:val="20"/>
              </w:rPr>
            </w:pPr>
            <w:r>
              <w:rPr>
                <w:rFonts w:ascii="Calibri" w:eastAsia="Calibri" w:hAnsi="Calibri" w:cs="Calibri"/>
                <w:sz w:val="20"/>
                <w:szCs w:val="20"/>
              </w:rPr>
              <w:t>SMR</w:t>
            </w:r>
          </w:p>
        </w:tc>
        <w:tc>
          <w:tcPr>
            <w:tcW w:w="1286" w:type="dxa"/>
            <w:tcBorders>
              <w:top w:val="nil"/>
              <w:left w:val="nil"/>
              <w:bottom w:val="nil"/>
              <w:right w:val="nil"/>
            </w:tcBorders>
            <w:tcMar>
              <w:top w:w="-267" w:type="dxa"/>
              <w:left w:w="-267" w:type="dxa"/>
              <w:bottom w:w="-267" w:type="dxa"/>
              <w:right w:w="-267" w:type="dxa"/>
            </w:tcMar>
            <w:vAlign w:val="bottom"/>
          </w:tcPr>
          <w:p w14:paraId="461B376F"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1D2A6BB4" w14:textId="77777777" w:rsidR="00142F34" w:rsidRDefault="00353792">
            <w:pPr>
              <w:rPr>
                <w:sz w:val="20"/>
                <w:szCs w:val="20"/>
              </w:rPr>
            </w:pPr>
            <w:r>
              <w:rPr>
                <w:rFonts w:ascii="Calibri" w:eastAsia="Calibri" w:hAnsi="Calibri" w:cs="Calibri"/>
                <w:sz w:val="20"/>
                <w:szCs w:val="20"/>
              </w:rPr>
              <w:t>SMR</w:t>
            </w:r>
          </w:p>
        </w:tc>
      </w:tr>
      <w:tr w:rsidR="00142F34" w14:paraId="7CA91887"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6866D594" w14:textId="77777777" w:rsidR="00142F34" w:rsidRDefault="00353792">
            <w:pPr>
              <w:rPr>
                <w:sz w:val="20"/>
                <w:szCs w:val="20"/>
              </w:rPr>
            </w:pPr>
            <w:r>
              <w:rPr>
                <w:rFonts w:ascii="Calibri" w:eastAsia="Calibri" w:hAnsi="Calibri" w:cs="Calibri"/>
                <w:sz w:val="20"/>
                <w:szCs w:val="20"/>
              </w:rPr>
              <w:t>White Rock SMCA</w:t>
            </w:r>
          </w:p>
        </w:tc>
        <w:tc>
          <w:tcPr>
            <w:tcW w:w="1157" w:type="dxa"/>
            <w:tcBorders>
              <w:top w:val="nil"/>
              <w:left w:val="nil"/>
              <w:bottom w:val="nil"/>
              <w:right w:val="nil"/>
            </w:tcBorders>
            <w:tcMar>
              <w:top w:w="-267" w:type="dxa"/>
              <w:left w:w="-267" w:type="dxa"/>
              <w:bottom w:w="-267" w:type="dxa"/>
              <w:right w:w="-267" w:type="dxa"/>
            </w:tcMar>
            <w:vAlign w:val="bottom"/>
          </w:tcPr>
          <w:p w14:paraId="4C1C7066"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7A10C687"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709D2233" w14:textId="77777777" w:rsidR="00142F34" w:rsidRDefault="00353792">
            <w:pPr>
              <w:rPr>
                <w:sz w:val="20"/>
                <w:szCs w:val="20"/>
              </w:rPr>
            </w:pPr>
            <w:r>
              <w:rPr>
                <w:rFonts w:ascii="Calibri" w:eastAsia="Calibri" w:hAnsi="Calibri" w:cs="Calibri"/>
                <w:sz w:val="20"/>
                <w:szCs w:val="20"/>
              </w:rPr>
              <w:t>SMR</w:t>
            </w:r>
          </w:p>
        </w:tc>
        <w:tc>
          <w:tcPr>
            <w:tcW w:w="1286" w:type="dxa"/>
            <w:tcBorders>
              <w:top w:val="nil"/>
              <w:left w:val="nil"/>
              <w:bottom w:val="nil"/>
              <w:right w:val="nil"/>
            </w:tcBorders>
            <w:tcMar>
              <w:top w:w="-267" w:type="dxa"/>
              <w:left w:w="-267" w:type="dxa"/>
              <w:bottom w:w="-267" w:type="dxa"/>
              <w:right w:w="-267" w:type="dxa"/>
            </w:tcMar>
            <w:vAlign w:val="bottom"/>
          </w:tcPr>
          <w:p w14:paraId="5735F3CA"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4BD67090" w14:textId="77777777" w:rsidR="00142F34" w:rsidRDefault="00142F34">
            <w:pPr>
              <w:rPr>
                <w:sz w:val="20"/>
                <w:szCs w:val="20"/>
              </w:rPr>
            </w:pPr>
          </w:p>
        </w:tc>
      </w:tr>
      <w:tr w:rsidR="00142F34" w14:paraId="68100084"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7E1EF989" w14:textId="77777777" w:rsidR="00142F34" w:rsidRDefault="00353792">
            <w:pPr>
              <w:rPr>
                <w:sz w:val="20"/>
                <w:szCs w:val="20"/>
              </w:rPr>
            </w:pPr>
            <w:r>
              <w:rPr>
                <w:rFonts w:ascii="Calibri" w:eastAsia="Calibri" w:hAnsi="Calibri" w:cs="Calibri"/>
                <w:sz w:val="20"/>
                <w:szCs w:val="20"/>
              </w:rPr>
              <w:t>Point Vicente SMCA</w:t>
            </w:r>
          </w:p>
        </w:tc>
        <w:tc>
          <w:tcPr>
            <w:tcW w:w="1157" w:type="dxa"/>
            <w:tcBorders>
              <w:top w:val="nil"/>
              <w:left w:val="nil"/>
              <w:bottom w:val="nil"/>
              <w:right w:val="nil"/>
            </w:tcBorders>
            <w:tcMar>
              <w:top w:w="-267" w:type="dxa"/>
              <w:left w:w="-267" w:type="dxa"/>
              <w:bottom w:w="-267" w:type="dxa"/>
              <w:right w:w="-267" w:type="dxa"/>
            </w:tcMar>
            <w:vAlign w:val="bottom"/>
          </w:tcPr>
          <w:p w14:paraId="0557FEC6"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1BD5AB1A"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6F11CE9F" w14:textId="77777777" w:rsidR="00142F34" w:rsidRDefault="00353792">
            <w:pPr>
              <w:rPr>
                <w:sz w:val="20"/>
                <w:szCs w:val="20"/>
              </w:rPr>
            </w:pPr>
            <w:r>
              <w:rPr>
                <w:rFonts w:ascii="Calibri" w:eastAsia="Calibri" w:hAnsi="Calibri" w:cs="Calibri"/>
                <w:sz w:val="20"/>
                <w:szCs w:val="20"/>
              </w:rPr>
              <w:t>SMR</w:t>
            </w:r>
          </w:p>
        </w:tc>
        <w:tc>
          <w:tcPr>
            <w:tcW w:w="1286" w:type="dxa"/>
            <w:tcBorders>
              <w:top w:val="nil"/>
              <w:left w:val="nil"/>
              <w:bottom w:val="nil"/>
              <w:right w:val="nil"/>
            </w:tcBorders>
            <w:tcMar>
              <w:top w:w="-267" w:type="dxa"/>
              <w:left w:w="-267" w:type="dxa"/>
              <w:bottom w:w="-267" w:type="dxa"/>
              <w:right w:w="-267" w:type="dxa"/>
            </w:tcMar>
            <w:vAlign w:val="bottom"/>
          </w:tcPr>
          <w:p w14:paraId="1930A339"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79F2861D" w14:textId="77777777" w:rsidR="00142F34" w:rsidRDefault="00142F34">
            <w:pPr>
              <w:rPr>
                <w:sz w:val="20"/>
                <w:szCs w:val="20"/>
              </w:rPr>
            </w:pPr>
          </w:p>
        </w:tc>
      </w:tr>
      <w:tr w:rsidR="00142F34" w14:paraId="22BFFD4B"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48F0BD11" w14:textId="77777777" w:rsidR="00142F34" w:rsidRDefault="00353792">
            <w:pPr>
              <w:rPr>
                <w:sz w:val="20"/>
                <w:szCs w:val="20"/>
              </w:rPr>
            </w:pPr>
            <w:r>
              <w:rPr>
                <w:rFonts w:ascii="Calibri" w:eastAsia="Calibri" w:hAnsi="Calibri" w:cs="Calibri"/>
                <w:sz w:val="20"/>
                <w:szCs w:val="20"/>
              </w:rPr>
              <w:t>Blue Cavern Onshore SMCA</w:t>
            </w:r>
          </w:p>
        </w:tc>
        <w:tc>
          <w:tcPr>
            <w:tcW w:w="1157" w:type="dxa"/>
            <w:tcBorders>
              <w:top w:val="nil"/>
              <w:left w:val="nil"/>
              <w:bottom w:val="nil"/>
              <w:right w:val="nil"/>
            </w:tcBorders>
            <w:tcMar>
              <w:top w:w="-267" w:type="dxa"/>
              <w:left w:w="-267" w:type="dxa"/>
              <w:bottom w:w="-267" w:type="dxa"/>
              <w:right w:w="-267" w:type="dxa"/>
            </w:tcMar>
            <w:vAlign w:val="bottom"/>
          </w:tcPr>
          <w:p w14:paraId="56920B58"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3BCA0476"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501A065F" w14:textId="77777777" w:rsidR="00142F34" w:rsidRDefault="00353792">
            <w:pPr>
              <w:rPr>
                <w:sz w:val="20"/>
                <w:szCs w:val="20"/>
              </w:rPr>
            </w:pPr>
            <w:r>
              <w:rPr>
                <w:rFonts w:ascii="Calibri" w:eastAsia="Calibri" w:hAnsi="Calibri" w:cs="Calibri"/>
                <w:sz w:val="20"/>
                <w:szCs w:val="20"/>
              </w:rPr>
              <w:t>SMR</w:t>
            </w:r>
          </w:p>
        </w:tc>
        <w:tc>
          <w:tcPr>
            <w:tcW w:w="1286" w:type="dxa"/>
            <w:tcBorders>
              <w:top w:val="nil"/>
              <w:left w:val="nil"/>
              <w:bottom w:val="nil"/>
              <w:right w:val="nil"/>
            </w:tcBorders>
            <w:tcMar>
              <w:top w:w="-267" w:type="dxa"/>
              <w:left w:w="-267" w:type="dxa"/>
              <w:bottom w:w="-267" w:type="dxa"/>
              <w:right w:w="-267" w:type="dxa"/>
            </w:tcMar>
            <w:vAlign w:val="bottom"/>
          </w:tcPr>
          <w:p w14:paraId="11734CBF"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0F53F3E3" w14:textId="77777777" w:rsidR="00142F34" w:rsidRDefault="00142F34">
            <w:pPr>
              <w:rPr>
                <w:sz w:val="20"/>
                <w:szCs w:val="20"/>
              </w:rPr>
            </w:pPr>
          </w:p>
        </w:tc>
      </w:tr>
      <w:tr w:rsidR="00142F34" w14:paraId="118399DF"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3A64F812" w14:textId="77777777" w:rsidR="00142F34" w:rsidRDefault="00353792">
            <w:pPr>
              <w:rPr>
                <w:sz w:val="20"/>
                <w:szCs w:val="20"/>
              </w:rPr>
            </w:pPr>
            <w:r>
              <w:rPr>
                <w:rFonts w:ascii="Calibri" w:eastAsia="Calibri" w:hAnsi="Calibri" w:cs="Calibri"/>
                <w:sz w:val="20"/>
                <w:szCs w:val="20"/>
              </w:rPr>
              <w:t>Abalone Cove SMCA</w:t>
            </w:r>
          </w:p>
        </w:tc>
        <w:tc>
          <w:tcPr>
            <w:tcW w:w="1157" w:type="dxa"/>
            <w:tcBorders>
              <w:top w:val="nil"/>
              <w:left w:val="nil"/>
              <w:bottom w:val="nil"/>
              <w:right w:val="nil"/>
            </w:tcBorders>
            <w:tcMar>
              <w:top w:w="-267" w:type="dxa"/>
              <w:left w:w="-267" w:type="dxa"/>
              <w:bottom w:w="-267" w:type="dxa"/>
              <w:right w:w="-267" w:type="dxa"/>
            </w:tcMar>
            <w:vAlign w:val="bottom"/>
          </w:tcPr>
          <w:p w14:paraId="4E8D8B80"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272D99D9"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1B73E656" w14:textId="77777777" w:rsidR="00142F34" w:rsidRDefault="00353792">
            <w:pPr>
              <w:rPr>
                <w:sz w:val="20"/>
                <w:szCs w:val="20"/>
              </w:rPr>
            </w:pPr>
            <w:r>
              <w:rPr>
                <w:rFonts w:ascii="Calibri" w:eastAsia="Calibri" w:hAnsi="Calibri" w:cs="Calibri"/>
                <w:sz w:val="20"/>
                <w:szCs w:val="20"/>
              </w:rPr>
              <w:t>SMR</w:t>
            </w:r>
          </w:p>
        </w:tc>
        <w:tc>
          <w:tcPr>
            <w:tcW w:w="1286" w:type="dxa"/>
            <w:tcBorders>
              <w:top w:val="nil"/>
              <w:left w:val="nil"/>
              <w:bottom w:val="nil"/>
              <w:right w:val="nil"/>
            </w:tcBorders>
            <w:tcMar>
              <w:top w:w="-267" w:type="dxa"/>
              <w:left w:w="-267" w:type="dxa"/>
              <w:bottom w:w="-267" w:type="dxa"/>
              <w:right w:w="-267" w:type="dxa"/>
            </w:tcMar>
            <w:vAlign w:val="bottom"/>
          </w:tcPr>
          <w:p w14:paraId="4858362D"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7B233A61" w14:textId="77777777" w:rsidR="00142F34" w:rsidRDefault="00142F34">
            <w:pPr>
              <w:rPr>
                <w:sz w:val="20"/>
                <w:szCs w:val="20"/>
              </w:rPr>
            </w:pPr>
          </w:p>
        </w:tc>
      </w:tr>
      <w:tr w:rsidR="00142F34" w14:paraId="08868C51"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00B2B271" w14:textId="77777777" w:rsidR="00142F34" w:rsidRDefault="00353792">
            <w:pPr>
              <w:rPr>
                <w:sz w:val="20"/>
                <w:szCs w:val="20"/>
              </w:rPr>
            </w:pPr>
            <w:r>
              <w:rPr>
                <w:rFonts w:ascii="Calibri" w:eastAsia="Calibri" w:hAnsi="Calibri" w:cs="Calibri"/>
                <w:sz w:val="20"/>
                <w:szCs w:val="20"/>
              </w:rPr>
              <w:t>Farnsworth Onshore SMCA</w:t>
            </w:r>
          </w:p>
        </w:tc>
        <w:tc>
          <w:tcPr>
            <w:tcW w:w="1157" w:type="dxa"/>
            <w:tcBorders>
              <w:top w:val="nil"/>
              <w:left w:val="nil"/>
              <w:bottom w:val="nil"/>
              <w:right w:val="nil"/>
            </w:tcBorders>
            <w:tcMar>
              <w:top w:w="-267" w:type="dxa"/>
              <w:left w:w="-267" w:type="dxa"/>
              <w:bottom w:w="-267" w:type="dxa"/>
              <w:right w:w="-267" w:type="dxa"/>
            </w:tcMar>
            <w:vAlign w:val="bottom"/>
          </w:tcPr>
          <w:p w14:paraId="627455E4"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240FF88D"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13BF0DAB" w14:textId="77777777" w:rsidR="00142F34" w:rsidRDefault="00353792">
            <w:pPr>
              <w:rPr>
                <w:sz w:val="20"/>
                <w:szCs w:val="20"/>
              </w:rPr>
            </w:pPr>
            <w:r>
              <w:rPr>
                <w:rFonts w:ascii="Calibri" w:eastAsia="Calibri" w:hAnsi="Calibri" w:cs="Calibri"/>
                <w:sz w:val="20"/>
                <w:szCs w:val="20"/>
              </w:rPr>
              <w:t>SMR</w:t>
            </w:r>
          </w:p>
        </w:tc>
        <w:tc>
          <w:tcPr>
            <w:tcW w:w="1286" w:type="dxa"/>
            <w:tcBorders>
              <w:top w:val="nil"/>
              <w:left w:val="nil"/>
              <w:bottom w:val="nil"/>
              <w:right w:val="nil"/>
            </w:tcBorders>
            <w:tcMar>
              <w:top w:w="-267" w:type="dxa"/>
              <w:left w:w="-267" w:type="dxa"/>
              <w:bottom w:w="-267" w:type="dxa"/>
              <w:right w:w="-267" w:type="dxa"/>
            </w:tcMar>
            <w:vAlign w:val="bottom"/>
          </w:tcPr>
          <w:p w14:paraId="237C27CC"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6D0F8C4E" w14:textId="77777777" w:rsidR="00142F34" w:rsidRDefault="00142F34">
            <w:pPr>
              <w:rPr>
                <w:sz w:val="20"/>
                <w:szCs w:val="20"/>
              </w:rPr>
            </w:pPr>
          </w:p>
        </w:tc>
      </w:tr>
      <w:tr w:rsidR="00142F34" w14:paraId="102C23D5"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2CC1BC32" w14:textId="77777777" w:rsidR="00142F34" w:rsidRDefault="00353792">
            <w:pPr>
              <w:rPr>
                <w:sz w:val="20"/>
                <w:szCs w:val="20"/>
              </w:rPr>
            </w:pPr>
            <w:r>
              <w:rPr>
                <w:rFonts w:ascii="Calibri" w:eastAsia="Calibri" w:hAnsi="Calibri" w:cs="Calibri"/>
                <w:sz w:val="20"/>
                <w:szCs w:val="20"/>
              </w:rPr>
              <w:t>Point Dume SMCA</w:t>
            </w:r>
          </w:p>
        </w:tc>
        <w:tc>
          <w:tcPr>
            <w:tcW w:w="1157" w:type="dxa"/>
            <w:tcBorders>
              <w:top w:val="nil"/>
              <w:left w:val="nil"/>
              <w:bottom w:val="nil"/>
              <w:right w:val="nil"/>
            </w:tcBorders>
            <w:tcMar>
              <w:top w:w="-267" w:type="dxa"/>
              <w:left w:w="-267" w:type="dxa"/>
              <w:bottom w:w="-267" w:type="dxa"/>
              <w:right w:w="-267" w:type="dxa"/>
            </w:tcMar>
            <w:vAlign w:val="bottom"/>
          </w:tcPr>
          <w:p w14:paraId="1F5D898E"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6272D9AF"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6B160B41" w14:textId="77777777" w:rsidR="00142F34" w:rsidRDefault="00353792">
            <w:pPr>
              <w:rPr>
                <w:sz w:val="20"/>
                <w:szCs w:val="20"/>
              </w:rPr>
            </w:pPr>
            <w:r>
              <w:rPr>
                <w:rFonts w:ascii="Calibri" w:eastAsia="Calibri" w:hAnsi="Calibri" w:cs="Calibri"/>
                <w:sz w:val="20"/>
                <w:szCs w:val="20"/>
              </w:rPr>
              <w:t>SMR</w:t>
            </w:r>
          </w:p>
        </w:tc>
        <w:tc>
          <w:tcPr>
            <w:tcW w:w="1286" w:type="dxa"/>
            <w:tcBorders>
              <w:top w:val="nil"/>
              <w:left w:val="nil"/>
              <w:bottom w:val="nil"/>
              <w:right w:val="nil"/>
            </w:tcBorders>
            <w:tcMar>
              <w:top w:w="-267" w:type="dxa"/>
              <w:left w:w="-267" w:type="dxa"/>
              <w:bottom w:w="-267" w:type="dxa"/>
              <w:right w:w="-267" w:type="dxa"/>
            </w:tcMar>
            <w:vAlign w:val="bottom"/>
          </w:tcPr>
          <w:p w14:paraId="47BAA00B"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5D9AA155" w14:textId="77777777" w:rsidR="00142F34" w:rsidRDefault="00142F34">
            <w:pPr>
              <w:rPr>
                <w:sz w:val="20"/>
                <w:szCs w:val="20"/>
              </w:rPr>
            </w:pPr>
          </w:p>
        </w:tc>
      </w:tr>
      <w:tr w:rsidR="00142F34" w14:paraId="291A1E2C"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08674FB7" w14:textId="77777777" w:rsidR="00142F34" w:rsidRDefault="00353792">
            <w:pPr>
              <w:rPr>
                <w:sz w:val="20"/>
                <w:szCs w:val="20"/>
              </w:rPr>
            </w:pPr>
            <w:r>
              <w:rPr>
                <w:rFonts w:ascii="Calibri" w:eastAsia="Calibri" w:hAnsi="Calibri" w:cs="Calibri"/>
                <w:sz w:val="20"/>
                <w:szCs w:val="20"/>
              </w:rPr>
              <w:t>Swami's SMCA</w:t>
            </w:r>
          </w:p>
        </w:tc>
        <w:tc>
          <w:tcPr>
            <w:tcW w:w="1157" w:type="dxa"/>
            <w:tcBorders>
              <w:top w:val="nil"/>
              <w:left w:val="nil"/>
              <w:bottom w:val="nil"/>
              <w:right w:val="nil"/>
            </w:tcBorders>
            <w:tcMar>
              <w:top w:w="-267" w:type="dxa"/>
              <w:left w:w="-267" w:type="dxa"/>
              <w:bottom w:w="-267" w:type="dxa"/>
              <w:right w:w="-267" w:type="dxa"/>
            </w:tcMar>
            <w:vAlign w:val="bottom"/>
          </w:tcPr>
          <w:p w14:paraId="7E69CED5"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3C30B9CA"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34545054" w14:textId="77777777" w:rsidR="00142F34" w:rsidRDefault="00353792">
            <w:pPr>
              <w:rPr>
                <w:sz w:val="20"/>
                <w:szCs w:val="20"/>
              </w:rPr>
            </w:pPr>
            <w:r>
              <w:rPr>
                <w:rFonts w:ascii="Calibri" w:eastAsia="Calibri" w:hAnsi="Calibri" w:cs="Calibri"/>
                <w:sz w:val="20"/>
                <w:szCs w:val="20"/>
              </w:rPr>
              <w:t>SMR</w:t>
            </w:r>
          </w:p>
        </w:tc>
        <w:tc>
          <w:tcPr>
            <w:tcW w:w="1286" w:type="dxa"/>
            <w:tcBorders>
              <w:top w:val="nil"/>
              <w:left w:val="nil"/>
              <w:bottom w:val="nil"/>
              <w:right w:val="nil"/>
            </w:tcBorders>
            <w:tcMar>
              <w:top w:w="-267" w:type="dxa"/>
              <w:left w:w="-267" w:type="dxa"/>
              <w:bottom w:w="-267" w:type="dxa"/>
              <w:right w:w="-267" w:type="dxa"/>
            </w:tcMar>
            <w:vAlign w:val="bottom"/>
          </w:tcPr>
          <w:p w14:paraId="219A671B" w14:textId="77777777" w:rsidR="00142F34" w:rsidRDefault="00353792">
            <w:pPr>
              <w:rPr>
                <w:sz w:val="20"/>
                <w:szCs w:val="20"/>
              </w:rPr>
            </w:pPr>
            <w:r>
              <w:rPr>
                <w:rFonts w:ascii="Calibri" w:eastAsia="Calibri" w:hAnsi="Calibri" w:cs="Calibri"/>
                <w:sz w:val="20"/>
                <w:szCs w:val="20"/>
              </w:rPr>
              <w:t>SMR</w:t>
            </w:r>
          </w:p>
        </w:tc>
        <w:tc>
          <w:tcPr>
            <w:tcW w:w="1186" w:type="dxa"/>
            <w:tcBorders>
              <w:top w:val="nil"/>
              <w:left w:val="nil"/>
              <w:bottom w:val="nil"/>
              <w:right w:val="nil"/>
            </w:tcBorders>
            <w:tcMar>
              <w:top w:w="-267" w:type="dxa"/>
              <w:left w:w="-267" w:type="dxa"/>
              <w:bottom w:w="-267" w:type="dxa"/>
              <w:right w:w="-267" w:type="dxa"/>
            </w:tcMar>
            <w:vAlign w:val="bottom"/>
          </w:tcPr>
          <w:p w14:paraId="3B724050" w14:textId="77777777" w:rsidR="00142F34" w:rsidRDefault="00142F34">
            <w:pPr>
              <w:rPr>
                <w:sz w:val="20"/>
                <w:szCs w:val="20"/>
              </w:rPr>
            </w:pPr>
          </w:p>
        </w:tc>
      </w:tr>
      <w:tr w:rsidR="00142F34" w14:paraId="2995DCE6"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6A04410B" w14:textId="77777777" w:rsidR="00142F34" w:rsidRDefault="00353792">
            <w:pPr>
              <w:rPr>
                <w:sz w:val="20"/>
                <w:szCs w:val="20"/>
              </w:rPr>
            </w:pPr>
            <w:r>
              <w:rPr>
                <w:rFonts w:ascii="Calibri" w:eastAsia="Calibri" w:hAnsi="Calibri" w:cs="Calibri"/>
                <w:sz w:val="20"/>
                <w:szCs w:val="20"/>
              </w:rPr>
              <w:t>Piedras Blancas SMCA</w:t>
            </w:r>
          </w:p>
        </w:tc>
        <w:tc>
          <w:tcPr>
            <w:tcW w:w="1157" w:type="dxa"/>
            <w:tcBorders>
              <w:top w:val="nil"/>
              <w:left w:val="nil"/>
              <w:bottom w:val="nil"/>
              <w:right w:val="nil"/>
            </w:tcBorders>
            <w:tcMar>
              <w:top w:w="-267" w:type="dxa"/>
              <w:left w:w="-267" w:type="dxa"/>
              <w:bottom w:w="-267" w:type="dxa"/>
              <w:right w:w="-267" w:type="dxa"/>
            </w:tcMar>
            <w:vAlign w:val="bottom"/>
          </w:tcPr>
          <w:p w14:paraId="404032A4"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79E389C7"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29298D15" w14:textId="77777777" w:rsidR="00142F34" w:rsidRDefault="00142F34">
            <w:pPr>
              <w:rPr>
                <w:sz w:val="20"/>
                <w:szCs w:val="20"/>
              </w:rPr>
            </w:pPr>
          </w:p>
        </w:tc>
        <w:tc>
          <w:tcPr>
            <w:tcW w:w="1286" w:type="dxa"/>
            <w:tcBorders>
              <w:top w:val="nil"/>
              <w:left w:val="nil"/>
              <w:bottom w:val="nil"/>
              <w:right w:val="nil"/>
            </w:tcBorders>
            <w:tcMar>
              <w:top w:w="-267" w:type="dxa"/>
              <w:left w:w="-267" w:type="dxa"/>
              <w:bottom w:w="-267" w:type="dxa"/>
              <w:right w:w="-267" w:type="dxa"/>
            </w:tcMar>
            <w:vAlign w:val="bottom"/>
          </w:tcPr>
          <w:p w14:paraId="3A1626C9"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7EDAC3C8" w14:textId="77777777" w:rsidR="00142F34" w:rsidRDefault="00353792">
            <w:pPr>
              <w:rPr>
                <w:sz w:val="20"/>
                <w:szCs w:val="20"/>
              </w:rPr>
            </w:pPr>
            <w:r>
              <w:rPr>
                <w:rFonts w:ascii="Calibri" w:eastAsia="Calibri" w:hAnsi="Calibri" w:cs="Calibri"/>
                <w:sz w:val="20"/>
                <w:szCs w:val="20"/>
              </w:rPr>
              <w:t>SMR</w:t>
            </w:r>
          </w:p>
        </w:tc>
      </w:tr>
      <w:tr w:rsidR="00142F34" w14:paraId="19AE2153"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7548262A" w14:textId="77777777" w:rsidR="00142F34" w:rsidRDefault="00353792">
            <w:pPr>
              <w:rPr>
                <w:sz w:val="20"/>
                <w:szCs w:val="20"/>
              </w:rPr>
            </w:pPr>
            <w:r>
              <w:rPr>
                <w:rFonts w:ascii="Calibri" w:eastAsia="Calibri" w:hAnsi="Calibri" w:cs="Calibri"/>
                <w:sz w:val="20"/>
                <w:szCs w:val="20"/>
              </w:rPr>
              <w:t>Point Sur SMCA</w:t>
            </w:r>
          </w:p>
        </w:tc>
        <w:tc>
          <w:tcPr>
            <w:tcW w:w="1157" w:type="dxa"/>
            <w:tcBorders>
              <w:top w:val="nil"/>
              <w:left w:val="nil"/>
              <w:bottom w:val="nil"/>
              <w:right w:val="nil"/>
            </w:tcBorders>
            <w:tcMar>
              <w:top w:w="-267" w:type="dxa"/>
              <w:left w:w="-267" w:type="dxa"/>
              <w:bottom w:w="-267" w:type="dxa"/>
              <w:right w:w="-267" w:type="dxa"/>
            </w:tcMar>
            <w:vAlign w:val="bottom"/>
          </w:tcPr>
          <w:p w14:paraId="6BED0574"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7EF71811"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686337CA" w14:textId="77777777" w:rsidR="00142F34" w:rsidRDefault="00142F34">
            <w:pPr>
              <w:rPr>
                <w:sz w:val="20"/>
                <w:szCs w:val="20"/>
              </w:rPr>
            </w:pPr>
          </w:p>
        </w:tc>
        <w:tc>
          <w:tcPr>
            <w:tcW w:w="1286" w:type="dxa"/>
            <w:tcBorders>
              <w:top w:val="nil"/>
              <w:left w:val="nil"/>
              <w:bottom w:val="nil"/>
              <w:right w:val="nil"/>
            </w:tcBorders>
            <w:tcMar>
              <w:top w:w="-267" w:type="dxa"/>
              <w:left w:w="-267" w:type="dxa"/>
              <w:bottom w:w="-267" w:type="dxa"/>
              <w:right w:w="-267" w:type="dxa"/>
            </w:tcMar>
            <w:vAlign w:val="bottom"/>
          </w:tcPr>
          <w:p w14:paraId="416024B6"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206D3C47" w14:textId="77777777" w:rsidR="00142F34" w:rsidRDefault="00353792">
            <w:pPr>
              <w:rPr>
                <w:sz w:val="20"/>
                <w:szCs w:val="20"/>
              </w:rPr>
            </w:pPr>
            <w:r>
              <w:rPr>
                <w:rFonts w:ascii="Calibri" w:eastAsia="Calibri" w:hAnsi="Calibri" w:cs="Calibri"/>
                <w:sz w:val="20"/>
                <w:szCs w:val="20"/>
              </w:rPr>
              <w:t>SMR</w:t>
            </w:r>
          </w:p>
        </w:tc>
      </w:tr>
      <w:tr w:rsidR="00142F34" w14:paraId="4203CD11"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4841231A" w14:textId="77777777" w:rsidR="00142F34" w:rsidRDefault="00353792">
            <w:pPr>
              <w:rPr>
                <w:sz w:val="20"/>
                <w:szCs w:val="20"/>
              </w:rPr>
            </w:pPr>
            <w:r>
              <w:rPr>
                <w:rFonts w:ascii="Calibri" w:eastAsia="Calibri" w:hAnsi="Calibri" w:cs="Calibri"/>
                <w:sz w:val="20"/>
                <w:szCs w:val="20"/>
              </w:rPr>
              <w:t>Southeast Farallon Island SMCA</w:t>
            </w:r>
          </w:p>
        </w:tc>
        <w:tc>
          <w:tcPr>
            <w:tcW w:w="1157" w:type="dxa"/>
            <w:tcBorders>
              <w:top w:val="nil"/>
              <w:left w:val="nil"/>
              <w:bottom w:val="nil"/>
              <w:right w:val="nil"/>
            </w:tcBorders>
            <w:tcMar>
              <w:top w:w="-267" w:type="dxa"/>
              <w:left w:w="-267" w:type="dxa"/>
              <w:bottom w:w="-267" w:type="dxa"/>
              <w:right w:w="-267" w:type="dxa"/>
            </w:tcMar>
            <w:vAlign w:val="bottom"/>
          </w:tcPr>
          <w:p w14:paraId="05EC6DE5"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5A40AEAD"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7E79FD6F" w14:textId="77777777" w:rsidR="00142F34" w:rsidRDefault="00142F34">
            <w:pPr>
              <w:rPr>
                <w:sz w:val="20"/>
                <w:szCs w:val="20"/>
              </w:rPr>
            </w:pPr>
          </w:p>
        </w:tc>
        <w:tc>
          <w:tcPr>
            <w:tcW w:w="1286" w:type="dxa"/>
            <w:tcBorders>
              <w:top w:val="nil"/>
              <w:left w:val="nil"/>
              <w:bottom w:val="nil"/>
              <w:right w:val="nil"/>
            </w:tcBorders>
            <w:tcMar>
              <w:top w:w="-267" w:type="dxa"/>
              <w:left w:w="-267" w:type="dxa"/>
              <w:bottom w:w="-267" w:type="dxa"/>
              <w:right w:w="-267" w:type="dxa"/>
            </w:tcMar>
            <w:vAlign w:val="bottom"/>
          </w:tcPr>
          <w:p w14:paraId="28FC7C51"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793A05F7" w14:textId="77777777" w:rsidR="00142F34" w:rsidRDefault="00353792">
            <w:pPr>
              <w:rPr>
                <w:sz w:val="20"/>
                <w:szCs w:val="20"/>
              </w:rPr>
            </w:pPr>
            <w:r>
              <w:rPr>
                <w:rFonts w:ascii="Calibri" w:eastAsia="Calibri" w:hAnsi="Calibri" w:cs="Calibri"/>
                <w:sz w:val="20"/>
                <w:szCs w:val="20"/>
              </w:rPr>
              <w:t>SMR</w:t>
            </w:r>
          </w:p>
        </w:tc>
      </w:tr>
      <w:tr w:rsidR="00142F34" w14:paraId="68087916"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26DED414" w14:textId="77777777" w:rsidR="00142F34" w:rsidRDefault="00353792">
            <w:pPr>
              <w:rPr>
                <w:sz w:val="20"/>
                <w:szCs w:val="20"/>
              </w:rPr>
            </w:pPr>
            <w:r>
              <w:rPr>
                <w:rFonts w:ascii="Calibri" w:eastAsia="Calibri" w:hAnsi="Calibri" w:cs="Calibri"/>
                <w:sz w:val="20"/>
                <w:szCs w:val="20"/>
              </w:rPr>
              <w:t>Point Arena SMCA</w:t>
            </w:r>
          </w:p>
        </w:tc>
        <w:tc>
          <w:tcPr>
            <w:tcW w:w="1157" w:type="dxa"/>
            <w:tcBorders>
              <w:top w:val="nil"/>
              <w:left w:val="nil"/>
              <w:bottom w:val="nil"/>
              <w:right w:val="nil"/>
            </w:tcBorders>
            <w:tcMar>
              <w:top w:w="-267" w:type="dxa"/>
              <w:left w:w="-267" w:type="dxa"/>
              <w:bottom w:w="-267" w:type="dxa"/>
              <w:right w:w="-267" w:type="dxa"/>
            </w:tcMar>
            <w:vAlign w:val="bottom"/>
          </w:tcPr>
          <w:p w14:paraId="4D7AC102"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794B36F9"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5588F913" w14:textId="77777777" w:rsidR="00142F34" w:rsidRDefault="00142F34">
            <w:pPr>
              <w:rPr>
                <w:sz w:val="20"/>
                <w:szCs w:val="20"/>
              </w:rPr>
            </w:pPr>
          </w:p>
        </w:tc>
        <w:tc>
          <w:tcPr>
            <w:tcW w:w="1286" w:type="dxa"/>
            <w:tcBorders>
              <w:top w:val="nil"/>
              <w:left w:val="nil"/>
              <w:bottom w:val="nil"/>
              <w:right w:val="nil"/>
            </w:tcBorders>
            <w:tcMar>
              <w:top w:w="-267" w:type="dxa"/>
              <w:left w:w="-267" w:type="dxa"/>
              <w:bottom w:w="-267" w:type="dxa"/>
              <w:right w:w="-267" w:type="dxa"/>
            </w:tcMar>
            <w:vAlign w:val="bottom"/>
          </w:tcPr>
          <w:p w14:paraId="02C82918"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53DD335E" w14:textId="77777777" w:rsidR="00142F34" w:rsidRDefault="00353792">
            <w:pPr>
              <w:rPr>
                <w:sz w:val="20"/>
                <w:szCs w:val="20"/>
              </w:rPr>
            </w:pPr>
            <w:r>
              <w:rPr>
                <w:rFonts w:ascii="Calibri" w:eastAsia="Calibri" w:hAnsi="Calibri" w:cs="Calibri"/>
                <w:sz w:val="20"/>
                <w:szCs w:val="20"/>
              </w:rPr>
              <w:t>SMR</w:t>
            </w:r>
          </w:p>
        </w:tc>
      </w:tr>
      <w:tr w:rsidR="00142F34" w14:paraId="52735C6D"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281A2CF7" w14:textId="77777777" w:rsidR="00142F34" w:rsidRDefault="00353792">
            <w:pPr>
              <w:rPr>
                <w:sz w:val="20"/>
                <w:szCs w:val="20"/>
              </w:rPr>
            </w:pPr>
            <w:r>
              <w:rPr>
                <w:rFonts w:ascii="Calibri" w:eastAsia="Calibri" w:hAnsi="Calibri" w:cs="Calibri"/>
                <w:sz w:val="20"/>
                <w:szCs w:val="20"/>
              </w:rPr>
              <w:t>Portuguese Ledge SMCA</w:t>
            </w:r>
          </w:p>
        </w:tc>
        <w:tc>
          <w:tcPr>
            <w:tcW w:w="1157" w:type="dxa"/>
            <w:tcBorders>
              <w:top w:val="nil"/>
              <w:left w:val="nil"/>
              <w:bottom w:val="nil"/>
              <w:right w:val="nil"/>
            </w:tcBorders>
            <w:tcMar>
              <w:top w:w="-267" w:type="dxa"/>
              <w:left w:w="-267" w:type="dxa"/>
              <w:bottom w:w="-267" w:type="dxa"/>
              <w:right w:w="-267" w:type="dxa"/>
            </w:tcMar>
            <w:vAlign w:val="bottom"/>
          </w:tcPr>
          <w:p w14:paraId="0F3BCFC2"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049DF8A8"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3B58FAD5" w14:textId="77777777" w:rsidR="00142F34" w:rsidRDefault="00142F34">
            <w:pPr>
              <w:rPr>
                <w:sz w:val="20"/>
                <w:szCs w:val="20"/>
              </w:rPr>
            </w:pPr>
          </w:p>
        </w:tc>
        <w:tc>
          <w:tcPr>
            <w:tcW w:w="1286" w:type="dxa"/>
            <w:tcBorders>
              <w:top w:val="nil"/>
              <w:left w:val="nil"/>
              <w:bottom w:val="nil"/>
              <w:right w:val="nil"/>
            </w:tcBorders>
            <w:tcMar>
              <w:top w:w="-267" w:type="dxa"/>
              <w:left w:w="-267" w:type="dxa"/>
              <w:bottom w:w="-267" w:type="dxa"/>
              <w:right w:w="-267" w:type="dxa"/>
            </w:tcMar>
            <w:vAlign w:val="bottom"/>
          </w:tcPr>
          <w:p w14:paraId="5F9B80E3"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6BAC778D" w14:textId="77777777" w:rsidR="00142F34" w:rsidRDefault="00353792">
            <w:pPr>
              <w:rPr>
                <w:sz w:val="20"/>
                <w:szCs w:val="20"/>
              </w:rPr>
            </w:pPr>
            <w:r>
              <w:rPr>
                <w:rFonts w:ascii="Calibri" w:eastAsia="Calibri" w:hAnsi="Calibri" w:cs="Calibri"/>
                <w:sz w:val="20"/>
                <w:szCs w:val="20"/>
              </w:rPr>
              <w:t>SMR</w:t>
            </w:r>
          </w:p>
        </w:tc>
      </w:tr>
      <w:tr w:rsidR="00142F34" w14:paraId="5D812580" w14:textId="77777777">
        <w:trPr>
          <w:trHeight w:val="270"/>
        </w:trPr>
        <w:tc>
          <w:tcPr>
            <w:tcW w:w="3343" w:type="dxa"/>
            <w:tcBorders>
              <w:top w:val="nil"/>
              <w:left w:val="nil"/>
              <w:bottom w:val="nil"/>
              <w:right w:val="nil"/>
            </w:tcBorders>
            <w:tcMar>
              <w:top w:w="-267" w:type="dxa"/>
              <w:left w:w="-267" w:type="dxa"/>
              <w:bottom w:w="-267" w:type="dxa"/>
              <w:right w:w="-267" w:type="dxa"/>
            </w:tcMar>
            <w:vAlign w:val="bottom"/>
          </w:tcPr>
          <w:p w14:paraId="2EAD9359" w14:textId="77777777" w:rsidR="00142F34" w:rsidRDefault="00353792">
            <w:pPr>
              <w:rPr>
                <w:sz w:val="20"/>
                <w:szCs w:val="20"/>
              </w:rPr>
            </w:pPr>
            <w:r>
              <w:rPr>
                <w:rFonts w:ascii="Calibri" w:eastAsia="Calibri" w:hAnsi="Calibri" w:cs="Calibri"/>
                <w:sz w:val="20"/>
                <w:szCs w:val="20"/>
              </w:rPr>
              <w:t>Big Creek SMCA</w:t>
            </w:r>
          </w:p>
        </w:tc>
        <w:tc>
          <w:tcPr>
            <w:tcW w:w="1157" w:type="dxa"/>
            <w:tcBorders>
              <w:top w:val="nil"/>
              <w:left w:val="nil"/>
              <w:bottom w:val="nil"/>
              <w:right w:val="nil"/>
            </w:tcBorders>
            <w:tcMar>
              <w:top w:w="-267" w:type="dxa"/>
              <w:left w:w="-267" w:type="dxa"/>
              <w:bottom w:w="-267" w:type="dxa"/>
              <w:right w:w="-267" w:type="dxa"/>
            </w:tcMar>
            <w:vAlign w:val="bottom"/>
          </w:tcPr>
          <w:p w14:paraId="53FA7753" w14:textId="77777777" w:rsidR="00142F34" w:rsidRDefault="00353792">
            <w:pPr>
              <w:rPr>
                <w:sz w:val="20"/>
                <w:szCs w:val="20"/>
              </w:rPr>
            </w:pPr>
            <w:r>
              <w:rPr>
                <w:rFonts w:ascii="Calibri" w:eastAsia="Calibri" w:hAnsi="Calibri" w:cs="Calibri"/>
                <w:sz w:val="20"/>
                <w:szCs w:val="20"/>
              </w:rPr>
              <w:t>SMCA</w:t>
            </w:r>
          </w:p>
        </w:tc>
        <w:tc>
          <w:tcPr>
            <w:tcW w:w="1171" w:type="dxa"/>
            <w:tcBorders>
              <w:top w:val="nil"/>
              <w:left w:val="nil"/>
              <w:bottom w:val="nil"/>
              <w:right w:val="nil"/>
            </w:tcBorders>
            <w:tcMar>
              <w:top w:w="-267" w:type="dxa"/>
              <w:left w:w="-267" w:type="dxa"/>
              <w:bottom w:w="-267" w:type="dxa"/>
              <w:right w:w="-267" w:type="dxa"/>
            </w:tcMar>
            <w:vAlign w:val="bottom"/>
          </w:tcPr>
          <w:p w14:paraId="4AC09B9F" w14:textId="77777777" w:rsidR="00142F34" w:rsidRDefault="00142F34">
            <w:pPr>
              <w:rPr>
                <w:sz w:val="20"/>
                <w:szCs w:val="20"/>
              </w:rPr>
            </w:pPr>
          </w:p>
        </w:tc>
        <w:tc>
          <w:tcPr>
            <w:tcW w:w="1214" w:type="dxa"/>
            <w:tcBorders>
              <w:top w:val="nil"/>
              <w:left w:val="nil"/>
              <w:bottom w:val="nil"/>
              <w:right w:val="nil"/>
            </w:tcBorders>
            <w:tcMar>
              <w:top w:w="-267" w:type="dxa"/>
              <w:left w:w="-267" w:type="dxa"/>
              <w:bottom w:w="-267" w:type="dxa"/>
              <w:right w:w="-267" w:type="dxa"/>
            </w:tcMar>
            <w:vAlign w:val="bottom"/>
          </w:tcPr>
          <w:p w14:paraId="5A1EEEE3" w14:textId="77777777" w:rsidR="00142F34" w:rsidRDefault="00142F34">
            <w:pPr>
              <w:rPr>
                <w:sz w:val="20"/>
                <w:szCs w:val="20"/>
              </w:rPr>
            </w:pPr>
          </w:p>
        </w:tc>
        <w:tc>
          <w:tcPr>
            <w:tcW w:w="1286" w:type="dxa"/>
            <w:tcBorders>
              <w:top w:val="nil"/>
              <w:left w:val="nil"/>
              <w:bottom w:val="nil"/>
              <w:right w:val="nil"/>
            </w:tcBorders>
            <w:tcMar>
              <w:top w:w="-267" w:type="dxa"/>
              <w:left w:w="-267" w:type="dxa"/>
              <w:bottom w:w="-267" w:type="dxa"/>
              <w:right w:w="-267" w:type="dxa"/>
            </w:tcMar>
            <w:vAlign w:val="bottom"/>
          </w:tcPr>
          <w:p w14:paraId="6FBF6948" w14:textId="77777777" w:rsidR="00142F34" w:rsidRDefault="00142F34">
            <w:pPr>
              <w:rPr>
                <w:sz w:val="20"/>
                <w:szCs w:val="20"/>
              </w:rPr>
            </w:pPr>
          </w:p>
        </w:tc>
        <w:tc>
          <w:tcPr>
            <w:tcW w:w="1186" w:type="dxa"/>
            <w:tcBorders>
              <w:top w:val="nil"/>
              <w:left w:val="nil"/>
              <w:bottom w:val="nil"/>
              <w:right w:val="nil"/>
            </w:tcBorders>
            <w:tcMar>
              <w:top w:w="-267" w:type="dxa"/>
              <w:left w:w="-267" w:type="dxa"/>
              <w:bottom w:w="-267" w:type="dxa"/>
              <w:right w:w="-267" w:type="dxa"/>
            </w:tcMar>
            <w:vAlign w:val="bottom"/>
          </w:tcPr>
          <w:p w14:paraId="1D36E1CD" w14:textId="77777777" w:rsidR="00142F34" w:rsidRDefault="00353792">
            <w:pPr>
              <w:rPr>
                <w:sz w:val="20"/>
                <w:szCs w:val="20"/>
              </w:rPr>
            </w:pPr>
            <w:r>
              <w:rPr>
                <w:rFonts w:ascii="Calibri" w:eastAsia="Calibri" w:hAnsi="Calibri" w:cs="Calibri"/>
                <w:sz w:val="20"/>
                <w:szCs w:val="20"/>
              </w:rPr>
              <w:t>SMR</w:t>
            </w:r>
          </w:p>
        </w:tc>
      </w:tr>
    </w:tbl>
    <w:p w14:paraId="3E8889E6" w14:textId="77777777" w:rsidR="00142F34" w:rsidRDefault="00142F34"/>
    <w:p w14:paraId="171F13B3" w14:textId="77777777" w:rsidR="00142F34" w:rsidRDefault="00142F34"/>
    <w:p w14:paraId="1E437705" w14:textId="77777777" w:rsidR="00142F34" w:rsidRDefault="00353792">
      <w:r>
        <w:rPr>
          <w:b/>
        </w:rPr>
        <w:t xml:space="preserve">Table S5. </w:t>
      </w:r>
      <w:r>
        <w:t xml:space="preserve">Sampling years by ecosystem for MPAs with paired reference sites. Empty cells indicate that particular MPA was not sampled by a given ecosystem. </w:t>
      </w:r>
    </w:p>
    <w:tbl>
      <w:tblPr>
        <w:tblW w:w="96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010"/>
        <w:gridCol w:w="1125"/>
        <w:gridCol w:w="2220"/>
        <w:gridCol w:w="2385"/>
        <w:gridCol w:w="1920"/>
      </w:tblGrid>
      <w:tr w:rsidR="00142F34" w14:paraId="28B1DD76" w14:textId="77777777">
        <w:tc>
          <w:tcPr>
            <w:tcW w:w="2010" w:type="dxa"/>
            <w:tcBorders>
              <w:top w:val="single" w:sz="3" w:space="0" w:color="000000"/>
              <w:left w:val="nil"/>
              <w:bottom w:val="single" w:sz="3" w:space="0" w:color="000000"/>
              <w:right w:val="nil"/>
            </w:tcBorders>
            <w:tcMar>
              <w:top w:w="-411" w:type="dxa"/>
              <w:left w:w="-411" w:type="dxa"/>
              <w:bottom w:w="-411" w:type="dxa"/>
              <w:right w:w="-411" w:type="dxa"/>
            </w:tcMar>
            <w:vAlign w:val="bottom"/>
          </w:tcPr>
          <w:p w14:paraId="1D39CF1D" w14:textId="77777777" w:rsidR="00142F34" w:rsidRDefault="00353792">
            <w:pPr>
              <w:rPr>
                <w:sz w:val="20"/>
                <w:szCs w:val="20"/>
              </w:rPr>
            </w:pPr>
            <w:r>
              <w:rPr>
                <w:rFonts w:ascii="Calibri" w:eastAsia="Calibri" w:hAnsi="Calibri" w:cs="Calibri"/>
                <w:b/>
                <w:sz w:val="20"/>
                <w:szCs w:val="20"/>
              </w:rPr>
              <w:t>MPA name</w:t>
            </w:r>
          </w:p>
        </w:tc>
        <w:tc>
          <w:tcPr>
            <w:tcW w:w="1125" w:type="dxa"/>
            <w:tcBorders>
              <w:top w:val="single" w:sz="3" w:space="0" w:color="000000"/>
              <w:left w:val="nil"/>
              <w:bottom w:val="single" w:sz="3" w:space="0" w:color="000000"/>
              <w:right w:val="nil"/>
            </w:tcBorders>
            <w:tcMar>
              <w:top w:w="-411" w:type="dxa"/>
              <w:left w:w="-411" w:type="dxa"/>
              <w:bottom w:w="-411" w:type="dxa"/>
              <w:right w:w="-411" w:type="dxa"/>
            </w:tcMar>
            <w:vAlign w:val="bottom"/>
          </w:tcPr>
          <w:p w14:paraId="4DCB4C46" w14:textId="77777777" w:rsidR="00142F34" w:rsidRDefault="00353792">
            <w:pPr>
              <w:rPr>
                <w:sz w:val="20"/>
                <w:szCs w:val="20"/>
              </w:rPr>
            </w:pPr>
            <w:r>
              <w:rPr>
                <w:rFonts w:ascii="Calibri" w:eastAsia="Calibri" w:hAnsi="Calibri" w:cs="Calibri"/>
                <w:b/>
                <w:sz w:val="20"/>
                <w:szCs w:val="20"/>
              </w:rPr>
              <w:t>Surf zone</w:t>
            </w:r>
          </w:p>
        </w:tc>
        <w:tc>
          <w:tcPr>
            <w:tcW w:w="2220" w:type="dxa"/>
            <w:tcBorders>
              <w:top w:val="single" w:sz="3" w:space="0" w:color="000000"/>
              <w:left w:val="nil"/>
              <w:bottom w:val="single" w:sz="3" w:space="0" w:color="000000"/>
              <w:right w:val="nil"/>
            </w:tcBorders>
            <w:tcMar>
              <w:top w:w="-411" w:type="dxa"/>
              <w:left w:w="-411" w:type="dxa"/>
              <w:bottom w:w="-411" w:type="dxa"/>
              <w:right w:w="-411" w:type="dxa"/>
            </w:tcMar>
            <w:vAlign w:val="bottom"/>
          </w:tcPr>
          <w:p w14:paraId="0B39F0E0" w14:textId="77777777" w:rsidR="00142F34" w:rsidRDefault="00353792">
            <w:pPr>
              <w:rPr>
                <w:sz w:val="20"/>
                <w:szCs w:val="20"/>
              </w:rPr>
            </w:pPr>
            <w:r>
              <w:rPr>
                <w:rFonts w:ascii="Calibri" w:eastAsia="Calibri" w:hAnsi="Calibri" w:cs="Calibri"/>
                <w:b/>
                <w:sz w:val="20"/>
                <w:szCs w:val="20"/>
              </w:rPr>
              <w:t>Kelp forest</w:t>
            </w:r>
          </w:p>
        </w:tc>
        <w:tc>
          <w:tcPr>
            <w:tcW w:w="2385" w:type="dxa"/>
            <w:tcBorders>
              <w:top w:val="single" w:sz="3" w:space="0" w:color="000000"/>
              <w:left w:val="nil"/>
              <w:bottom w:val="single" w:sz="3" w:space="0" w:color="000000"/>
              <w:right w:val="nil"/>
            </w:tcBorders>
            <w:tcMar>
              <w:top w:w="-411" w:type="dxa"/>
              <w:left w:w="-411" w:type="dxa"/>
              <w:bottom w:w="-411" w:type="dxa"/>
              <w:right w:w="-411" w:type="dxa"/>
            </w:tcMar>
            <w:vAlign w:val="bottom"/>
          </w:tcPr>
          <w:p w14:paraId="48DA73E0" w14:textId="77777777" w:rsidR="00142F34" w:rsidRDefault="00353792">
            <w:pPr>
              <w:rPr>
                <w:sz w:val="20"/>
                <w:szCs w:val="20"/>
              </w:rPr>
            </w:pPr>
            <w:r>
              <w:rPr>
                <w:rFonts w:ascii="Calibri" w:eastAsia="Calibri" w:hAnsi="Calibri" w:cs="Calibri"/>
                <w:b/>
                <w:sz w:val="20"/>
                <w:szCs w:val="20"/>
              </w:rPr>
              <w:t>Shallow reef</w:t>
            </w:r>
          </w:p>
        </w:tc>
        <w:tc>
          <w:tcPr>
            <w:tcW w:w="1920" w:type="dxa"/>
            <w:tcBorders>
              <w:top w:val="single" w:sz="3" w:space="0" w:color="000000"/>
              <w:left w:val="nil"/>
              <w:bottom w:val="single" w:sz="3" w:space="0" w:color="000000"/>
              <w:right w:val="nil"/>
            </w:tcBorders>
            <w:tcMar>
              <w:top w:w="-411" w:type="dxa"/>
              <w:left w:w="-411" w:type="dxa"/>
              <w:bottom w:w="-411" w:type="dxa"/>
              <w:right w:w="-411" w:type="dxa"/>
            </w:tcMar>
            <w:vAlign w:val="bottom"/>
          </w:tcPr>
          <w:p w14:paraId="7F9C428B" w14:textId="77777777" w:rsidR="00142F34" w:rsidRDefault="00353792">
            <w:pPr>
              <w:rPr>
                <w:sz w:val="20"/>
                <w:szCs w:val="20"/>
              </w:rPr>
            </w:pPr>
            <w:r>
              <w:rPr>
                <w:rFonts w:ascii="Calibri" w:eastAsia="Calibri" w:hAnsi="Calibri" w:cs="Calibri"/>
                <w:b/>
                <w:sz w:val="20"/>
                <w:szCs w:val="20"/>
              </w:rPr>
              <w:t>Deep reef</w:t>
            </w:r>
          </w:p>
        </w:tc>
      </w:tr>
      <w:tr w:rsidR="00D13CC8" w14:paraId="5B18863A"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4A89C139" w14:textId="77777777" w:rsidR="00142F34" w:rsidRDefault="00353792">
            <w:pPr>
              <w:rPr>
                <w:sz w:val="20"/>
                <w:szCs w:val="20"/>
              </w:rPr>
            </w:pPr>
            <w:r>
              <w:rPr>
                <w:rFonts w:ascii="Calibri" w:eastAsia="Calibri" w:hAnsi="Calibri" w:cs="Calibri"/>
                <w:sz w:val="20"/>
                <w:szCs w:val="20"/>
              </w:rPr>
              <w:t>Abalone Cove SMCA</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21C67AE1"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5664D50A" w14:textId="77777777" w:rsidR="00142F34" w:rsidRDefault="00353792">
            <w:pPr>
              <w:rPr>
                <w:sz w:val="20"/>
                <w:szCs w:val="20"/>
              </w:rPr>
            </w:pPr>
            <w:r>
              <w:rPr>
                <w:rFonts w:ascii="Calibri" w:eastAsia="Calibri" w:hAnsi="Calibri" w:cs="Calibri"/>
                <w:sz w:val="20"/>
                <w:szCs w:val="20"/>
              </w:rPr>
              <w:t>2011, 2013, 2015, 2016, 2017, 2018, 2019, 2020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754DCF86"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451F414A" w14:textId="77777777" w:rsidR="00142F34" w:rsidRDefault="00142F34">
            <w:pPr>
              <w:rPr>
                <w:sz w:val="20"/>
                <w:szCs w:val="20"/>
              </w:rPr>
            </w:pPr>
          </w:p>
        </w:tc>
      </w:tr>
      <w:tr w:rsidR="00142F34" w14:paraId="7D63FFBC" w14:textId="77777777">
        <w:tc>
          <w:tcPr>
            <w:tcW w:w="2010" w:type="dxa"/>
            <w:tcBorders>
              <w:top w:val="nil"/>
              <w:left w:val="nil"/>
              <w:bottom w:val="nil"/>
              <w:right w:val="nil"/>
            </w:tcBorders>
            <w:tcMar>
              <w:top w:w="-411" w:type="dxa"/>
              <w:left w:w="-411" w:type="dxa"/>
              <w:bottom w:w="-411" w:type="dxa"/>
              <w:right w:w="-411" w:type="dxa"/>
            </w:tcMar>
            <w:vAlign w:val="bottom"/>
          </w:tcPr>
          <w:p w14:paraId="56E250CF" w14:textId="77777777" w:rsidR="00142F34" w:rsidRDefault="00353792">
            <w:pPr>
              <w:rPr>
                <w:sz w:val="20"/>
                <w:szCs w:val="20"/>
              </w:rPr>
            </w:pPr>
            <w:r>
              <w:rPr>
                <w:rFonts w:ascii="Calibri" w:eastAsia="Calibri" w:hAnsi="Calibri" w:cs="Calibri"/>
                <w:sz w:val="20"/>
                <w:szCs w:val="20"/>
              </w:rPr>
              <w:t>Anacapa Island SMCA</w:t>
            </w:r>
          </w:p>
        </w:tc>
        <w:tc>
          <w:tcPr>
            <w:tcW w:w="1125" w:type="dxa"/>
            <w:tcBorders>
              <w:top w:val="nil"/>
              <w:left w:val="nil"/>
              <w:bottom w:val="nil"/>
              <w:right w:val="nil"/>
            </w:tcBorders>
            <w:tcMar>
              <w:top w:w="-411" w:type="dxa"/>
              <w:left w:w="-411" w:type="dxa"/>
              <w:bottom w:w="-411" w:type="dxa"/>
              <w:right w:w="-411" w:type="dxa"/>
            </w:tcMar>
            <w:vAlign w:val="bottom"/>
          </w:tcPr>
          <w:p w14:paraId="43430B10"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7E0C33EF" w14:textId="77777777" w:rsidR="00142F34" w:rsidRDefault="00353792">
            <w:pPr>
              <w:rPr>
                <w:sz w:val="20"/>
                <w:szCs w:val="20"/>
              </w:rPr>
            </w:pPr>
            <w:r>
              <w:rPr>
                <w:rFonts w:ascii="Calibri" w:eastAsia="Calibri" w:hAnsi="Calibri" w:cs="Calibri"/>
                <w:sz w:val="20"/>
                <w:szCs w:val="20"/>
              </w:rPr>
              <w:t>2004, 2005, 2006, 2007, 2008, 2009</w:t>
            </w:r>
          </w:p>
        </w:tc>
        <w:tc>
          <w:tcPr>
            <w:tcW w:w="2385" w:type="dxa"/>
            <w:tcBorders>
              <w:top w:val="nil"/>
              <w:left w:val="nil"/>
              <w:bottom w:val="nil"/>
              <w:right w:val="nil"/>
            </w:tcBorders>
            <w:tcMar>
              <w:top w:w="-411" w:type="dxa"/>
              <w:left w:w="-411" w:type="dxa"/>
              <w:bottom w:w="-411" w:type="dxa"/>
              <w:right w:w="-411" w:type="dxa"/>
            </w:tcMar>
            <w:vAlign w:val="bottom"/>
          </w:tcPr>
          <w:p w14:paraId="353150D6"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3FF6E2B5" w14:textId="77777777" w:rsidR="00142F34" w:rsidRDefault="00142F34">
            <w:pPr>
              <w:rPr>
                <w:sz w:val="20"/>
                <w:szCs w:val="20"/>
              </w:rPr>
            </w:pPr>
          </w:p>
        </w:tc>
      </w:tr>
      <w:tr w:rsidR="00D13CC8" w14:paraId="5B71CB88"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0056C22B" w14:textId="77777777" w:rsidR="00142F34" w:rsidRDefault="00353792">
            <w:pPr>
              <w:rPr>
                <w:sz w:val="20"/>
                <w:szCs w:val="20"/>
              </w:rPr>
            </w:pPr>
            <w:r>
              <w:rPr>
                <w:rFonts w:ascii="Calibri" w:eastAsia="Calibri" w:hAnsi="Calibri" w:cs="Calibri"/>
                <w:sz w:val="20"/>
                <w:szCs w:val="20"/>
              </w:rPr>
              <w:t>Anacapa Island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1B638A45"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54BC37B5" w14:textId="77777777" w:rsidR="00142F34" w:rsidRDefault="00353792">
            <w:pPr>
              <w:rPr>
                <w:sz w:val="20"/>
                <w:szCs w:val="20"/>
              </w:rPr>
            </w:pPr>
            <w:r>
              <w:rPr>
                <w:rFonts w:ascii="Calibri" w:eastAsia="Calibri" w:hAnsi="Calibri" w:cs="Calibri"/>
                <w:sz w:val="20"/>
                <w:szCs w:val="20"/>
              </w:rPr>
              <w:t>2004, 2005, 2006, 2007, 2008, 2009, 2010, 2011, 2012, 2014, 2015, 2016, 2017, 2018, 2019, 2020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53B1FD49" w14:textId="77777777" w:rsidR="00142F34" w:rsidRDefault="00353792">
            <w:pPr>
              <w:rPr>
                <w:sz w:val="20"/>
                <w:szCs w:val="20"/>
              </w:rPr>
            </w:pPr>
            <w:r>
              <w:rPr>
                <w:rFonts w:ascii="Calibri" w:eastAsia="Calibri" w:hAnsi="Calibri" w:cs="Calibri"/>
                <w:sz w:val="20"/>
                <w:szCs w:val="20"/>
              </w:rPr>
              <w:t>2017, 2018, 2019, 2020</w:t>
            </w: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6E4EADE3" w14:textId="77777777" w:rsidR="00142F34" w:rsidRDefault="00142F34">
            <w:pPr>
              <w:rPr>
                <w:sz w:val="20"/>
                <w:szCs w:val="20"/>
              </w:rPr>
            </w:pPr>
          </w:p>
        </w:tc>
      </w:tr>
      <w:tr w:rsidR="00142F34" w14:paraId="7AAC3B78" w14:textId="77777777">
        <w:tc>
          <w:tcPr>
            <w:tcW w:w="2010" w:type="dxa"/>
            <w:tcBorders>
              <w:top w:val="nil"/>
              <w:left w:val="nil"/>
              <w:bottom w:val="nil"/>
              <w:right w:val="nil"/>
            </w:tcBorders>
            <w:tcMar>
              <w:top w:w="-411" w:type="dxa"/>
              <w:left w:w="-411" w:type="dxa"/>
              <w:bottom w:w="-411" w:type="dxa"/>
              <w:right w:w="-411" w:type="dxa"/>
            </w:tcMar>
            <w:vAlign w:val="bottom"/>
          </w:tcPr>
          <w:p w14:paraId="379A1A2A" w14:textId="77777777" w:rsidR="00142F34" w:rsidRDefault="00353792">
            <w:pPr>
              <w:rPr>
                <w:sz w:val="20"/>
                <w:szCs w:val="20"/>
              </w:rPr>
            </w:pPr>
            <w:r>
              <w:rPr>
                <w:rFonts w:ascii="Calibri" w:eastAsia="Calibri" w:hAnsi="Calibri" w:cs="Calibri"/>
                <w:sz w:val="20"/>
                <w:szCs w:val="20"/>
              </w:rPr>
              <w:t>Asilomar SMR</w:t>
            </w:r>
          </w:p>
        </w:tc>
        <w:tc>
          <w:tcPr>
            <w:tcW w:w="1125" w:type="dxa"/>
            <w:tcBorders>
              <w:top w:val="nil"/>
              <w:left w:val="nil"/>
              <w:bottom w:val="nil"/>
              <w:right w:val="nil"/>
            </w:tcBorders>
            <w:tcMar>
              <w:top w:w="-411" w:type="dxa"/>
              <w:left w:w="-411" w:type="dxa"/>
              <w:bottom w:w="-411" w:type="dxa"/>
              <w:right w:w="-411" w:type="dxa"/>
            </w:tcMar>
            <w:vAlign w:val="bottom"/>
          </w:tcPr>
          <w:p w14:paraId="2DEA9D78"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tcMar>
              <w:top w:w="-411" w:type="dxa"/>
              <w:left w:w="-411" w:type="dxa"/>
              <w:bottom w:w="-411" w:type="dxa"/>
              <w:right w:w="-411" w:type="dxa"/>
            </w:tcMar>
            <w:vAlign w:val="bottom"/>
          </w:tcPr>
          <w:p w14:paraId="1CA7C0C3" w14:textId="77777777" w:rsidR="00142F34" w:rsidRDefault="00353792">
            <w:pPr>
              <w:rPr>
                <w:sz w:val="20"/>
                <w:szCs w:val="20"/>
              </w:rPr>
            </w:pPr>
            <w:r>
              <w:rPr>
                <w:rFonts w:ascii="Calibri" w:eastAsia="Calibri" w:hAnsi="Calibri" w:cs="Calibri"/>
                <w:sz w:val="20"/>
                <w:szCs w:val="20"/>
              </w:rPr>
              <w:t>2007, 2008, 2011</w:t>
            </w:r>
          </w:p>
        </w:tc>
        <w:tc>
          <w:tcPr>
            <w:tcW w:w="2385" w:type="dxa"/>
            <w:tcBorders>
              <w:top w:val="nil"/>
              <w:left w:val="nil"/>
              <w:bottom w:val="nil"/>
              <w:right w:val="nil"/>
            </w:tcBorders>
            <w:tcMar>
              <w:top w:w="-411" w:type="dxa"/>
              <w:left w:w="-411" w:type="dxa"/>
              <w:bottom w:w="-411" w:type="dxa"/>
              <w:right w:w="-411" w:type="dxa"/>
            </w:tcMar>
            <w:vAlign w:val="bottom"/>
          </w:tcPr>
          <w:p w14:paraId="6A9ACD35"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4FBF5853" w14:textId="77777777" w:rsidR="00142F34" w:rsidRDefault="00353792">
            <w:pPr>
              <w:rPr>
                <w:sz w:val="20"/>
                <w:szCs w:val="20"/>
              </w:rPr>
            </w:pPr>
            <w:r>
              <w:rPr>
                <w:rFonts w:ascii="Calibri" w:eastAsia="Calibri" w:hAnsi="Calibri" w:cs="Calibri"/>
                <w:sz w:val="20"/>
                <w:szCs w:val="20"/>
              </w:rPr>
              <w:t>2007, 2008</w:t>
            </w:r>
          </w:p>
        </w:tc>
      </w:tr>
      <w:tr w:rsidR="00D13CC8" w14:paraId="7FD043D9"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3C726A32" w14:textId="77777777" w:rsidR="00142F34" w:rsidRDefault="00353792">
            <w:pPr>
              <w:rPr>
                <w:sz w:val="20"/>
                <w:szCs w:val="20"/>
              </w:rPr>
            </w:pPr>
            <w:r>
              <w:rPr>
                <w:rFonts w:ascii="Calibri" w:eastAsia="Calibri" w:hAnsi="Calibri" w:cs="Calibri"/>
                <w:sz w:val="20"/>
                <w:szCs w:val="20"/>
              </w:rPr>
              <w:t>Año Nuevo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0C60E6E5"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7C8693CA" w14:textId="77777777" w:rsidR="00142F34" w:rsidRDefault="00142F34">
            <w:pPr>
              <w:rPr>
                <w:sz w:val="20"/>
                <w:szCs w:val="20"/>
              </w:rPr>
            </w:pP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51E099DA" w14:textId="77777777" w:rsidR="00142F34" w:rsidRDefault="00353792">
            <w:pPr>
              <w:rPr>
                <w:sz w:val="20"/>
                <w:szCs w:val="20"/>
              </w:rPr>
            </w:pPr>
            <w:r>
              <w:rPr>
                <w:rFonts w:ascii="Calibri" w:eastAsia="Calibri" w:hAnsi="Calibri" w:cs="Calibri"/>
                <w:sz w:val="20"/>
                <w:szCs w:val="20"/>
              </w:rPr>
              <w:t>2007, 2008, 2009, 2010, 2011, 2012, 2013, 2014, 2015, 2016, 2017, 2018, 2019, 2020</w:t>
            </w: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307B2892" w14:textId="77777777" w:rsidR="00142F34" w:rsidRDefault="00353792">
            <w:pPr>
              <w:rPr>
                <w:sz w:val="20"/>
                <w:szCs w:val="20"/>
              </w:rPr>
            </w:pPr>
            <w:r>
              <w:rPr>
                <w:rFonts w:ascii="Calibri" w:eastAsia="Calibri" w:hAnsi="Calibri" w:cs="Calibri"/>
                <w:sz w:val="20"/>
                <w:szCs w:val="20"/>
              </w:rPr>
              <w:t>2015, 2019</w:t>
            </w:r>
          </w:p>
        </w:tc>
      </w:tr>
      <w:tr w:rsidR="00142F34" w14:paraId="326049E0" w14:textId="77777777">
        <w:tc>
          <w:tcPr>
            <w:tcW w:w="2010" w:type="dxa"/>
            <w:tcBorders>
              <w:top w:val="nil"/>
              <w:left w:val="nil"/>
              <w:bottom w:val="nil"/>
              <w:right w:val="nil"/>
            </w:tcBorders>
            <w:tcMar>
              <w:top w:w="-411" w:type="dxa"/>
              <w:left w:w="-411" w:type="dxa"/>
              <w:bottom w:w="-411" w:type="dxa"/>
              <w:right w:w="-411" w:type="dxa"/>
            </w:tcMar>
            <w:vAlign w:val="bottom"/>
          </w:tcPr>
          <w:p w14:paraId="73C7E1BA" w14:textId="77777777" w:rsidR="00142F34" w:rsidRDefault="00353792">
            <w:pPr>
              <w:rPr>
                <w:sz w:val="20"/>
                <w:szCs w:val="20"/>
              </w:rPr>
            </w:pPr>
            <w:r>
              <w:rPr>
                <w:rFonts w:ascii="Calibri" w:eastAsia="Calibri" w:hAnsi="Calibri" w:cs="Calibri"/>
                <w:sz w:val="20"/>
                <w:szCs w:val="20"/>
              </w:rPr>
              <w:t>Begg Rock SMR</w:t>
            </w:r>
          </w:p>
        </w:tc>
        <w:tc>
          <w:tcPr>
            <w:tcW w:w="1125" w:type="dxa"/>
            <w:tcBorders>
              <w:top w:val="nil"/>
              <w:left w:val="nil"/>
              <w:bottom w:val="nil"/>
              <w:right w:val="nil"/>
            </w:tcBorders>
            <w:tcMar>
              <w:top w:w="-411" w:type="dxa"/>
              <w:left w:w="-411" w:type="dxa"/>
              <w:bottom w:w="-411" w:type="dxa"/>
              <w:right w:w="-411" w:type="dxa"/>
            </w:tcMar>
            <w:vAlign w:val="bottom"/>
          </w:tcPr>
          <w:p w14:paraId="562B8D30"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5FD44493" w14:textId="77777777" w:rsidR="00142F34" w:rsidRDefault="00353792">
            <w:pPr>
              <w:rPr>
                <w:sz w:val="20"/>
                <w:szCs w:val="20"/>
              </w:rPr>
            </w:pPr>
            <w:r>
              <w:rPr>
                <w:rFonts w:ascii="Calibri" w:eastAsia="Calibri" w:hAnsi="Calibri" w:cs="Calibri"/>
                <w:sz w:val="20"/>
                <w:szCs w:val="20"/>
              </w:rPr>
              <w:t>2009, 2013</w:t>
            </w:r>
          </w:p>
        </w:tc>
        <w:tc>
          <w:tcPr>
            <w:tcW w:w="2385" w:type="dxa"/>
            <w:tcBorders>
              <w:top w:val="nil"/>
              <w:left w:val="nil"/>
              <w:bottom w:val="nil"/>
              <w:right w:val="nil"/>
            </w:tcBorders>
            <w:tcMar>
              <w:top w:w="-411" w:type="dxa"/>
              <w:left w:w="-411" w:type="dxa"/>
              <w:bottom w:w="-411" w:type="dxa"/>
              <w:right w:w="-411" w:type="dxa"/>
            </w:tcMar>
            <w:vAlign w:val="bottom"/>
          </w:tcPr>
          <w:p w14:paraId="6D57A8F2"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56F93B2E" w14:textId="77777777" w:rsidR="00142F34" w:rsidRDefault="00142F34">
            <w:pPr>
              <w:rPr>
                <w:sz w:val="20"/>
                <w:szCs w:val="20"/>
              </w:rPr>
            </w:pPr>
          </w:p>
        </w:tc>
      </w:tr>
      <w:tr w:rsidR="00D13CC8" w14:paraId="7F21A558"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32FEDB03" w14:textId="77777777" w:rsidR="00142F34" w:rsidRDefault="00353792">
            <w:pPr>
              <w:rPr>
                <w:sz w:val="20"/>
                <w:szCs w:val="20"/>
              </w:rPr>
            </w:pPr>
            <w:r>
              <w:rPr>
                <w:rFonts w:ascii="Calibri" w:eastAsia="Calibri" w:hAnsi="Calibri" w:cs="Calibri"/>
                <w:sz w:val="20"/>
                <w:szCs w:val="20"/>
              </w:rPr>
              <w:t>Big Creek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7624C440"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7B89B3FF" w14:textId="77777777" w:rsidR="00142F34" w:rsidRDefault="00353792">
            <w:pPr>
              <w:rPr>
                <w:sz w:val="20"/>
                <w:szCs w:val="20"/>
              </w:rPr>
            </w:pPr>
            <w:r>
              <w:rPr>
                <w:rFonts w:ascii="Calibri" w:eastAsia="Calibri" w:hAnsi="Calibri" w:cs="Calibri"/>
                <w:sz w:val="20"/>
                <w:szCs w:val="20"/>
              </w:rPr>
              <w:t>2001, 2002, 2003, 2004, 2005, 2006, 2007, 2008, 2009, 2010, 2011, 2015</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6CCB3B4A"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4BAE7740" w14:textId="77777777" w:rsidR="00142F34" w:rsidRDefault="00353792">
            <w:pPr>
              <w:rPr>
                <w:sz w:val="20"/>
                <w:szCs w:val="20"/>
              </w:rPr>
            </w:pPr>
            <w:r>
              <w:rPr>
                <w:rFonts w:ascii="Calibri" w:eastAsia="Calibri" w:hAnsi="Calibri" w:cs="Calibri"/>
                <w:sz w:val="20"/>
                <w:szCs w:val="20"/>
              </w:rPr>
              <w:t>2016</w:t>
            </w:r>
          </w:p>
        </w:tc>
      </w:tr>
      <w:tr w:rsidR="00142F34" w14:paraId="6896F897" w14:textId="77777777">
        <w:tc>
          <w:tcPr>
            <w:tcW w:w="2010" w:type="dxa"/>
            <w:tcBorders>
              <w:top w:val="nil"/>
              <w:left w:val="nil"/>
              <w:bottom w:val="nil"/>
              <w:right w:val="nil"/>
            </w:tcBorders>
            <w:tcMar>
              <w:top w:w="-411" w:type="dxa"/>
              <w:left w:w="-411" w:type="dxa"/>
              <w:bottom w:w="-411" w:type="dxa"/>
              <w:right w:w="-411" w:type="dxa"/>
            </w:tcMar>
            <w:vAlign w:val="bottom"/>
          </w:tcPr>
          <w:p w14:paraId="48D10BAB" w14:textId="77777777" w:rsidR="00142F34" w:rsidRDefault="00353792">
            <w:pPr>
              <w:rPr>
                <w:sz w:val="20"/>
                <w:szCs w:val="20"/>
              </w:rPr>
            </w:pPr>
            <w:r>
              <w:rPr>
                <w:rFonts w:ascii="Calibri" w:eastAsia="Calibri" w:hAnsi="Calibri" w:cs="Calibri"/>
                <w:sz w:val="20"/>
                <w:szCs w:val="20"/>
              </w:rPr>
              <w:t>Blue Cavern Onshore SMCA</w:t>
            </w:r>
          </w:p>
        </w:tc>
        <w:tc>
          <w:tcPr>
            <w:tcW w:w="1125" w:type="dxa"/>
            <w:tcBorders>
              <w:top w:val="nil"/>
              <w:left w:val="nil"/>
              <w:bottom w:val="nil"/>
              <w:right w:val="nil"/>
            </w:tcBorders>
            <w:tcMar>
              <w:top w:w="-411" w:type="dxa"/>
              <w:left w:w="-411" w:type="dxa"/>
              <w:bottom w:w="-411" w:type="dxa"/>
              <w:right w:w="-411" w:type="dxa"/>
            </w:tcMar>
            <w:vAlign w:val="bottom"/>
          </w:tcPr>
          <w:p w14:paraId="16B96BC7"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62685DCC" w14:textId="77777777" w:rsidR="00142F34" w:rsidRDefault="00353792">
            <w:pPr>
              <w:rPr>
                <w:sz w:val="20"/>
                <w:szCs w:val="20"/>
              </w:rPr>
            </w:pPr>
            <w:r>
              <w:rPr>
                <w:rFonts w:ascii="Calibri" w:eastAsia="Calibri" w:hAnsi="Calibri" w:cs="Calibri"/>
                <w:sz w:val="20"/>
                <w:szCs w:val="20"/>
              </w:rPr>
              <w:t>2004, 2011, 2012, 2019, 2020</w:t>
            </w:r>
          </w:p>
        </w:tc>
        <w:tc>
          <w:tcPr>
            <w:tcW w:w="2385" w:type="dxa"/>
            <w:tcBorders>
              <w:top w:val="nil"/>
              <w:left w:val="nil"/>
              <w:bottom w:val="nil"/>
              <w:right w:val="nil"/>
            </w:tcBorders>
            <w:tcMar>
              <w:top w:w="-411" w:type="dxa"/>
              <w:left w:w="-411" w:type="dxa"/>
              <w:bottom w:w="-411" w:type="dxa"/>
              <w:right w:w="-411" w:type="dxa"/>
            </w:tcMar>
            <w:vAlign w:val="bottom"/>
          </w:tcPr>
          <w:p w14:paraId="58E35744"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2497A4B8" w14:textId="77777777" w:rsidR="00142F34" w:rsidRDefault="00142F34">
            <w:pPr>
              <w:rPr>
                <w:sz w:val="20"/>
                <w:szCs w:val="20"/>
              </w:rPr>
            </w:pPr>
          </w:p>
        </w:tc>
      </w:tr>
      <w:tr w:rsidR="00D13CC8" w14:paraId="33BB3517"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02CB9938" w14:textId="77777777" w:rsidR="00142F34" w:rsidRDefault="00353792">
            <w:pPr>
              <w:rPr>
                <w:sz w:val="20"/>
                <w:szCs w:val="20"/>
              </w:rPr>
            </w:pPr>
            <w:r>
              <w:rPr>
                <w:rFonts w:ascii="Calibri" w:eastAsia="Calibri" w:hAnsi="Calibri" w:cs="Calibri"/>
                <w:sz w:val="20"/>
                <w:szCs w:val="20"/>
              </w:rPr>
              <w:t>Bodega Head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57C19D15"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39B4211F" w14:textId="77777777" w:rsidR="00142F34" w:rsidRDefault="00142F34">
            <w:pPr>
              <w:rPr>
                <w:sz w:val="20"/>
                <w:szCs w:val="20"/>
              </w:rPr>
            </w:pP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4E6781B8" w14:textId="77777777" w:rsidR="00142F34" w:rsidRDefault="00353792">
            <w:pPr>
              <w:rPr>
                <w:sz w:val="20"/>
                <w:szCs w:val="20"/>
              </w:rPr>
            </w:pPr>
            <w:r>
              <w:rPr>
                <w:rFonts w:ascii="Calibri" w:eastAsia="Calibri" w:hAnsi="Calibri" w:cs="Calibri"/>
                <w:sz w:val="20"/>
                <w:szCs w:val="20"/>
              </w:rPr>
              <w:t>2017, 2018, 2019, 2020</w:t>
            </w: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73E8596A" w14:textId="77777777" w:rsidR="00142F34" w:rsidRDefault="00353792">
            <w:pPr>
              <w:rPr>
                <w:sz w:val="20"/>
                <w:szCs w:val="20"/>
              </w:rPr>
            </w:pPr>
            <w:r>
              <w:rPr>
                <w:rFonts w:ascii="Calibri" w:eastAsia="Calibri" w:hAnsi="Calibri" w:cs="Calibri"/>
                <w:sz w:val="20"/>
                <w:szCs w:val="20"/>
              </w:rPr>
              <w:t>2015, 2019</w:t>
            </w:r>
          </w:p>
        </w:tc>
      </w:tr>
      <w:tr w:rsidR="00142F34" w14:paraId="7C17139C" w14:textId="77777777">
        <w:tc>
          <w:tcPr>
            <w:tcW w:w="2010" w:type="dxa"/>
            <w:tcBorders>
              <w:top w:val="nil"/>
              <w:left w:val="nil"/>
              <w:bottom w:val="nil"/>
              <w:right w:val="nil"/>
            </w:tcBorders>
            <w:tcMar>
              <w:top w:w="-411" w:type="dxa"/>
              <w:left w:w="-411" w:type="dxa"/>
              <w:bottom w:w="-411" w:type="dxa"/>
              <w:right w:w="-411" w:type="dxa"/>
            </w:tcMar>
            <w:vAlign w:val="bottom"/>
          </w:tcPr>
          <w:p w14:paraId="2FF07751" w14:textId="77777777" w:rsidR="00142F34" w:rsidRDefault="00353792">
            <w:pPr>
              <w:rPr>
                <w:sz w:val="20"/>
                <w:szCs w:val="20"/>
              </w:rPr>
            </w:pPr>
            <w:r>
              <w:rPr>
                <w:rFonts w:ascii="Calibri" w:eastAsia="Calibri" w:hAnsi="Calibri" w:cs="Calibri"/>
                <w:sz w:val="20"/>
                <w:szCs w:val="20"/>
              </w:rPr>
              <w:t>Cambria SMCA</w:t>
            </w:r>
          </w:p>
        </w:tc>
        <w:tc>
          <w:tcPr>
            <w:tcW w:w="1125" w:type="dxa"/>
            <w:tcBorders>
              <w:top w:val="nil"/>
              <w:left w:val="nil"/>
              <w:bottom w:val="nil"/>
              <w:right w:val="nil"/>
            </w:tcBorders>
            <w:tcMar>
              <w:top w:w="-411" w:type="dxa"/>
              <w:left w:w="-411" w:type="dxa"/>
              <w:bottom w:w="-411" w:type="dxa"/>
              <w:right w:w="-411" w:type="dxa"/>
            </w:tcMar>
            <w:vAlign w:val="bottom"/>
          </w:tcPr>
          <w:p w14:paraId="371E2E9A"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1BEE8B0F" w14:textId="77777777" w:rsidR="00142F34" w:rsidRDefault="00353792">
            <w:pPr>
              <w:rPr>
                <w:sz w:val="20"/>
                <w:szCs w:val="20"/>
              </w:rPr>
            </w:pPr>
            <w:r>
              <w:rPr>
                <w:rFonts w:ascii="Calibri" w:eastAsia="Calibri" w:hAnsi="Calibri" w:cs="Calibri"/>
                <w:sz w:val="20"/>
                <w:szCs w:val="20"/>
              </w:rPr>
              <w:t>2003, 2004, 2005, 2007, 2008</w:t>
            </w:r>
          </w:p>
        </w:tc>
        <w:tc>
          <w:tcPr>
            <w:tcW w:w="2385" w:type="dxa"/>
            <w:tcBorders>
              <w:top w:val="nil"/>
              <w:left w:val="nil"/>
              <w:bottom w:val="nil"/>
              <w:right w:val="nil"/>
            </w:tcBorders>
            <w:tcMar>
              <w:top w:w="-411" w:type="dxa"/>
              <w:left w:w="-411" w:type="dxa"/>
              <w:bottom w:w="-411" w:type="dxa"/>
              <w:right w:w="-411" w:type="dxa"/>
            </w:tcMar>
            <w:vAlign w:val="bottom"/>
          </w:tcPr>
          <w:p w14:paraId="2959925F"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6C510AC5" w14:textId="77777777" w:rsidR="00142F34" w:rsidRDefault="00142F34">
            <w:pPr>
              <w:rPr>
                <w:sz w:val="20"/>
                <w:szCs w:val="20"/>
              </w:rPr>
            </w:pPr>
          </w:p>
        </w:tc>
      </w:tr>
      <w:tr w:rsidR="00D13CC8" w14:paraId="7349B484"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1C584508" w14:textId="77777777" w:rsidR="00142F34" w:rsidRDefault="00353792">
            <w:pPr>
              <w:rPr>
                <w:sz w:val="20"/>
                <w:szCs w:val="20"/>
              </w:rPr>
            </w:pPr>
            <w:r>
              <w:rPr>
                <w:rFonts w:ascii="Calibri" w:eastAsia="Calibri" w:hAnsi="Calibri" w:cs="Calibri"/>
                <w:sz w:val="20"/>
                <w:szCs w:val="20"/>
              </w:rPr>
              <w:t>Campus Point SMCA</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015CF30A"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65E483C6" w14:textId="77777777" w:rsidR="00142F34" w:rsidRDefault="00353792">
            <w:pPr>
              <w:rPr>
                <w:sz w:val="20"/>
                <w:szCs w:val="20"/>
              </w:rPr>
            </w:pPr>
            <w:r>
              <w:rPr>
                <w:rFonts w:ascii="Calibri" w:eastAsia="Calibri" w:hAnsi="Calibri" w:cs="Calibri"/>
                <w:sz w:val="20"/>
                <w:szCs w:val="20"/>
              </w:rPr>
              <w:t>2009, 2010, 2011, 2012, 2013, 2014, 2015, 2016, 2017, 2018, 2019, 2020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0AA0252A"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3CBE8038" w14:textId="77777777" w:rsidR="00142F34" w:rsidRDefault="00353792">
            <w:pPr>
              <w:rPr>
                <w:sz w:val="20"/>
                <w:szCs w:val="20"/>
              </w:rPr>
            </w:pPr>
            <w:r>
              <w:rPr>
                <w:rFonts w:ascii="Calibri" w:eastAsia="Calibri" w:hAnsi="Calibri" w:cs="Calibri"/>
                <w:sz w:val="20"/>
                <w:szCs w:val="20"/>
              </w:rPr>
              <w:t>2014, 2019</w:t>
            </w:r>
          </w:p>
        </w:tc>
      </w:tr>
      <w:tr w:rsidR="00142F34" w14:paraId="1F701E7C" w14:textId="77777777">
        <w:tc>
          <w:tcPr>
            <w:tcW w:w="2010" w:type="dxa"/>
            <w:tcBorders>
              <w:top w:val="nil"/>
              <w:left w:val="nil"/>
              <w:bottom w:val="nil"/>
              <w:right w:val="nil"/>
            </w:tcBorders>
            <w:tcMar>
              <w:top w:w="-411" w:type="dxa"/>
              <w:left w:w="-411" w:type="dxa"/>
              <w:bottom w:w="-411" w:type="dxa"/>
              <w:right w:w="-411" w:type="dxa"/>
            </w:tcMar>
            <w:vAlign w:val="bottom"/>
          </w:tcPr>
          <w:p w14:paraId="6D9F136D" w14:textId="77777777" w:rsidR="00142F34" w:rsidRDefault="00353792">
            <w:pPr>
              <w:rPr>
                <w:sz w:val="20"/>
                <w:szCs w:val="20"/>
              </w:rPr>
            </w:pPr>
            <w:r>
              <w:rPr>
                <w:rFonts w:ascii="Calibri" w:eastAsia="Calibri" w:hAnsi="Calibri" w:cs="Calibri"/>
                <w:sz w:val="20"/>
                <w:szCs w:val="20"/>
              </w:rPr>
              <w:t>Carmel Bay SMCA</w:t>
            </w:r>
          </w:p>
        </w:tc>
        <w:tc>
          <w:tcPr>
            <w:tcW w:w="1125" w:type="dxa"/>
            <w:tcBorders>
              <w:top w:val="nil"/>
              <w:left w:val="nil"/>
              <w:bottom w:val="nil"/>
              <w:right w:val="nil"/>
            </w:tcBorders>
            <w:tcMar>
              <w:top w:w="-411" w:type="dxa"/>
              <w:left w:w="-411" w:type="dxa"/>
              <w:bottom w:w="-411" w:type="dxa"/>
              <w:right w:w="-411" w:type="dxa"/>
            </w:tcMar>
            <w:vAlign w:val="bottom"/>
          </w:tcPr>
          <w:p w14:paraId="0AB936F6"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7E7E204E" w14:textId="77777777" w:rsidR="00142F34" w:rsidRDefault="00353792">
            <w:pPr>
              <w:rPr>
                <w:sz w:val="20"/>
                <w:szCs w:val="20"/>
              </w:rPr>
            </w:pPr>
            <w:r>
              <w:rPr>
                <w:rFonts w:ascii="Calibri" w:eastAsia="Calibri" w:hAnsi="Calibri" w:cs="Calibri"/>
                <w:sz w:val="20"/>
                <w:szCs w:val="20"/>
              </w:rPr>
              <w:t>2001, 2002, 2003, 2004, 2005, 2006, 2007, 2008, 2009, 2010, 2011, 2013, 2014, 2015, 2016, 2017, 2018, 2019, 2020</w:t>
            </w:r>
          </w:p>
        </w:tc>
        <w:tc>
          <w:tcPr>
            <w:tcW w:w="2385" w:type="dxa"/>
            <w:tcBorders>
              <w:top w:val="nil"/>
              <w:left w:val="nil"/>
              <w:bottom w:val="nil"/>
              <w:right w:val="nil"/>
            </w:tcBorders>
            <w:tcMar>
              <w:top w:w="-411" w:type="dxa"/>
              <w:left w:w="-411" w:type="dxa"/>
              <w:bottom w:w="-411" w:type="dxa"/>
              <w:right w:w="-411" w:type="dxa"/>
            </w:tcMar>
            <w:vAlign w:val="bottom"/>
          </w:tcPr>
          <w:p w14:paraId="47AA3F3B"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69488DAD" w14:textId="77777777" w:rsidR="00142F34" w:rsidRDefault="00142F34">
            <w:pPr>
              <w:rPr>
                <w:sz w:val="20"/>
                <w:szCs w:val="20"/>
              </w:rPr>
            </w:pPr>
          </w:p>
        </w:tc>
      </w:tr>
      <w:tr w:rsidR="00D13CC8" w14:paraId="5C88E9CE"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2B4E3F75" w14:textId="77777777" w:rsidR="00142F34" w:rsidRDefault="00353792">
            <w:pPr>
              <w:rPr>
                <w:sz w:val="20"/>
                <w:szCs w:val="20"/>
              </w:rPr>
            </w:pPr>
            <w:r>
              <w:rPr>
                <w:rFonts w:ascii="Calibri" w:eastAsia="Calibri" w:hAnsi="Calibri" w:cs="Calibri"/>
                <w:sz w:val="20"/>
                <w:szCs w:val="20"/>
              </w:rPr>
              <w:t>Carrington Point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73E53F1F"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3CB37D60" w14:textId="77777777" w:rsidR="00142F34" w:rsidRDefault="00353792">
            <w:pPr>
              <w:rPr>
                <w:sz w:val="20"/>
                <w:szCs w:val="20"/>
              </w:rPr>
            </w:pPr>
            <w:r>
              <w:rPr>
                <w:rFonts w:ascii="Calibri" w:eastAsia="Calibri" w:hAnsi="Calibri" w:cs="Calibri"/>
                <w:sz w:val="20"/>
                <w:szCs w:val="20"/>
              </w:rPr>
              <w:t>2003, 2004, 2005, 2007, 2008</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4CDDA21E" w14:textId="77777777" w:rsidR="00142F34" w:rsidRDefault="00353792">
            <w:pPr>
              <w:rPr>
                <w:sz w:val="20"/>
                <w:szCs w:val="20"/>
              </w:rPr>
            </w:pPr>
            <w:r>
              <w:rPr>
                <w:rFonts w:ascii="Calibri" w:eastAsia="Calibri" w:hAnsi="Calibri" w:cs="Calibri"/>
                <w:sz w:val="20"/>
                <w:szCs w:val="20"/>
              </w:rPr>
              <w:t>2017, 2018, 2019, 2020</w:t>
            </w: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6DA1355C" w14:textId="77777777" w:rsidR="00142F34" w:rsidRDefault="00353792">
            <w:pPr>
              <w:rPr>
                <w:sz w:val="20"/>
                <w:szCs w:val="20"/>
              </w:rPr>
            </w:pPr>
            <w:r>
              <w:rPr>
                <w:rFonts w:ascii="Calibri" w:eastAsia="Calibri" w:hAnsi="Calibri" w:cs="Calibri"/>
                <w:sz w:val="20"/>
                <w:szCs w:val="20"/>
              </w:rPr>
              <w:t>2005, 2006, 2007, 2009, 2014, 2019</w:t>
            </w:r>
          </w:p>
        </w:tc>
      </w:tr>
      <w:tr w:rsidR="00142F34" w14:paraId="45DC9120" w14:textId="77777777">
        <w:tc>
          <w:tcPr>
            <w:tcW w:w="2010" w:type="dxa"/>
            <w:tcBorders>
              <w:top w:val="nil"/>
              <w:left w:val="nil"/>
              <w:bottom w:val="nil"/>
              <w:right w:val="nil"/>
            </w:tcBorders>
            <w:tcMar>
              <w:top w:w="-411" w:type="dxa"/>
              <w:left w:w="-411" w:type="dxa"/>
              <w:bottom w:w="-411" w:type="dxa"/>
              <w:right w:w="-411" w:type="dxa"/>
            </w:tcMar>
            <w:vAlign w:val="bottom"/>
          </w:tcPr>
          <w:p w14:paraId="0B7E6685" w14:textId="77777777" w:rsidR="00142F34" w:rsidRDefault="00353792">
            <w:pPr>
              <w:rPr>
                <w:sz w:val="20"/>
                <w:szCs w:val="20"/>
              </w:rPr>
            </w:pPr>
            <w:r>
              <w:rPr>
                <w:rFonts w:ascii="Calibri" w:eastAsia="Calibri" w:hAnsi="Calibri" w:cs="Calibri"/>
                <w:sz w:val="20"/>
                <w:szCs w:val="20"/>
              </w:rPr>
              <w:t>Cat Harbor SMCA</w:t>
            </w:r>
          </w:p>
        </w:tc>
        <w:tc>
          <w:tcPr>
            <w:tcW w:w="1125" w:type="dxa"/>
            <w:tcBorders>
              <w:top w:val="nil"/>
              <w:left w:val="nil"/>
              <w:bottom w:val="nil"/>
              <w:right w:val="nil"/>
            </w:tcBorders>
            <w:tcMar>
              <w:top w:w="-411" w:type="dxa"/>
              <w:left w:w="-411" w:type="dxa"/>
              <w:bottom w:w="-411" w:type="dxa"/>
              <w:right w:w="-411" w:type="dxa"/>
            </w:tcMar>
            <w:vAlign w:val="bottom"/>
          </w:tcPr>
          <w:p w14:paraId="0B2FB843"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40BCA1CE" w14:textId="77777777" w:rsidR="00142F34" w:rsidRDefault="00353792">
            <w:pPr>
              <w:rPr>
                <w:sz w:val="20"/>
                <w:szCs w:val="20"/>
              </w:rPr>
            </w:pPr>
            <w:r>
              <w:rPr>
                <w:rFonts w:ascii="Calibri" w:eastAsia="Calibri" w:hAnsi="Calibri" w:cs="Calibri"/>
                <w:sz w:val="20"/>
                <w:szCs w:val="20"/>
              </w:rPr>
              <w:t>2004, 2005, 2011, 2012, 2019, 2020</w:t>
            </w:r>
          </w:p>
        </w:tc>
        <w:tc>
          <w:tcPr>
            <w:tcW w:w="2385" w:type="dxa"/>
            <w:tcBorders>
              <w:top w:val="nil"/>
              <w:left w:val="nil"/>
              <w:bottom w:val="nil"/>
              <w:right w:val="nil"/>
            </w:tcBorders>
            <w:tcMar>
              <w:top w:w="-411" w:type="dxa"/>
              <w:left w:w="-411" w:type="dxa"/>
              <w:bottom w:w="-411" w:type="dxa"/>
              <w:right w:w="-411" w:type="dxa"/>
            </w:tcMar>
            <w:vAlign w:val="bottom"/>
          </w:tcPr>
          <w:p w14:paraId="1F982FE8"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2C72A97B" w14:textId="77777777" w:rsidR="00142F34" w:rsidRDefault="00142F34">
            <w:pPr>
              <w:rPr>
                <w:sz w:val="20"/>
                <w:szCs w:val="20"/>
              </w:rPr>
            </w:pPr>
          </w:p>
        </w:tc>
      </w:tr>
      <w:tr w:rsidR="00D13CC8" w14:paraId="7088C9AE"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39B8505E" w14:textId="77777777" w:rsidR="00142F34" w:rsidRDefault="00353792">
            <w:pPr>
              <w:rPr>
                <w:sz w:val="20"/>
                <w:szCs w:val="20"/>
              </w:rPr>
            </w:pPr>
            <w:r>
              <w:rPr>
                <w:rFonts w:ascii="Calibri" w:eastAsia="Calibri" w:hAnsi="Calibri" w:cs="Calibri"/>
                <w:sz w:val="20"/>
                <w:szCs w:val="20"/>
              </w:rPr>
              <w:t>Crystal Cove SMCA</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6EEFF485"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0684925F" w14:textId="77777777" w:rsidR="00142F34" w:rsidRDefault="00353792">
            <w:pPr>
              <w:rPr>
                <w:sz w:val="20"/>
                <w:szCs w:val="20"/>
              </w:rPr>
            </w:pPr>
            <w:r>
              <w:rPr>
                <w:rFonts w:ascii="Calibri" w:eastAsia="Calibri" w:hAnsi="Calibri" w:cs="Calibri"/>
                <w:sz w:val="20"/>
                <w:szCs w:val="20"/>
              </w:rPr>
              <w:t>2011, 2012, 2019, 2020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26F00A53"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61C8D463" w14:textId="77777777" w:rsidR="00142F34" w:rsidRDefault="00142F34">
            <w:pPr>
              <w:rPr>
                <w:sz w:val="20"/>
                <w:szCs w:val="20"/>
              </w:rPr>
            </w:pPr>
          </w:p>
        </w:tc>
      </w:tr>
      <w:tr w:rsidR="00142F34" w14:paraId="30F80456" w14:textId="77777777">
        <w:tc>
          <w:tcPr>
            <w:tcW w:w="2010" w:type="dxa"/>
            <w:tcBorders>
              <w:top w:val="nil"/>
              <w:left w:val="nil"/>
              <w:bottom w:val="nil"/>
              <w:right w:val="nil"/>
            </w:tcBorders>
            <w:tcMar>
              <w:top w:w="-411" w:type="dxa"/>
              <w:left w:w="-411" w:type="dxa"/>
              <w:bottom w:w="-411" w:type="dxa"/>
              <w:right w:w="-411" w:type="dxa"/>
            </w:tcMar>
            <w:vAlign w:val="bottom"/>
          </w:tcPr>
          <w:p w14:paraId="4AAE11BF" w14:textId="77777777" w:rsidR="00142F34" w:rsidRDefault="00353792">
            <w:pPr>
              <w:rPr>
                <w:sz w:val="20"/>
                <w:szCs w:val="20"/>
              </w:rPr>
            </w:pPr>
            <w:r>
              <w:rPr>
                <w:rFonts w:ascii="Calibri" w:eastAsia="Calibri" w:hAnsi="Calibri" w:cs="Calibri"/>
                <w:sz w:val="20"/>
                <w:szCs w:val="20"/>
              </w:rPr>
              <w:t>Del Mar Landing SMR</w:t>
            </w:r>
          </w:p>
        </w:tc>
        <w:tc>
          <w:tcPr>
            <w:tcW w:w="1125" w:type="dxa"/>
            <w:tcBorders>
              <w:top w:val="nil"/>
              <w:left w:val="nil"/>
              <w:bottom w:val="nil"/>
              <w:right w:val="nil"/>
            </w:tcBorders>
            <w:tcMar>
              <w:top w:w="-411" w:type="dxa"/>
              <w:left w:w="-411" w:type="dxa"/>
              <w:bottom w:w="-411" w:type="dxa"/>
              <w:right w:w="-411" w:type="dxa"/>
            </w:tcMar>
            <w:vAlign w:val="bottom"/>
          </w:tcPr>
          <w:p w14:paraId="12EB97B1"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732729D4" w14:textId="77777777" w:rsidR="00142F34" w:rsidRDefault="00353792">
            <w:pPr>
              <w:rPr>
                <w:sz w:val="20"/>
                <w:szCs w:val="20"/>
              </w:rPr>
            </w:pPr>
            <w:r>
              <w:rPr>
                <w:rFonts w:ascii="Calibri" w:eastAsia="Calibri" w:hAnsi="Calibri" w:cs="Calibri"/>
                <w:sz w:val="20"/>
                <w:szCs w:val="20"/>
              </w:rPr>
              <w:t>2010, 2011</w:t>
            </w:r>
          </w:p>
        </w:tc>
        <w:tc>
          <w:tcPr>
            <w:tcW w:w="2385" w:type="dxa"/>
            <w:tcBorders>
              <w:top w:val="nil"/>
              <w:left w:val="nil"/>
              <w:bottom w:val="nil"/>
              <w:right w:val="nil"/>
            </w:tcBorders>
            <w:tcMar>
              <w:top w:w="-411" w:type="dxa"/>
              <w:left w:w="-411" w:type="dxa"/>
              <w:bottom w:w="-411" w:type="dxa"/>
              <w:right w:w="-411" w:type="dxa"/>
            </w:tcMar>
            <w:vAlign w:val="bottom"/>
          </w:tcPr>
          <w:p w14:paraId="407CA3A0"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089E037A" w14:textId="77777777" w:rsidR="00142F34" w:rsidRDefault="00142F34">
            <w:pPr>
              <w:rPr>
                <w:sz w:val="20"/>
                <w:szCs w:val="20"/>
              </w:rPr>
            </w:pPr>
          </w:p>
        </w:tc>
      </w:tr>
      <w:tr w:rsidR="00D13CC8" w14:paraId="0CA9C05C"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35CB26BE" w14:textId="77777777" w:rsidR="00142F34" w:rsidRDefault="00353792">
            <w:pPr>
              <w:rPr>
                <w:sz w:val="20"/>
                <w:szCs w:val="20"/>
              </w:rPr>
            </w:pPr>
            <w:r>
              <w:rPr>
                <w:rFonts w:ascii="Calibri" w:eastAsia="Calibri" w:hAnsi="Calibri" w:cs="Calibri"/>
                <w:sz w:val="20"/>
                <w:szCs w:val="20"/>
              </w:rPr>
              <w:t>Farnsworth Onshore SMCA</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4D9A1626"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2B508274" w14:textId="77777777" w:rsidR="00142F34" w:rsidRDefault="00353792">
            <w:pPr>
              <w:rPr>
                <w:sz w:val="20"/>
                <w:szCs w:val="20"/>
              </w:rPr>
            </w:pPr>
            <w:r>
              <w:rPr>
                <w:rFonts w:ascii="Calibri" w:eastAsia="Calibri" w:hAnsi="Calibri" w:cs="Calibri"/>
                <w:sz w:val="20"/>
                <w:szCs w:val="20"/>
              </w:rPr>
              <w:t>2011, 2012, 2019</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4AA95D07"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5E62BAEB" w14:textId="77777777" w:rsidR="00142F34" w:rsidRDefault="00142F34">
            <w:pPr>
              <w:rPr>
                <w:sz w:val="20"/>
                <w:szCs w:val="20"/>
              </w:rPr>
            </w:pPr>
          </w:p>
        </w:tc>
      </w:tr>
      <w:tr w:rsidR="00142F34" w14:paraId="1695D49B" w14:textId="77777777">
        <w:tc>
          <w:tcPr>
            <w:tcW w:w="2010" w:type="dxa"/>
            <w:tcBorders>
              <w:top w:val="nil"/>
              <w:left w:val="nil"/>
              <w:bottom w:val="nil"/>
              <w:right w:val="nil"/>
            </w:tcBorders>
            <w:tcMar>
              <w:top w:w="-411" w:type="dxa"/>
              <w:left w:w="-411" w:type="dxa"/>
              <w:bottom w:w="-411" w:type="dxa"/>
              <w:right w:w="-411" w:type="dxa"/>
            </w:tcMar>
            <w:vAlign w:val="bottom"/>
          </w:tcPr>
          <w:p w14:paraId="67454DFB" w14:textId="77777777" w:rsidR="00142F34" w:rsidRDefault="00353792">
            <w:pPr>
              <w:rPr>
                <w:sz w:val="20"/>
                <w:szCs w:val="20"/>
              </w:rPr>
            </w:pPr>
            <w:r>
              <w:rPr>
                <w:rFonts w:ascii="Calibri" w:eastAsia="Calibri" w:hAnsi="Calibri" w:cs="Calibri"/>
                <w:sz w:val="20"/>
                <w:szCs w:val="20"/>
              </w:rPr>
              <w:t>Gull Island SMR</w:t>
            </w:r>
          </w:p>
        </w:tc>
        <w:tc>
          <w:tcPr>
            <w:tcW w:w="1125" w:type="dxa"/>
            <w:tcBorders>
              <w:top w:val="nil"/>
              <w:left w:val="nil"/>
              <w:bottom w:val="nil"/>
              <w:right w:val="nil"/>
            </w:tcBorders>
            <w:tcMar>
              <w:top w:w="-411" w:type="dxa"/>
              <w:left w:w="-411" w:type="dxa"/>
              <w:bottom w:w="-411" w:type="dxa"/>
              <w:right w:w="-411" w:type="dxa"/>
            </w:tcMar>
            <w:vAlign w:val="bottom"/>
          </w:tcPr>
          <w:p w14:paraId="68CD77BD"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2D777A88" w14:textId="77777777" w:rsidR="00142F34" w:rsidRDefault="00353792">
            <w:pPr>
              <w:rPr>
                <w:sz w:val="20"/>
                <w:szCs w:val="20"/>
              </w:rPr>
            </w:pPr>
            <w:r>
              <w:rPr>
                <w:rFonts w:ascii="Calibri" w:eastAsia="Calibri" w:hAnsi="Calibri" w:cs="Calibri"/>
                <w:sz w:val="20"/>
                <w:szCs w:val="20"/>
              </w:rPr>
              <w:t>2003, 2004, 2005, 2006, 2007, 2008, 2009, 2010, 2011, 2012, 2014, 2015, 2016, 2017, 2018, 2019, 2020</w:t>
            </w:r>
          </w:p>
        </w:tc>
        <w:tc>
          <w:tcPr>
            <w:tcW w:w="2385" w:type="dxa"/>
            <w:tcBorders>
              <w:top w:val="nil"/>
              <w:left w:val="nil"/>
              <w:bottom w:val="nil"/>
              <w:right w:val="nil"/>
            </w:tcBorders>
            <w:tcMar>
              <w:top w:w="-411" w:type="dxa"/>
              <w:left w:w="-411" w:type="dxa"/>
              <w:bottom w:w="-411" w:type="dxa"/>
              <w:right w:w="-411" w:type="dxa"/>
            </w:tcMar>
            <w:vAlign w:val="bottom"/>
          </w:tcPr>
          <w:p w14:paraId="5BA48A52"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525B609A" w14:textId="77777777" w:rsidR="00142F34" w:rsidRDefault="00353792">
            <w:pPr>
              <w:rPr>
                <w:sz w:val="20"/>
                <w:szCs w:val="20"/>
              </w:rPr>
            </w:pPr>
            <w:r>
              <w:rPr>
                <w:rFonts w:ascii="Calibri" w:eastAsia="Calibri" w:hAnsi="Calibri" w:cs="Calibri"/>
                <w:sz w:val="20"/>
                <w:szCs w:val="20"/>
              </w:rPr>
              <w:t>2014, 2019</w:t>
            </w:r>
          </w:p>
        </w:tc>
      </w:tr>
      <w:tr w:rsidR="00D13CC8" w14:paraId="6D74BEED"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0D09FDED" w14:textId="77777777" w:rsidR="00142F34" w:rsidRDefault="00353792">
            <w:pPr>
              <w:rPr>
                <w:sz w:val="20"/>
                <w:szCs w:val="20"/>
              </w:rPr>
            </w:pPr>
            <w:r>
              <w:rPr>
                <w:rFonts w:ascii="Calibri" w:eastAsia="Calibri" w:hAnsi="Calibri" w:cs="Calibri"/>
                <w:sz w:val="20"/>
                <w:szCs w:val="20"/>
              </w:rPr>
              <w:t>Harris Point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535F28BD"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04AACAFB" w14:textId="77777777" w:rsidR="00142F34" w:rsidRDefault="00353792">
            <w:pPr>
              <w:rPr>
                <w:sz w:val="20"/>
                <w:szCs w:val="20"/>
              </w:rPr>
            </w:pPr>
            <w:r>
              <w:rPr>
                <w:rFonts w:ascii="Calibri" w:eastAsia="Calibri" w:hAnsi="Calibri" w:cs="Calibri"/>
                <w:sz w:val="20"/>
                <w:szCs w:val="20"/>
              </w:rPr>
              <w:t>2003, 2004, 2005, 2006, 2007, 2008, 2009, 2010, 2011, 2012, 2014, 2016, 2018, 2019, 2020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2739BD60"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6D22DC92" w14:textId="77777777" w:rsidR="00142F34" w:rsidRDefault="00353792">
            <w:pPr>
              <w:rPr>
                <w:sz w:val="20"/>
                <w:szCs w:val="20"/>
              </w:rPr>
            </w:pPr>
            <w:r>
              <w:rPr>
                <w:rFonts w:ascii="Calibri" w:eastAsia="Calibri" w:hAnsi="Calibri" w:cs="Calibri"/>
                <w:sz w:val="20"/>
                <w:szCs w:val="20"/>
              </w:rPr>
              <w:t>2005, 2006, 2007, 2009, 2014, 2019</w:t>
            </w:r>
          </w:p>
        </w:tc>
      </w:tr>
      <w:tr w:rsidR="00142F34" w14:paraId="7E58ED2A" w14:textId="77777777">
        <w:tc>
          <w:tcPr>
            <w:tcW w:w="2010" w:type="dxa"/>
            <w:tcBorders>
              <w:top w:val="nil"/>
              <w:left w:val="nil"/>
              <w:bottom w:val="nil"/>
              <w:right w:val="nil"/>
            </w:tcBorders>
            <w:tcMar>
              <w:top w:w="-411" w:type="dxa"/>
              <w:left w:w="-411" w:type="dxa"/>
              <w:bottom w:w="-411" w:type="dxa"/>
              <w:right w:w="-411" w:type="dxa"/>
            </w:tcMar>
            <w:vAlign w:val="bottom"/>
          </w:tcPr>
          <w:p w14:paraId="32CD8DE6" w14:textId="77777777" w:rsidR="00142F34" w:rsidRDefault="00353792">
            <w:pPr>
              <w:rPr>
                <w:sz w:val="20"/>
                <w:szCs w:val="20"/>
              </w:rPr>
            </w:pPr>
            <w:r>
              <w:rPr>
                <w:rFonts w:ascii="Calibri" w:eastAsia="Calibri" w:hAnsi="Calibri" w:cs="Calibri"/>
                <w:sz w:val="20"/>
                <w:szCs w:val="20"/>
              </w:rPr>
              <w:t>Laguna Beach SMR</w:t>
            </w:r>
          </w:p>
        </w:tc>
        <w:tc>
          <w:tcPr>
            <w:tcW w:w="1125" w:type="dxa"/>
            <w:tcBorders>
              <w:top w:val="nil"/>
              <w:left w:val="nil"/>
              <w:bottom w:val="nil"/>
              <w:right w:val="nil"/>
            </w:tcBorders>
            <w:tcMar>
              <w:top w:w="-411" w:type="dxa"/>
              <w:left w:w="-411" w:type="dxa"/>
              <w:bottom w:w="-411" w:type="dxa"/>
              <w:right w:w="-411" w:type="dxa"/>
            </w:tcMar>
            <w:vAlign w:val="bottom"/>
          </w:tcPr>
          <w:p w14:paraId="12C97784"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tcMar>
              <w:top w:w="-411" w:type="dxa"/>
              <w:left w:w="-411" w:type="dxa"/>
              <w:bottom w:w="-411" w:type="dxa"/>
              <w:right w:w="-411" w:type="dxa"/>
            </w:tcMar>
            <w:vAlign w:val="bottom"/>
          </w:tcPr>
          <w:p w14:paraId="55FAB6F4" w14:textId="77777777" w:rsidR="00142F34" w:rsidRDefault="00142F34">
            <w:pPr>
              <w:rPr>
                <w:sz w:val="20"/>
                <w:szCs w:val="20"/>
              </w:rPr>
            </w:pPr>
          </w:p>
        </w:tc>
        <w:tc>
          <w:tcPr>
            <w:tcW w:w="2385" w:type="dxa"/>
            <w:tcBorders>
              <w:top w:val="nil"/>
              <w:left w:val="nil"/>
              <w:bottom w:val="nil"/>
              <w:right w:val="nil"/>
            </w:tcBorders>
            <w:tcMar>
              <w:top w:w="-411" w:type="dxa"/>
              <w:left w:w="-411" w:type="dxa"/>
              <w:bottom w:w="-411" w:type="dxa"/>
              <w:right w:w="-411" w:type="dxa"/>
            </w:tcMar>
            <w:vAlign w:val="bottom"/>
          </w:tcPr>
          <w:p w14:paraId="0E498ABB" w14:textId="77777777" w:rsidR="00142F34" w:rsidRDefault="00353792">
            <w:pPr>
              <w:rPr>
                <w:sz w:val="20"/>
                <w:szCs w:val="20"/>
              </w:rPr>
            </w:pPr>
            <w:r>
              <w:rPr>
                <w:rFonts w:ascii="Calibri" w:eastAsia="Calibri" w:hAnsi="Calibri" w:cs="Calibri"/>
                <w:sz w:val="20"/>
                <w:szCs w:val="20"/>
              </w:rPr>
              <w:t>2017</w:t>
            </w:r>
          </w:p>
        </w:tc>
        <w:tc>
          <w:tcPr>
            <w:tcW w:w="1920" w:type="dxa"/>
            <w:tcBorders>
              <w:top w:val="nil"/>
              <w:left w:val="nil"/>
              <w:bottom w:val="nil"/>
              <w:right w:val="nil"/>
            </w:tcBorders>
            <w:tcMar>
              <w:top w:w="-411" w:type="dxa"/>
              <w:left w:w="-411" w:type="dxa"/>
              <w:bottom w:w="-411" w:type="dxa"/>
              <w:right w:w="-411" w:type="dxa"/>
            </w:tcMar>
            <w:vAlign w:val="bottom"/>
          </w:tcPr>
          <w:p w14:paraId="365BE47A" w14:textId="77777777" w:rsidR="00142F34" w:rsidRDefault="00142F34">
            <w:pPr>
              <w:rPr>
                <w:sz w:val="20"/>
                <w:szCs w:val="20"/>
              </w:rPr>
            </w:pPr>
          </w:p>
        </w:tc>
      </w:tr>
      <w:tr w:rsidR="00D13CC8" w14:paraId="28174FB7"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348F6416" w14:textId="77777777" w:rsidR="00142F34" w:rsidRDefault="00353792">
            <w:pPr>
              <w:rPr>
                <w:sz w:val="20"/>
                <w:szCs w:val="20"/>
              </w:rPr>
            </w:pPr>
            <w:r>
              <w:rPr>
                <w:rFonts w:ascii="Calibri" w:eastAsia="Calibri" w:hAnsi="Calibri" w:cs="Calibri"/>
                <w:sz w:val="20"/>
                <w:szCs w:val="20"/>
              </w:rPr>
              <w:t>Long Point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7BFF752F"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123F7A12" w14:textId="77777777" w:rsidR="00142F34" w:rsidRDefault="00353792">
            <w:pPr>
              <w:rPr>
                <w:sz w:val="20"/>
                <w:szCs w:val="20"/>
              </w:rPr>
            </w:pPr>
            <w:r>
              <w:rPr>
                <w:rFonts w:ascii="Calibri" w:eastAsia="Calibri" w:hAnsi="Calibri" w:cs="Calibri"/>
                <w:sz w:val="20"/>
                <w:szCs w:val="20"/>
              </w:rPr>
              <w:t>2011, 2012, 2019, 2020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283AD0E5"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736C9830" w14:textId="77777777" w:rsidR="00142F34" w:rsidRDefault="00142F34">
            <w:pPr>
              <w:rPr>
                <w:sz w:val="20"/>
                <w:szCs w:val="20"/>
              </w:rPr>
            </w:pPr>
          </w:p>
        </w:tc>
      </w:tr>
      <w:tr w:rsidR="00142F34" w14:paraId="1C8026BA" w14:textId="77777777">
        <w:tc>
          <w:tcPr>
            <w:tcW w:w="2010" w:type="dxa"/>
            <w:tcBorders>
              <w:top w:val="nil"/>
              <w:left w:val="nil"/>
              <w:bottom w:val="nil"/>
              <w:right w:val="nil"/>
            </w:tcBorders>
            <w:tcMar>
              <w:top w:w="-411" w:type="dxa"/>
              <w:left w:w="-411" w:type="dxa"/>
              <w:bottom w:w="-411" w:type="dxa"/>
              <w:right w:w="-411" w:type="dxa"/>
            </w:tcMar>
            <w:vAlign w:val="bottom"/>
          </w:tcPr>
          <w:p w14:paraId="2159F713" w14:textId="77777777" w:rsidR="00142F34" w:rsidRDefault="00353792">
            <w:pPr>
              <w:rPr>
                <w:sz w:val="20"/>
                <w:szCs w:val="20"/>
              </w:rPr>
            </w:pPr>
            <w:r>
              <w:rPr>
                <w:rFonts w:ascii="Calibri" w:eastAsia="Calibri" w:hAnsi="Calibri" w:cs="Calibri"/>
                <w:sz w:val="20"/>
                <w:szCs w:val="20"/>
              </w:rPr>
              <w:t>Lovers Point - Julia Platt SMR</w:t>
            </w:r>
          </w:p>
        </w:tc>
        <w:tc>
          <w:tcPr>
            <w:tcW w:w="1125" w:type="dxa"/>
            <w:tcBorders>
              <w:top w:val="nil"/>
              <w:left w:val="nil"/>
              <w:bottom w:val="nil"/>
              <w:right w:val="nil"/>
            </w:tcBorders>
            <w:tcMar>
              <w:top w:w="-411" w:type="dxa"/>
              <w:left w:w="-411" w:type="dxa"/>
              <w:bottom w:w="-411" w:type="dxa"/>
              <w:right w:w="-411" w:type="dxa"/>
            </w:tcMar>
            <w:vAlign w:val="bottom"/>
          </w:tcPr>
          <w:p w14:paraId="13685458"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24786F8A" w14:textId="77777777" w:rsidR="00142F34" w:rsidRDefault="00353792">
            <w:pPr>
              <w:rPr>
                <w:sz w:val="20"/>
                <w:szCs w:val="20"/>
              </w:rPr>
            </w:pPr>
            <w:r>
              <w:rPr>
                <w:rFonts w:ascii="Calibri" w:eastAsia="Calibri" w:hAnsi="Calibri" w:cs="Calibri"/>
                <w:sz w:val="20"/>
                <w:szCs w:val="20"/>
              </w:rPr>
              <w:t>2000, 2001, 2002, 2003, 2004, 2005, 2006, 2007, 2008, 2009, 2011, 2012, 2013, 2014, 2015, 2016, 2017, 2018, 2019, 2020</w:t>
            </w:r>
          </w:p>
        </w:tc>
        <w:tc>
          <w:tcPr>
            <w:tcW w:w="2385" w:type="dxa"/>
            <w:tcBorders>
              <w:top w:val="nil"/>
              <w:left w:val="nil"/>
              <w:bottom w:val="nil"/>
              <w:right w:val="nil"/>
            </w:tcBorders>
            <w:tcMar>
              <w:top w:w="-411" w:type="dxa"/>
              <w:left w:w="-411" w:type="dxa"/>
              <w:bottom w:w="-411" w:type="dxa"/>
              <w:right w:w="-411" w:type="dxa"/>
            </w:tcMar>
            <w:vAlign w:val="bottom"/>
          </w:tcPr>
          <w:p w14:paraId="3B5BC41F"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4A7F9B93" w14:textId="77777777" w:rsidR="00142F34" w:rsidRDefault="00142F34">
            <w:pPr>
              <w:rPr>
                <w:sz w:val="20"/>
                <w:szCs w:val="20"/>
              </w:rPr>
            </w:pPr>
          </w:p>
        </w:tc>
      </w:tr>
      <w:tr w:rsidR="00D13CC8" w14:paraId="0474CAB0"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7B5A7C9E" w14:textId="77777777" w:rsidR="00142F34" w:rsidRDefault="00353792">
            <w:pPr>
              <w:rPr>
                <w:sz w:val="20"/>
                <w:szCs w:val="20"/>
              </w:rPr>
            </w:pPr>
            <w:r>
              <w:rPr>
                <w:rFonts w:ascii="Calibri" w:eastAsia="Calibri" w:hAnsi="Calibri" w:cs="Calibri"/>
                <w:sz w:val="20"/>
                <w:szCs w:val="20"/>
              </w:rPr>
              <w:t>Matlahuayl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596BAB70"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129CD310" w14:textId="77777777" w:rsidR="00142F34" w:rsidRDefault="00353792">
            <w:pPr>
              <w:rPr>
                <w:sz w:val="20"/>
                <w:szCs w:val="20"/>
              </w:rPr>
            </w:pPr>
            <w:r>
              <w:rPr>
                <w:rFonts w:ascii="Calibri" w:eastAsia="Calibri" w:hAnsi="Calibri" w:cs="Calibri"/>
                <w:sz w:val="20"/>
                <w:szCs w:val="20"/>
              </w:rPr>
              <w:t>2011, 2012, 2019, 2020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2559CB74"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00DEF54A" w14:textId="77777777" w:rsidR="00142F34" w:rsidRDefault="00142F34">
            <w:pPr>
              <w:rPr>
                <w:sz w:val="20"/>
                <w:szCs w:val="20"/>
              </w:rPr>
            </w:pPr>
          </w:p>
        </w:tc>
      </w:tr>
      <w:tr w:rsidR="00142F34" w14:paraId="1CF975EB" w14:textId="77777777">
        <w:tc>
          <w:tcPr>
            <w:tcW w:w="2010" w:type="dxa"/>
            <w:tcBorders>
              <w:top w:val="nil"/>
              <w:left w:val="nil"/>
              <w:bottom w:val="nil"/>
              <w:right w:val="nil"/>
            </w:tcBorders>
            <w:tcMar>
              <w:top w:w="-411" w:type="dxa"/>
              <w:left w:w="-411" w:type="dxa"/>
              <w:bottom w:w="-411" w:type="dxa"/>
              <w:right w:w="-411" w:type="dxa"/>
            </w:tcMar>
            <w:vAlign w:val="bottom"/>
          </w:tcPr>
          <w:p w14:paraId="0F907B43" w14:textId="77777777" w:rsidR="00142F34" w:rsidRDefault="00353792">
            <w:pPr>
              <w:rPr>
                <w:sz w:val="20"/>
                <w:szCs w:val="20"/>
              </w:rPr>
            </w:pPr>
            <w:r>
              <w:rPr>
                <w:rFonts w:ascii="Calibri" w:eastAsia="Calibri" w:hAnsi="Calibri" w:cs="Calibri"/>
                <w:sz w:val="20"/>
                <w:szCs w:val="20"/>
              </w:rPr>
              <w:t>Naples SMCA</w:t>
            </w:r>
          </w:p>
        </w:tc>
        <w:tc>
          <w:tcPr>
            <w:tcW w:w="1125" w:type="dxa"/>
            <w:tcBorders>
              <w:top w:val="nil"/>
              <w:left w:val="nil"/>
              <w:bottom w:val="nil"/>
              <w:right w:val="nil"/>
            </w:tcBorders>
            <w:tcMar>
              <w:top w:w="-411" w:type="dxa"/>
              <w:left w:w="-411" w:type="dxa"/>
              <w:bottom w:w="-411" w:type="dxa"/>
              <w:right w:w="-411" w:type="dxa"/>
            </w:tcMar>
            <w:vAlign w:val="bottom"/>
          </w:tcPr>
          <w:p w14:paraId="34D57698"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7C337EB8" w14:textId="77777777" w:rsidR="00142F34" w:rsidRDefault="00353792">
            <w:pPr>
              <w:rPr>
                <w:sz w:val="20"/>
                <w:szCs w:val="20"/>
              </w:rPr>
            </w:pPr>
            <w:r>
              <w:rPr>
                <w:rFonts w:ascii="Calibri" w:eastAsia="Calibri" w:hAnsi="Calibri" w:cs="Calibri"/>
                <w:sz w:val="20"/>
                <w:szCs w:val="20"/>
              </w:rPr>
              <w:t>2009, 2010, 2011, 2012, 2013, 2014, 2015, 2016, 2017, 2018, 2019, 2020</w:t>
            </w:r>
          </w:p>
        </w:tc>
        <w:tc>
          <w:tcPr>
            <w:tcW w:w="2385" w:type="dxa"/>
            <w:tcBorders>
              <w:top w:val="nil"/>
              <w:left w:val="nil"/>
              <w:bottom w:val="nil"/>
              <w:right w:val="nil"/>
            </w:tcBorders>
            <w:tcMar>
              <w:top w:w="-411" w:type="dxa"/>
              <w:left w:w="-411" w:type="dxa"/>
              <w:bottom w:w="-411" w:type="dxa"/>
              <w:right w:w="-411" w:type="dxa"/>
            </w:tcMar>
            <w:vAlign w:val="bottom"/>
          </w:tcPr>
          <w:p w14:paraId="5E9144B4"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0605862F" w14:textId="77777777" w:rsidR="00142F34" w:rsidRDefault="00142F34">
            <w:pPr>
              <w:rPr>
                <w:sz w:val="20"/>
                <w:szCs w:val="20"/>
              </w:rPr>
            </w:pPr>
          </w:p>
        </w:tc>
      </w:tr>
      <w:tr w:rsidR="00D13CC8" w14:paraId="02C40567"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292D7EBB" w14:textId="77777777" w:rsidR="00142F34" w:rsidRDefault="00353792">
            <w:pPr>
              <w:rPr>
                <w:sz w:val="20"/>
                <w:szCs w:val="20"/>
              </w:rPr>
            </w:pPr>
            <w:r>
              <w:rPr>
                <w:rFonts w:ascii="Calibri" w:eastAsia="Calibri" w:hAnsi="Calibri" w:cs="Calibri"/>
                <w:sz w:val="20"/>
                <w:szCs w:val="20"/>
              </w:rPr>
              <w:t>Natural Bridges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516394EA"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7454ABB2" w14:textId="77777777" w:rsidR="00142F34" w:rsidRDefault="00353792">
            <w:pPr>
              <w:rPr>
                <w:sz w:val="20"/>
                <w:szCs w:val="20"/>
              </w:rPr>
            </w:pPr>
            <w:r>
              <w:rPr>
                <w:rFonts w:ascii="Calibri" w:eastAsia="Calibri" w:hAnsi="Calibri" w:cs="Calibri"/>
                <w:sz w:val="20"/>
                <w:szCs w:val="20"/>
              </w:rPr>
              <w:t>2000, 2001, 2002, 2003, 2004, 2005, 2006, 2007, 2008, 2009, 2010, 2011</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6F4BD1EF"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4AC1AAD8" w14:textId="77777777" w:rsidR="00142F34" w:rsidRDefault="00142F34">
            <w:pPr>
              <w:rPr>
                <w:sz w:val="20"/>
                <w:szCs w:val="20"/>
              </w:rPr>
            </w:pPr>
          </w:p>
        </w:tc>
      </w:tr>
      <w:tr w:rsidR="00142F34" w14:paraId="47E4EF25" w14:textId="77777777">
        <w:tc>
          <w:tcPr>
            <w:tcW w:w="2010" w:type="dxa"/>
            <w:tcBorders>
              <w:top w:val="nil"/>
              <w:left w:val="nil"/>
              <w:bottom w:val="nil"/>
              <w:right w:val="nil"/>
            </w:tcBorders>
            <w:tcMar>
              <w:top w:w="-411" w:type="dxa"/>
              <w:left w:w="-411" w:type="dxa"/>
              <w:bottom w:w="-411" w:type="dxa"/>
              <w:right w:w="-411" w:type="dxa"/>
            </w:tcMar>
            <w:vAlign w:val="bottom"/>
          </w:tcPr>
          <w:p w14:paraId="350FE73B" w14:textId="77777777" w:rsidR="00142F34" w:rsidRDefault="00353792">
            <w:pPr>
              <w:rPr>
                <w:sz w:val="20"/>
                <w:szCs w:val="20"/>
              </w:rPr>
            </w:pPr>
            <w:r>
              <w:rPr>
                <w:rFonts w:ascii="Calibri" w:eastAsia="Calibri" w:hAnsi="Calibri" w:cs="Calibri"/>
                <w:sz w:val="20"/>
                <w:szCs w:val="20"/>
              </w:rPr>
              <w:t>Painted Cave SMCA</w:t>
            </w:r>
          </w:p>
        </w:tc>
        <w:tc>
          <w:tcPr>
            <w:tcW w:w="1125" w:type="dxa"/>
            <w:tcBorders>
              <w:top w:val="nil"/>
              <w:left w:val="nil"/>
              <w:bottom w:val="nil"/>
              <w:right w:val="nil"/>
            </w:tcBorders>
            <w:tcMar>
              <w:top w:w="-411" w:type="dxa"/>
              <w:left w:w="-411" w:type="dxa"/>
              <w:bottom w:w="-411" w:type="dxa"/>
              <w:right w:w="-411" w:type="dxa"/>
            </w:tcMar>
            <w:vAlign w:val="bottom"/>
          </w:tcPr>
          <w:p w14:paraId="3E269FB9"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6ACA4C27" w14:textId="77777777" w:rsidR="00142F34" w:rsidRDefault="00353792">
            <w:pPr>
              <w:rPr>
                <w:sz w:val="20"/>
                <w:szCs w:val="20"/>
              </w:rPr>
            </w:pPr>
            <w:r>
              <w:rPr>
                <w:rFonts w:ascii="Calibri" w:eastAsia="Calibri" w:hAnsi="Calibri" w:cs="Calibri"/>
                <w:sz w:val="20"/>
                <w:szCs w:val="20"/>
              </w:rPr>
              <w:t>2003, 2004, 2005, 2006, 2007, 2008, 2009, 2010, 2011, 2012, 2014, 2015, 2016, 2017, 2018, 2019, 2020</w:t>
            </w:r>
          </w:p>
        </w:tc>
        <w:tc>
          <w:tcPr>
            <w:tcW w:w="2385" w:type="dxa"/>
            <w:tcBorders>
              <w:top w:val="nil"/>
              <w:left w:val="nil"/>
              <w:bottom w:val="nil"/>
              <w:right w:val="nil"/>
            </w:tcBorders>
            <w:tcMar>
              <w:top w:w="-411" w:type="dxa"/>
              <w:left w:w="-411" w:type="dxa"/>
              <w:bottom w:w="-411" w:type="dxa"/>
              <w:right w:w="-411" w:type="dxa"/>
            </w:tcMar>
            <w:vAlign w:val="bottom"/>
          </w:tcPr>
          <w:p w14:paraId="6DD86D1A"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22DE5EBB" w14:textId="77777777" w:rsidR="00142F34" w:rsidRDefault="00142F34">
            <w:pPr>
              <w:rPr>
                <w:sz w:val="20"/>
                <w:szCs w:val="20"/>
              </w:rPr>
            </w:pPr>
          </w:p>
        </w:tc>
      </w:tr>
      <w:tr w:rsidR="00D13CC8" w14:paraId="5B44C9EF"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34B735A9" w14:textId="77777777" w:rsidR="00142F34" w:rsidRDefault="00353792">
            <w:pPr>
              <w:rPr>
                <w:sz w:val="20"/>
                <w:szCs w:val="20"/>
              </w:rPr>
            </w:pPr>
            <w:r>
              <w:rPr>
                <w:rFonts w:ascii="Calibri" w:eastAsia="Calibri" w:hAnsi="Calibri" w:cs="Calibri"/>
                <w:sz w:val="20"/>
                <w:szCs w:val="20"/>
              </w:rPr>
              <w:t>Piedras Blancas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7392585A"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50546B3B" w14:textId="77777777" w:rsidR="00142F34" w:rsidRDefault="00353792">
            <w:pPr>
              <w:rPr>
                <w:sz w:val="20"/>
                <w:szCs w:val="20"/>
              </w:rPr>
            </w:pPr>
            <w:r>
              <w:rPr>
                <w:rFonts w:ascii="Calibri" w:eastAsia="Calibri" w:hAnsi="Calibri" w:cs="Calibri"/>
                <w:sz w:val="20"/>
                <w:szCs w:val="20"/>
              </w:rPr>
              <w:t>2003, 2004, 2005, 2006, 2007, 2008</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51A29DE9" w14:textId="77777777" w:rsidR="00142F34" w:rsidRDefault="00353792">
            <w:pPr>
              <w:rPr>
                <w:sz w:val="20"/>
                <w:szCs w:val="20"/>
              </w:rPr>
            </w:pPr>
            <w:r>
              <w:rPr>
                <w:rFonts w:ascii="Calibri" w:eastAsia="Calibri" w:hAnsi="Calibri" w:cs="Calibri"/>
                <w:sz w:val="20"/>
                <w:szCs w:val="20"/>
              </w:rPr>
              <w:t>2008, 2009, 2010, 2011, 2012, 2013, 2014, 2016, 2017, 2018, 2019, 2020</w:t>
            </w: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6690C790" w14:textId="77777777" w:rsidR="00142F34" w:rsidRDefault="00142F34">
            <w:pPr>
              <w:rPr>
                <w:sz w:val="20"/>
                <w:szCs w:val="20"/>
              </w:rPr>
            </w:pPr>
          </w:p>
        </w:tc>
      </w:tr>
      <w:tr w:rsidR="00142F34" w14:paraId="66B03FEE" w14:textId="77777777">
        <w:tc>
          <w:tcPr>
            <w:tcW w:w="2010" w:type="dxa"/>
            <w:tcBorders>
              <w:top w:val="nil"/>
              <w:left w:val="nil"/>
              <w:bottom w:val="nil"/>
              <w:right w:val="nil"/>
            </w:tcBorders>
            <w:tcMar>
              <w:top w:w="-411" w:type="dxa"/>
              <w:left w:w="-411" w:type="dxa"/>
              <w:bottom w:w="-411" w:type="dxa"/>
              <w:right w:w="-411" w:type="dxa"/>
            </w:tcMar>
            <w:vAlign w:val="bottom"/>
          </w:tcPr>
          <w:p w14:paraId="7903C1DE" w14:textId="77777777" w:rsidR="00142F34" w:rsidRDefault="00353792">
            <w:pPr>
              <w:rPr>
                <w:sz w:val="20"/>
                <w:szCs w:val="20"/>
              </w:rPr>
            </w:pPr>
            <w:r>
              <w:rPr>
                <w:rFonts w:ascii="Calibri" w:eastAsia="Calibri" w:hAnsi="Calibri" w:cs="Calibri"/>
                <w:sz w:val="20"/>
                <w:szCs w:val="20"/>
              </w:rPr>
              <w:t>Pillar Point SMCA</w:t>
            </w:r>
          </w:p>
        </w:tc>
        <w:tc>
          <w:tcPr>
            <w:tcW w:w="1125" w:type="dxa"/>
            <w:tcBorders>
              <w:top w:val="nil"/>
              <w:left w:val="nil"/>
              <w:bottom w:val="nil"/>
              <w:right w:val="nil"/>
            </w:tcBorders>
            <w:tcMar>
              <w:top w:w="-411" w:type="dxa"/>
              <w:left w:w="-411" w:type="dxa"/>
              <w:bottom w:w="-411" w:type="dxa"/>
              <w:right w:w="-411" w:type="dxa"/>
            </w:tcMar>
            <w:vAlign w:val="bottom"/>
          </w:tcPr>
          <w:p w14:paraId="20315F01"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21167EDC" w14:textId="77777777" w:rsidR="00142F34" w:rsidRDefault="00142F34">
            <w:pPr>
              <w:rPr>
                <w:sz w:val="20"/>
                <w:szCs w:val="20"/>
              </w:rPr>
            </w:pPr>
          </w:p>
        </w:tc>
        <w:tc>
          <w:tcPr>
            <w:tcW w:w="2385" w:type="dxa"/>
            <w:tcBorders>
              <w:top w:val="nil"/>
              <w:left w:val="nil"/>
              <w:bottom w:val="nil"/>
              <w:right w:val="nil"/>
            </w:tcBorders>
            <w:tcMar>
              <w:top w:w="-411" w:type="dxa"/>
              <w:left w:w="-411" w:type="dxa"/>
              <w:bottom w:w="-411" w:type="dxa"/>
              <w:right w:w="-411" w:type="dxa"/>
            </w:tcMar>
            <w:vAlign w:val="bottom"/>
          </w:tcPr>
          <w:p w14:paraId="770D7B0F"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5B36F70B" w14:textId="77777777" w:rsidR="00142F34" w:rsidRDefault="00353792">
            <w:pPr>
              <w:rPr>
                <w:sz w:val="20"/>
                <w:szCs w:val="20"/>
              </w:rPr>
            </w:pPr>
            <w:r>
              <w:rPr>
                <w:rFonts w:ascii="Calibri" w:eastAsia="Calibri" w:hAnsi="Calibri" w:cs="Calibri"/>
                <w:sz w:val="20"/>
                <w:szCs w:val="20"/>
              </w:rPr>
              <w:t>2015</w:t>
            </w:r>
          </w:p>
        </w:tc>
      </w:tr>
      <w:tr w:rsidR="00D13CC8" w14:paraId="2D8A9198"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12916C9F" w14:textId="77777777" w:rsidR="00142F34" w:rsidRDefault="00353792">
            <w:pPr>
              <w:rPr>
                <w:sz w:val="20"/>
                <w:szCs w:val="20"/>
              </w:rPr>
            </w:pPr>
            <w:r>
              <w:rPr>
                <w:rFonts w:ascii="Calibri" w:eastAsia="Calibri" w:hAnsi="Calibri" w:cs="Calibri"/>
                <w:sz w:val="20"/>
                <w:szCs w:val="20"/>
              </w:rPr>
              <w:t>Point Arena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7000DD76"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6C3CDF91" w14:textId="77777777" w:rsidR="00142F34" w:rsidRDefault="00353792">
            <w:pPr>
              <w:rPr>
                <w:sz w:val="20"/>
                <w:szCs w:val="20"/>
              </w:rPr>
            </w:pPr>
            <w:r>
              <w:rPr>
                <w:rFonts w:ascii="Calibri" w:eastAsia="Calibri" w:hAnsi="Calibri" w:cs="Calibri"/>
                <w:sz w:val="20"/>
                <w:szCs w:val="20"/>
              </w:rPr>
              <w:t>2011</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7659A67F"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68555AD5" w14:textId="77777777" w:rsidR="00142F34" w:rsidRDefault="00142F34">
            <w:pPr>
              <w:rPr>
                <w:sz w:val="20"/>
                <w:szCs w:val="20"/>
              </w:rPr>
            </w:pPr>
          </w:p>
        </w:tc>
      </w:tr>
      <w:tr w:rsidR="00142F34" w14:paraId="6BD66315" w14:textId="77777777">
        <w:tc>
          <w:tcPr>
            <w:tcW w:w="2010" w:type="dxa"/>
            <w:tcBorders>
              <w:top w:val="nil"/>
              <w:left w:val="nil"/>
              <w:bottom w:val="nil"/>
              <w:right w:val="nil"/>
            </w:tcBorders>
            <w:tcMar>
              <w:top w:w="-411" w:type="dxa"/>
              <w:left w:w="-411" w:type="dxa"/>
              <w:bottom w:w="-411" w:type="dxa"/>
              <w:right w:w="-411" w:type="dxa"/>
            </w:tcMar>
            <w:vAlign w:val="bottom"/>
          </w:tcPr>
          <w:p w14:paraId="3800437E" w14:textId="77777777" w:rsidR="00142F34" w:rsidRDefault="00353792">
            <w:pPr>
              <w:rPr>
                <w:sz w:val="20"/>
                <w:szCs w:val="20"/>
              </w:rPr>
            </w:pPr>
            <w:r>
              <w:rPr>
                <w:rFonts w:ascii="Calibri" w:eastAsia="Calibri" w:hAnsi="Calibri" w:cs="Calibri"/>
                <w:sz w:val="20"/>
                <w:szCs w:val="20"/>
              </w:rPr>
              <w:t>Point Buchon SMR</w:t>
            </w:r>
          </w:p>
        </w:tc>
        <w:tc>
          <w:tcPr>
            <w:tcW w:w="1125" w:type="dxa"/>
            <w:tcBorders>
              <w:top w:val="nil"/>
              <w:left w:val="nil"/>
              <w:bottom w:val="nil"/>
              <w:right w:val="nil"/>
            </w:tcBorders>
            <w:tcMar>
              <w:top w:w="-411" w:type="dxa"/>
              <w:left w:w="-411" w:type="dxa"/>
              <w:bottom w:w="-411" w:type="dxa"/>
              <w:right w:w="-411" w:type="dxa"/>
            </w:tcMar>
            <w:vAlign w:val="bottom"/>
          </w:tcPr>
          <w:p w14:paraId="7D2A195A"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531B9711" w14:textId="77777777" w:rsidR="00142F34" w:rsidRDefault="00353792">
            <w:pPr>
              <w:rPr>
                <w:sz w:val="20"/>
                <w:szCs w:val="20"/>
              </w:rPr>
            </w:pPr>
            <w:r>
              <w:rPr>
                <w:rFonts w:ascii="Calibri" w:eastAsia="Calibri" w:hAnsi="Calibri" w:cs="Calibri"/>
                <w:sz w:val="20"/>
                <w:szCs w:val="20"/>
              </w:rPr>
              <w:t>2007, 2008, 2009, 2010, 2011, 2016, 2017, 2018, 2019, 2020</w:t>
            </w:r>
          </w:p>
        </w:tc>
        <w:tc>
          <w:tcPr>
            <w:tcW w:w="2385" w:type="dxa"/>
            <w:tcBorders>
              <w:top w:val="nil"/>
              <w:left w:val="nil"/>
              <w:bottom w:val="nil"/>
              <w:right w:val="nil"/>
            </w:tcBorders>
            <w:tcMar>
              <w:top w:w="-411" w:type="dxa"/>
              <w:left w:w="-411" w:type="dxa"/>
              <w:bottom w:w="-411" w:type="dxa"/>
              <w:right w:w="-411" w:type="dxa"/>
            </w:tcMar>
            <w:vAlign w:val="bottom"/>
          </w:tcPr>
          <w:p w14:paraId="647F4D4D" w14:textId="77777777" w:rsidR="00142F34" w:rsidRDefault="00353792">
            <w:pPr>
              <w:rPr>
                <w:sz w:val="20"/>
                <w:szCs w:val="20"/>
              </w:rPr>
            </w:pPr>
            <w:r>
              <w:rPr>
                <w:rFonts w:ascii="Calibri" w:eastAsia="Calibri" w:hAnsi="Calibri" w:cs="Calibri"/>
                <w:sz w:val="20"/>
                <w:szCs w:val="20"/>
              </w:rPr>
              <w:t>2007, 2008, 2009, 2010, 2011, 2012, 2013, 2014, 2015, 2016, 2017, 2018, 2019, 2020</w:t>
            </w:r>
          </w:p>
        </w:tc>
        <w:tc>
          <w:tcPr>
            <w:tcW w:w="1920" w:type="dxa"/>
            <w:tcBorders>
              <w:top w:val="nil"/>
              <w:left w:val="nil"/>
              <w:bottom w:val="nil"/>
              <w:right w:val="nil"/>
            </w:tcBorders>
            <w:tcMar>
              <w:top w:w="-411" w:type="dxa"/>
              <w:left w:w="-411" w:type="dxa"/>
              <w:bottom w:w="-411" w:type="dxa"/>
              <w:right w:w="-411" w:type="dxa"/>
            </w:tcMar>
            <w:vAlign w:val="bottom"/>
          </w:tcPr>
          <w:p w14:paraId="02C572EB" w14:textId="77777777" w:rsidR="00142F34" w:rsidRDefault="00353792">
            <w:pPr>
              <w:rPr>
                <w:sz w:val="20"/>
                <w:szCs w:val="20"/>
              </w:rPr>
            </w:pPr>
            <w:r>
              <w:rPr>
                <w:rFonts w:ascii="Calibri" w:eastAsia="Calibri" w:hAnsi="Calibri" w:cs="Calibri"/>
                <w:sz w:val="20"/>
                <w:szCs w:val="20"/>
              </w:rPr>
              <w:t>2008, 2009, 2016, 2019</w:t>
            </w:r>
          </w:p>
        </w:tc>
      </w:tr>
      <w:tr w:rsidR="00D13CC8" w14:paraId="1F198D92"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1AA401F0" w14:textId="77777777" w:rsidR="00142F34" w:rsidRDefault="00353792">
            <w:pPr>
              <w:rPr>
                <w:sz w:val="20"/>
                <w:szCs w:val="20"/>
              </w:rPr>
            </w:pPr>
            <w:r>
              <w:rPr>
                <w:rFonts w:ascii="Calibri" w:eastAsia="Calibri" w:hAnsi="Calibri" w:cs="Calibri"/>
                <w:sz w:val="20"/>
                <w:szCs w:val="20"/>
              </w:rPr>
              <w:t>Point Cabrillo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20EB0E69"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74948ACA" w14:textId="77777777" w:rsidR="00142F34" w:rsidRDefault="00353792">
            <w:pPr>
              <w:rPr>
                <w:sz w:val="20"/>
                <w:szCs w:val="20"/>
              </w:rPr>
            </w:pPr>
            <w:r>
              <w:rPr>
                <w:rFonts w:ascii="Calibri" w:eastAsia="Calibri" w:hAnsi="Calibri" w:cs="Calibri"/>
                <w:sz w:val="20"/>
                <w:szCs w:val="20"/>
              </w:rPr>
              <w:t>2014, 2015, 2017, 2018, 2019</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019D4D84"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0AB3643F" w14:textId="77777777" w:rsidR="00142F34" w:rsidRDefault="00142F34">
            <w:pPr>
              <w:rPr>
                <w:sz w:val="20"/>
                <w:szCs w:val="20"/>
              </w:rPr>
            </w:pPr>
          </w:p>
        </w:tc>
      </w:tr>
      <w:tr w:rsidR="00142F34" w14:paraId="04ADE338" w14:textId="77777777">
        <w:tc>
          <w:tcPr>
            <w:tcW w:w="2010" w:type="dxa"/>
            <w:tcBorders>
              <w:top w:val="nil"/>
              <w:left w:val="nil"/>
              <w:bottom w:val="nil"/>
              <w:right w:val="nil"/>
            </w:tcBorders>
            <w:tcMar>
              <w:top w:w="-411" w:type="dxa"/>
              <w:left w:w="-411" w:type="dxa"/>
              <w:bottom w:w="-411" w:type="dxa"/>
              <w:right w:w="-411" w:type="dxa"/>
            </w:tcMar>
            <w:vAlign w:val="bottom"/>
          </w:tcPr>
          <w:p w14:paraId="3258E05C" w14:textId="77777777" w:rsidR="00142F34" w:rsidRDefault="00353792">
            <w:pPr>
              <w:rPr>
                <w:sz w:val="20"/>
                <w:szCs w:val="20"/>
              </w:rPr>
            </w:pPr>
            <w:r>
              <w:rPr>
                <w:rFonts w:ascii="Calibri" w:eastAsia="Calibri" w:hAnsi="Calibri" w:cs="Calibri"/>
                <w:sz w:val="20"/>
                <w:szCs w:val="20"/>
              </w:rPr>
              <w:t>Point Conception SMR</w:t>
            </w:r>
          </w:p>
        </w:tc>
        <w:tc>
          <w:tcPr>
            <w:tcW w:w="1125" w:type="dxa"/>
            <w:tcBorders>
              <w:top w:val="nil"/>
              <w:left w:val="nil"/>
              <w:bottom w:val="nil"/>
              <w:right w:val="nil"/>
            </w:tcBorders>
            <w:tcMar>
              <w:top w:w="-411" w:type="dxa"/>
              <w:left w:w="-411" w:type="dxa"/>
              <w:bottom w:w="-411" w:type="dxa"/>
              <w:right w:w="-411" w:type="dxa"/>
            </w:tcMar>
            <w:vAlign w:val="bottom"/>
          </w:tcPr>
          <w:p w14:paraId="16A4021A"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tcMar>
              <w:top w:w="-411" w:type="dxa"/>
              <w:left w:w="-411" w:type="dxa"/>
              <w:bottom w:w="-411" w:type="dxa"/>
              <w:right w:w="-411" w:type="dxa"/>
            </w:tcMar>
            <w:vAlign w:val="bottom"/>
          </w:tcPr>
          <w:p w14:paraId="2CF16505" w14:textId="77777777" w:rsidR="00142F34" w:rsidRDefault="00353792">
            <w:pPr>
              <w:rPr>
                <w:sz w:val="20"/>
                <w:szCs w:val="20"/>
              </w:rPr>
            </w:pPr>
            <w:r>
              <w:rPr>
                <w:rFonts w:ascii="Calibri" w:eastAsia="Calibri" w:hAnsi="Calibri" w:cs="Calibri"/>
                <w:sz w:val="20"/>
                <w:szCs w:val="20"/>
              </w:rPr>
              <w:t>2000, 2001, 2002, 2003, 2004, 2005, 2006, 2007, 2009, 2010, 2011, 2012</w:t>
            </w:r>
          </w:p>
        </w:tc>
        <w:tc>
          <w:tcPr>
            <w:tcW w:w="2385" w:type="dxa"/>
            <w:tcBorders>
              <w:top w:val="nil"/>
              <w:left w:val="nil"/>
              <w:bottom w:val="nil"/>
              <w:right w:val="nil"/>
            </w:tcBorders>
            <w:tcMar>
              <w:top w:w="-411" w:type="dxa"/>
              <w:left w:w="-411" w:type="dxa"/>
              <w:bottom w:w="-411" w:type="dxa"/>
              <w:right w:w="-411" w:type="dxa"/>
            </w:tcMar>
            <w:vAlign w:val="bottom"/>
          </w:tcPr>
          <w:p w14:paraId="43BD2A2D" w14:textId="77777777" w:rsidR="00142F34" w:rsidRDefault="00353792">
            <w:pPr>
              <w:rPr>
                <w:sz w:val="20"/>
                <w:szCs w:val="20"/>
              </w:rPr>
            </w:pPr>
            <w:r>
              <w:rPr>
                <w:rFonts w:ascii="Calibri" w:eastAsia="Calibri" w:hAnsi="Calibri" w:cs="Calibri"/>
                <w:sz w:val="20"/>
                <w:szCs w:val="20"/>
              </w:rPr>
              <w:t>2018</w:t>
            </w:r>
          </w:p>
        </w:tc>
        <w:tc>
          <w:tcPr>
            <w:tcW w:w="1920" w:type="dxa"/>
            <w:tcBorders>
              <w:top w:val="nil"/>
              <w:left w:val="nil"/>
              <w:bottom w:val="nil"/>
              <w:right w:val="nil"/>
            </w:tcBorders>
            <w:tcMar>
              <w:top w:w="-411" w:type="dxa"/>
              <w:left w:w="-411" w:type="dxa"/>
              <w:bottom w:w="-411" w:type="dxa"/>
              <w:right w:w="-411" w:type="dxa"/>
            </w:tcMar>
            <w:vAlign w:val="bottom"/>
          </w:tcPr>
          <w:p w14:paraId="4B07C8C4" w14:textId="77777777" w:rsidR="00142F34" w:rsidRDefault="00353792">
            <w:pPr>
              <w:rPr>
                <w:sz w:val="20"/>
                <w:szCs w:val="20"/>
              </w:rPr>
            </w:pPr>
            <w:r>
              <w:rPr>
                <w:rFonts w:ascii="Calibri" w:eastAsia="Calibri" w:hAnsi="Calibri" w:cs="Calibri"/>
                <w:sz w:val="20"/>
                <w:szCs w:val="20"/>
              </w:rPr>
              <w:t>2014, 2019</w:t>
            </w:r>
          </w:p>
        </w:tc>
      </w:tr>
      <w:tr w:rsidR="00D13CC8" w14:paraId="75FE20B0"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1DF290EB" w14:textId="77777777" w:rsidR="00142F34" w:rsidRDefault="00353792">
            <w:pPr>
              <w:rPr>
                <w:sz w:val="20"/>
                <w:szCs w:val="20"/>
              </w:rPr>
            </w:pPr>
            <w:r>
              <w:rPr>
                <w:rFonts w:ascii="Calibri" w:eastAsia="Calibri" w:hAnsi="Calibri" w:cs="Calibri"/>
                <w:sz w:val="20"/>
                <w:szCs w:val="20"/>
              </w:rPr>
              <w:t>Point Dume SMCA</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7DAE5C56"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25194EB2" w14:textId="77777777" w:rsidR="00142F34" w:rsidRDefault="00353792">
            <w:pPr>
              <w:rPr>
                <w:sz w:val="20"/>
                <w:szCs w:val="20"/>
              </w:rPr>
            </w:pPr>
            <w:r>
              <w:rPr>
                <w:rFonts w:ascii="Calibri" w:eastAsia="Calibri" w:hAnsi="Calibri" w:cs="Calibri"/>
                <w:sz w:val="20"/>
                <w:szCs w:val="20"/>
              </w:rPr>
              <w:t>2010, 2011, 2012, 2013, 2019, 2020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56ECDB74"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57ABD458" w14:textId="77777777" w:rsidR="00142F34" w:rsidRDefault="00142F34">
            <w:pPr>
              <w:rPr>
                <w:sz w:val="20"/>
                <w:szCs w:val="20"/>
              </w:rPr>
            </w:pPr>
          </w:p>
        </w:tc>
      </w:tr>
      <w:tr w:rsidR="00142F34" w14:paraId="65D59841" w14:textId="77777777">
        <w:tc>
          <w:tcPr>
            <w:tcW w:w="2010" w:type="dxa"/>
            <w:tcBorders>
              <w:top w:val="nil"/>
              <w:left w:val="nil"/>
              <w:bottom w:val="nil"/>
              <w:right w:val="nil"/>
            </w:tcBorders>
            <w:tcMar>
              <w:top w:w="-411" w:type="dxa"/>
              <w:left w:w="-411" w:type="dxa"/>
              <w:bottom w:w="-411" w:type="dxa"/>
              <w:right w:w="-411" w:type="dxa"/>
            </w:tcMar>
            <w:vAlign w:val="bottom"/>
          </w:tcPr>
          <w:p w14:paraId="3138EF48" w14:textId="77777777" w:rsidR="00142F34" w:rsidRDefault="00353792">
            <w:pPr>
              <w:rPr>
                <w:sz w:val="20"/>
                <w:szCs w:val="20"/>
              </w:rPr>
            </w:pPr>
            <w:r>
              <w:rPr>
                <w:rFonts w:ascii="Calibri" w:eastAsia="Calibri" w:hAnsi="Calibri" w:cs="Calibri"/>
                <w:sz w:val="20"/>
                <w:szCs w:val="20"/>
              </w:rPr>
              <w:t>Point Dume SMR</w:t>
            </w:r>
          </w:p>
        </w:tc>
        <w:tc>
          <w:tcPr>
            <w:tcW w:w="1125" w:type="dxa"/>
            <w:tcBorders>
              <w:top w:val="nil"/>
              <w:left w:val="nil"/>
              <w:bottom w:val="nil"/>
              <w:right w:val="nil"/>
            </w:tcBorders>
            <w:tcMar>
              <w:top w:w="-411" w:type="dxa"/>
              <w:left w:w="-411" w:type="dxa"/>
              <w:bottom w:w="-411" w:type="dxa"/>
              <w:right w:w="-411" w:type="dxa"/>
            </w:tcMar>
            <w:vAlign w:val="bottom"/>
          </w:tcPr>
          <w:p w14:paraId="704073D8"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tcMar>
              <w:top w:w="-411" w:type="dxa"/>
              <w:left w:w="-411" w:type="dxa"/>
              <w:bottom w:w="-411" w:type="dxa"/>
              <w:right w:w="-411" w:type="dxa"/>
            </w:tcMar>
            <w:vAlign w:val="bottom"/>
          </w:tcPr>
          <w:p w14:paraId="73A92BBD" w14:textId="77777777" w:rsidR="00142F34" w:rsidRDefault="00353792">
            <w:pPr>
              <w:rPr>
                <w:sz w:val="20"/>
                <w:szCs w:val="20"/>
              </w:rPr>
            </w:pPr>
            <w:r>
              <w:rPr>
                <w:rFonts w:ascii="Calibri" w:eastAsia="Calibri" w:hAnsi="Calibri" w:cs="Calibri"/>
                <w:sz w:val="20"/>
                <w:szCs w:val="20"/>
              </w:rPr>
              <w:t>2008, 2019, 2020</w:t>
            </w:r>
          </w:p>
        </w:tc>
        <w:tc>
          <w:tcPr>
            <w:tcW w:w="2385" w:type="dxa"/>
            <w:tcBorders>
              <w:top w:val="nil"/>
              <w:left w:val="nil"/>
              <w:bottom w:val="nil"/>
              <w:right w:val="nil"/>
            </w:tcBorders>
            <w:tcMar>
              <w:top w:w="-411" w:type="dxa"/>
              <w:left w:w="-411" w:type="dxa"/>
              <w:bottom w:w="-411" w:type="dxa"/>
              <w:right w:w="-411" w:type="dxa"/>
            </w:tcMar>
            <w:vAlign w:val="bottom"/>
          </w:tcPr>
          <w:p w14:paraId="3BFFDEAE"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620E9E23" w14:textId="77777777" w:rsidR="00142F34" w:rsidRDefault="00142F34">
            <w:pPr>
              <w:rPr>
                <w:sz w:val="20"/>
                <w:szCs w:val="20"/>
              </w:rPr>
            </w:pPr>
          </w:p>
        </w:tc>
      </w:tr>
      <w:tr w:rsidR="00D13CC8" w14:paraId="6513448E"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4E3ED2E6" w14:textId="77777777" w:rsidR="00142F34" w:rsidRDefault="00353792">
            <w:pPr>
              <w:rPr>
                <w:sz w:val="20"/>
                <w:szCs w:val="20"/>
              </w:rPr>
            </w:pPr>
            <w:r>
              <w:rPr>
                <w:rFonts w:ascii="Calibri" w:eastAsia="Calibri" w:hAnsi="Calibri" w:cs="Calibri"/>
                <w:sz w:val="20"/>
                <w:szCs w:val="20"/>
              </w:rPr>
              <w:t>Point Lobos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5B2DA0DD"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008119ED" w14:textId="77777777" w:rsidR="00142F34" w:rsidRDefault="00353792">
            <w:pPr>
              <w:rPr>
                <w:sz w:val="20"/>
                <w:szCs w:val="20"/>
              </w:rPr>
            </w:pPr>
            <w:r>
              <w:rPr>
                <w:rFonts w:ascii="Calibri" w:eastAsia="Calibri" w:hAnsi="Calibri" w:cs="Calibri"/>
                <w:sz w:val="20"/>
                <w:szCs w:val="20"/>
              </w:rPr>
              <w:t>2006, 2007, 2008, 2009, 2010, 2011, 2012, 2013, 2014, 2015, 2016, 2017, 2018, 2019, 2020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73CC5231" w14:textId="77777777" w:rsidR="00142F34" w:rsidRDefault="00353792">
            <w:pPr>
              <w:rPr>
                <w:sz w:val="20"/>
                <w:szCs w:val="20"/>
              </w:rPr>
            </w:pPr>
            <w:r>
              <w:rPr>
                <w:rFonts w:ascii="Calibri" w:eastAsia="Calibri" w:hAnsi="Calibri" w:cs="Calibri"/>
                <w:sz w:val="20"/>
                <w:szCs w:val="20"/>
              </w:rPr>
              <w:t>2007, 2008, 2009, 2010, 2011, 2012, 2013, 2014, 2015, 2016, 2017, 2018, 2019, 2020</w:t>
            </w: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007A0B61" w14:textId="77777777" w:rsidR="00142F34" w:rsidRDefault="00353792">
            <w:pPr>
              <w:rPr>
                <w:sz w:val="20"/>
                <w:szCs w:val="20"/>
              </w:rPr>
            </w:pPr>
            <w:r>
              <w:rPr>
                <w:rFonts w:ascii="Calibri" w:eastAsia="Calibri" w:hAnsi="Calibri" w:cs="Calibri"/>
                <w:sz w:val="20"/>
                <w:szCs w:val="20"/>
              </w:rPr>
              <w:t>2008, 2009, 2016, 2019</w:t>
            </w:r>
          </w:p>
        </w:tc>
      </w:tr>
      <w:tr w:rsidR="00142F34" w14:paraId="36FCD6CD" w14:textId="77777777">
        <w:tc>
          <w:tcPr>
            <w:tcW w:w="2010" w:type="dxa"/>
            <w:tcBorders>
              <w:top w:val="nil"/>
              <w:left w:val="nil"/>
              <w:bottom w:val="nil"/>
              <w:right w:val="nil"/>
            </w:tcBorders>
            <w:tcMar>
              <w:top w:w="-411" w:type="dxa"/>
              <w:left w:w="-411" w:type="dxa"/>
              <w:bottom w:w="-411" w:type="dxa"/>
              <w:right w:w="-411" w:type="dxa"/>
            </w:tcMar>
            <w:vAlign w:val="bottom"/>
          </w:tcPr>
          <w:p w14:paraId="2F39DDE5" w14:textId="77777777" w:rsidR="00142F34" w:rsidRDefault="00353792">
            <w:pPr>
              <w:rPr>
                <w:sz w:val="20"/>
                <w:szCs w:val="20"/>
              </w:rPr>
            </w:pPr>
            <w:r>
              <w:rPr>
                <w:rFonts w:ascii="Calibri" w:eastAsia="Calibri" w:hAnsi="Calibri" w:cs="Calibri"/>
                <w:sz w:val="20"/>
                <w:szCs w:val="20"/>
              </w:rPr>
              <w:t>Point Reyes SMR</w:t>
            </w:r>
          </w:p>
        </w:tc>
        <w:tc>
          <w:tcPr>
            <w:tcW w:w="1125" w:type="dxa"/>
            <w:tcBorders>
              <w:top w:val="nil"/>
              <w:left w:val="nil"/>
              <w:bottom w:val="nil"/>
              <w:right w:val="nil"/>
            </w:tcBorders>
            <w:tcMar>
              <w:top w:w="-411" w:type="dxa"/>
              <w:left w:w="-411" w:type="dxa"/>
              <w:bottom w:w="-411" w:type="dxa"/>
              <w:right w:w="-411" w:type="dxa"/>
            </w:tcMar>
            <w:vAlign w:val="bottom"/>
          </w:tcPr>
          <w:p w14:paraId="5A02651E"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tcMar>
              <w:top w:w="-411" w:type="dxa"/>
              <w:left w:w="-411" w:type="dxa"/>
              <w:bottom w:w="-411" w:type="dxa"/>
              <w:right w:w="-411" w:type="dxa"/>
            </w:tcMar>
            <w:vAlign w:val="bottom"/>
          </w:tcPr>
          <w:p w14:paraId="28EE2251" w14:textId="77777777" w:rsidR="00142F34" w:rsidRDefault="00142F34">
            <w:pPr>
              <w:rPr>
                <w:sz w:val="20"/>
                <w:szCs w:val="20"/>
              </w:rPr>
            </w:pPr>
          </w:p>
        </w:tc>
        <w:tc>
          <w:tcPr>
            <w:tcW w:w="2385" w:type="dxa"/>
            <w:tcBorders>
              <w:top w:val="nil"/>
              <w:left w:val="nil"/>
              <w:bottom w:val="nil"/>
              <w:right w:val="nil"/>
            </w:tcBorders>
            <w:tcMar>
              <w:top w:w="-411" w:type="dxa"/>
              <w:left w:w="-411" w:type="dxa"/>
              <w:bottom w:w="-411" w:type="dxa"/>
              <w:right w:w="-411" w:type="dxa"/>
            </w:tcMar>
            <w:vAlign w:val="bottom"/>
          </w:tcPr>
          <w:p w14:paraId="52A73EEA"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75256767" w14:textId="77777777" w:rsidR="00142F34" w:rsidRDefault="00142F34">
            <w:pPr>
              <w:rPr>
                <w:sz w:val="20"/>
                <w:szCs w:val="20"/>
              </w:rPr>
            </w:pPr>
          </w:p>
        </w:tc>
      </w:tr>
      <w:tr w:rsidR="00D13CC8" w14:paraId="2DE793BC"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1CC93E08" w14:textId="77777777" w:rsidR="00142F34" w:rsidRDefault="00353792">
            <w:pPr>
              <w:rPr>
                <w:sz w:val="20"/>
                <w:szCs w:val="20"/>
              </w:rPr>
            </w:pPr>
            <w:r>
              <w:rPr>
                <w:rFonts w:ascii="Calibri" w:eastAsia="Calibri" w:hAnsi="Calibri" w:cs="Calibri"/>
                <w:sz w:val="20"/>
                <w:szCs w:val="20"/>
              </w:rPr>
              <w:t>Point St. George Reef Offshore SMCA</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6F5D7E4A"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70C2BE5D" w14:textId="77777777" w:rsidR="00142F34" w:rsidRDefault="00142F34">
            <w:pPr>
              <w:rPr>
                <w:sz w:val="20"/>
                <w:szCs w:val="20"/>
              </w:rPr>
            </w:pP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7A0DDBC2"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00B4A9ED" w14:textId="77777777" w:rsidR="00142F34" w:rsidRDefault="00353792">
            <w:pPr>
              <w:rPr>
                <w:sz w:val="20"/>
                <w:szCs w:val="20"/>
              </w:rPr>
            </w:pPr>
            <w:r>
              <w:rPr>
                <w:rFonts w:ascii="Calibri" w:eastAsia="Calibri" w:hAnsi="Calibri" w:cs="Calibri"/>
                <w:sz w:val="20"/>
                <w:szCs w:val="20"/>
              </w:rPr>
              <w:t>2014</w:t>
            </w:r>
          </w:p>
        </w:tc>
      </w:tr>
      <w:tr w:rsidR="00142F34" w14:paraId="480B8876" w14:textId="77777777">
        <w:tc>
          <w:tcPr>
            <w:tcW w:w="2010" w:type="dxa"/>
            <w:tcBorders>
              <w:top w:val="nil"/>
              <w:left w:val="nil"/>
              <w:bottom w:val="nil"/>
              <w:right w:val="nil"/>
            </w:tcBorders>
            <w:tcMar>
              <w:top w:w="-411" w:type="dxa"/>
              <w:left w:w="-411" w:type="dxa"/>
              <w:bottom w:w="-411" w:type="dxa"/>
              <w:right w:w="-411" w:type="dxa"/>
            </w:tcMar>
            <w:vAlign w:val="bottom"/>
          </w:tcPr>
          <w:p w14:paraId="281B5456" w14:textId="77777777" w:rsidR="00142F34" w:rsidRDefault="00353792">
            <w:pPr>
              <w:rPr>
                <w:sz w:val="20"/>
                <w:szCs w:val="20"/>
              </w:rPr>
            </w:pPr>
            <w:r>
              <w:rPr>
                <w:rFonts w:ascii="Calibri" w:eastAsia="Calibri" w:hAnsi="Calibri" w:cs="Calibri"/>
                <w:sz w:val="20"/>
                <w:szCs w:val="20"/>
              </w:rPr>
              <w:t>Point Sur SMCA</w:t>
            </w:r>
          </w:p>
        </w:tc>
        <w:tc>
          <w:tcPr>
            <w:tcW w:w="1125" w:type="dxa"/>
            <w:tcBorders>
              <w:top w:val="nil"/>
              <w:left w:val="nil"/>
              <w:bottom w:val="nil"/>
              <w:right w:val="nil"/>
            </w:tcBorders>
            <w:tcMar>
              <w:top w:w="-411" w:type="dxa"/>
              <w:left w:w="-411" w:type="dxa"/>
              <w:bottom w:w="-411" w:type="dxa"/>
              <w:right w:w="-411" w:type="dxa"/>
            </w:tcMar>
            <w:vAlign w:val="bottom"/>
          </w:tcPr>
          <w:p w14:paraId="3B7F3FB2"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1BBB66B2" w14:textId="77777777" w:rsidR="00142F34" w:rsidRDefault="00142F34">
            <w:pPr>
              <w:rPr>
                <w:sz w:val="20"/>
                <w:szCs w:val="20"/>
              </w:rPr>
            </w:pPr>
          </w:p>
        </w:tc>
        <w:tc>
          <w:tcPr>
            <w:tcW w:w="2385" w:type="dxa"/>
            <w:tcBorders>
              <w:top w:val="nil"/>
              <w:left w:val="nil"/>
              <w:bottom w:val="nil"/>
              <w:right w:val="nil"/>
            </w:tcBorders>
            <w:tcMar>
              <w:top w:w="-411" w:type="dxa"/>
              <w:left w:w="-411" w:type="dxa"/>
              <w:bottom w:w="-411" w:type="dxa"/>
              <w:right w:w="-411" w:type="dxa"/>
            </w:tcMar>
            <w:vAlign w:val="bottom"/>
          </w:tcPr>
          <w:p w14:paraId="7F5F806B"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0DCE8D33" w14:textId="77777777" w:rsidR="00142F34" w:rsidRDefault="00353792">
            <w:pPr>
              <w:rPr>
                <w:sz w:val="20"/>
                <w:szCs w:val="20"/>
              </w:rPr>
            </w:pPr>
            <w:r>
              <w:rPr>
                <w:rFonts w:ascii="Calibri" w:eastAsia="Calibri" w:hAnsi="Calibri" w:cs="Calibri"/>
                <w:sz w:val="20"/>
                <w:szCs w:val="20"/>
              </w:rPr>
              <w:t>2008</w:t>
            </w:r>
          </w:p>
        </w:tc>
      </w:tr>
      <w:tr w:rsidR="00D13CC8" w14:paraId="7058BFEF"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7D7EF3C6" w14:textId="77777777" w:rsidR="00142F34" w:rsidRDefault="00353792">
            <w:pPr>
              <w:rPr>
                <w:sz w:val="20"/>
                <w:szCs w:val="20"/>
              </w:rPr>
            </w:pPr>
            <w:r>
              <w:rPr>
                <w:rFonts w:ascii="Calibri" w:eastAsia="Calibri" w:hAnsi="Calibri" w:cs="Calibri"/>
                <w:sz w:val="20"/>
                <w:szCs w:val="20"/>
              </w:rPr>
              <w:t>Point Sur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0A5AFC21"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5F872194" w14:textId="77777777" w:rsidR="00142F34" w:rsidRDefault="00353792">
            <w:pPr>
              <w:rPr>
                <w:sz w:val="20"/>
                <w:szCs w:val="20"/>
              </w:rPr>
            </w:pPr>
            <w:r>
              <w:rPr>
                <w:rFonts w:ascii="Calibri" w:eastAsia="Calibri" w:hAnsi="Calibri" w:cs="Calibri"/>
                <w:sz w:val="20"/>
                <w:szCs w:val="20"/>
              </w:rPr>
              <w:t>2005, 2006, 2007, 2008, 2010, 2011, 2017, 2019, 2020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5E200F51"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0EF88D7D" w14:textId="77777777" w:rsidR="00142F34" w:rsidRDefault="00142F34">
            <w:pPr>
              <w:rPr>
                <w:sz w:val="20"/>
                <w:szCs w:val="20"/>
              </w:rPr>
            </w:pPr>
          </w:p>
        </w:tc>
      </w:tr>
      <w:tr w:rsidR="00142F34" w14:paraId="257B8650" w14:textId="77777777">
        <w:tc>
          <w:tcPr>
            <w:tcW w:w="2010" w:type="dxa"/>
            <w:tcBorders>
              <w:top w:val="nil"/>
              <w:left w:val="nil"/>
              <w:bottom w:val="nil"/>
              <w:right w:val="nil"/>
            </w:tcBorders>
            <w:tcMar>
              <w:top w:w="-411" w:type="dxa"/>
              <w:left w:w="-411" w:type="dxa"/>
              <w:bottom w:w="-411" w:type="dxa"/>
              <w:right w:w="-411" w:type="dxa"/>
            </w:tcMar>
            <w:vAlign w:val="bottom"/>
          </w:tcPr>
          <w:p w14:paraId="17C837A0" w14:textId="77777777" w:rsidR="00142F34" w:rsidRDefault="00353792">
            <w:pPr>
              <w:rPr>
                <w:sz w:val="20"/>
                <w:szCs w:val="20"/>
              </w:rPr>
            </w:pPr>
            <w:r>
              <w:rPr>
                <w:rFonts w:ascii="Calibri" w:eastAsia="Calibri" w:hAnsi="Calibri" w:cs="Calibri"/>
                <w:sz w:val="20"/>
                <w:szCs w:val="20"/>
              </w:rPr>
              <w:t>Point Vicente SMCA</w:t>
            </w:r>
          </w:p>
        </w:tc>
        <w:tc>
          <w:tcPr>
            <w:tcW w:w="1125" w:type="dxa"/>
            <w:tcBorders>
              <w:top w:val="nil"/>
              <w:left w:val="nil"/>
              <w:bottom w:val="nil"/>
              <w:right w:val="nil"/>
            </w:tcBorders>
            <w:tcMar>
              <w:top w:w="-411" w:type="dxa"/>
              <w:left w:w="-411" w:type="dxa"/>
              <w:bottom w:w="-411" w:type="dxa"/>
              <w:right w:w="-411" w:type="dxa"/>
            </w:tcMar>
            <w:vAlign w:val="bottom"/>
          </w:tcPr>
          <w:p w14:paraId="770ABC14"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71DE4BFD" w14:textId="77777777" w:rsidR="00142F34" w:rsidRDefault="00353792">
            <w:pPr>
              <w:rPr>
                <w:sz w:val="20"/>
                <w:szCs w:val="20"/>
              </w:rPr>
            </w:pPr>
            <w:r>
              <w:rPr>
                <w:rFonts w:ascii="Calibri" w:eastAsia="Calibri" w:hAnsi="Calibri" w:cs="Calibri"/>
                <w:sz w:val="20"/>
                <w:szCs w:val="20"/>
              </w:rPr>
              <w:t>2004, 2007, 2008, 2009, 2010, 2011, 2012, 2013, 2014, 2015, 2016, 2017, 2018, 2019, 2020</w:t>
            </w:r>
          </w:p>
        </w:tc>
        <w:tc>
          <w:tcPr>
            <w:tcW w:w="2385" w:type="dxa"/>
            <w:tcBorders>
              <w:top w:val="nil"/>
              <w:left w:val="nil"/>
              <w:bottom w:val="nil"/>
              <w:right w:val="nil"/>
            </w:tcBorders>
            <w:tcMar>
              <w:top w:w="-411" w:type="dxa"/>
              <w:left w:w="-411" w:type="dxa"/>
              <w:bottom w:w="-411" w:type="dxa"/>
              <w:right w:w="-411" w:type="dxa"/>
            </w:tcMar>
            <w:vAlign w:val="bottom"/>
          </w:tcPr>
          <w:p w14:paraId="78162B5B"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058A4B68" w14:textId="77777777" w:rsidR="00142F34" w:rsidRDefault="00142F34">
            <w:pPr>
              <w:rPr>
                <w:sz w:val="20"/>
                <w:szCs w:val="20"/>
              </w:rPr>
            </w:pPr>
          </w:p>
        </w:tc>
      </w:tr>
      <w:tr w:rsidR="00D13CC8" w14:paraId="15C772AE"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0EDC6104" w14:textId="77777777" w:rsidR="00142F34" w:rsidRDefault="00353792">
            <w:pPr>
              <w:rPr>
                <w:sz w:val="20"/>
                <w:szCs w:val="20"/>
              </w:rPr>
            </w:pPr>
            <w:r>
              <w:rPr>
                <w:rFonts w:ascii="Calibri" w:eastAsia="Calibri" w:hAnsi="Calibri" w:cs="Calibri"/>
                <w:sz w:val="20"/>
                <w:szCs w:val="20"/>
              </w:rPr>
              <w:t>Portuguese Ledge SMCA</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3782818A"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24B04F9F" w14:textId="77777777" w:rsidR="00142F34" w:rsidRDefault="00142F34">
            <w:pPr>
              <w:rPr>
                <w:sz w:val="20"/>
                <w:szCs w:val="20"/>
              </w:rPr>
            </w:pP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1AEB3AFD"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4D42C68A" w14:textId="77777777" w:rsidR="00142F34" w:rsidRDefault="00353792">
            <w:pPr>
              <w:rPr>
                <w:sz w:val="20"/>
                <w:szCs w:val="20"/>
              </w:rPr>
            </w:pPr>
            <w:r>
              <w:rPr>
                <w:rFonts w:ascii="Calibri" w:eastAsia="Calibri" w:hAnsi="Calibri" w:cs="Calibri"/>
                <w:sz w:val="20"/>
                <w:szCs w:val="20"/>
              </w:rPr>
              <w:t>2016, 2019</w:t>
            </w:r>
          </w:p>
        </w:tc>
      </w:tr>
      <w:tr w:rsidR="00142F34" w14:paraId="6AF6B6A2" w14:textId="77777777">
        <w:tc>
          <w:tcPr>
            <w:tcW w:w="2010" w:type="dxa"/>
            <w:tcBorders>
              <w:top w:val="nil"/>
              <w:left w:val="nil"/>
              <w:bottom w:val="nil"/>
              <w:right w:val="nil"/>
            </w:tcBorders>
            <w:tcMar>
              <w:top w:w="-411" w:type="dxa"/>
              <w:left w:w="-411" w:type="dxa"/>
              <w:bottom w:w="-411" w:type="dxa"/>
              <w:right w:w="-411" w:type="dxa"/>
            </w:tcMar>
            <w:vAlign w:val="bottom"/>
          </w:tcPr>
          <w:p w14:paraId="1F8728D2" w14:textId="77777777" w:rsidR="00142F34" w:rsidRDefault="00353792">
            <w:pPr>
              <w:rPr>
                <w:sz w:val="20"/>
                <w:szCs w:val="20"/>
              </w:rPr>
            </w:pPr>
            <w:r>
              <w:rPr>
                <w:rFonts w:ascii="Calibri" w:eastAsia="Calibri" w:hAnsi="Calibri" w:cs="Calibri"/>
                <w:sz w:val="20"/>
                <w:szCs w:val="20"/>
              </w:rPr>
              <w:t>Pyramid Point SMCA</w:t>
            </w:r>
          </w:p>
        </w:tc>
        <w:tc>
          <w:tcPr>
            <w:tcW w:w="1125" w:type="dxa"/>
            <w:tcBorders>
              <w:top w:val="nil"/>
              <w:left w:val="nil"/>
              <w:bottom w:val="nil"/>
              <w:right w:val="nil"/>
            </w:tcBorders>
            <w:tcMar>
              <w:top w:w="-411" w:type="dxa"/>
              <w:left w:w="-411" w:type="dxa"/>
              <w:bottom w:w="-411" w:type="dxa"/>
              <w:right w:w="-411" w:type="dxa"/>
            </w:tcMar>
            <w:vAlign w:val="bottom"/>
          </w:tcPr>
          <w:p w14:paraId="1F35CF31"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6E5A488A" w14:textId="77777777" w:rsidR="00142F34" w:rsidRDefault="00353792">
            <w:pPr>
              <w:rPr>
                <w:sz w:val="20"/>
                <w:szCs w:val="20"/>
              </w:rPr>
            </w:pPr>
            <w:r>
              <w:rPr>
                <w:rFonts w:ascii="Calibri" w:eastAsia="Calibri" w:hAnsi="Calibri" w:cs="Calibri"/>
                <w:sz w:val="20"/>
                <w:szCs w:val="20"/>
              </w:rPr>
              <w:t>2018</w:t>
            </w:r>
          </w:p>
        </w:tc>
        <w:tc>
          <w:tcPr>
            <w:tcW w:w="2385" w:type="dxa"/>
            <w:tcBorders>
              <w:top w:val="nil"/>
              <w:left w:val="nil"/>
              <w:bottom w:val="nil"/>
              <w:right w:val="nil"/>
            </w:tcBorders>
            <w:tcMar>
              <w:top w:w="-411" w:type="dxa"/>
              <w:left w:w="-411" w:type="dxa"/>
              <w:bottom w:w="-411" w:type="dxa"/>
              <w:right w:w="-411" w:type="dxa"/>
            </w:tcMar>
            <w:vAlign w:val="bottom"/>
          </w:tcPr>
          <w:p w14:paraId="189DC9C0"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785188B6" w14:textId="77777777" w:rsidR="00142F34" w:rsidRDefault="00142F34">
            <w:pPr>
              <w:rPr>
                <w:sz w:val="20"/>
                <w:szCs w:val="20"/>
              </w:rPr>
            </w:pPr>
          </w:p>
        </w:tc>
      </w:tr>
      <w:tr w:rsidR="00D13CC8" w14:paraId="58C6D6C4"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15C9631C" w14:textId="77777777" w:rsidR="00142F34" w:rsidRDefault="00353792">
            <w:pPr>
              <w:rPr>
                <w:sz w:val="20"/>
                <w:szCs w:val="20"/>
              </w:rPr>
            </w:pPr>
            <w:r>
              <w:rPr>
                <w:rFonts w:ascii="Calibri" w:eastAsia="Calibri" w:hAnsi="Calibri" w:cs="Calibri"/>
                <w:sz w:val="20"/>
                <w:szCs w:val="20"/>
              </w:rPr>
              <w:t>Reading Rock SMCA</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69EBDF31"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18DE5995" w14:textId="77777777" w:rsidR="00142F34" w:rsidRDefault="00142F34">
            <w:pPr>
              <w:rPr>
                <w:sz w:val="20"/>
                <w:szCs w:val="20"/>
              </w:rPr>
            </w:pP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251F697F"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411EE1BD" w14:textId="77777777" w:rsidR="00142F34" w:rsidRDefault="00142F34">
            <w:pPr>
              <w:rPr>
                <w:sz w:val="20"/>
                <w:szCs w:val="20"/>
              </w:rPr>
            </w:pPr>
          </w:p>
        </w:tc>
      </w:tr>
      <w:tr w:rsidR="00142F34" w14:paraId="12342F22" w14:textId="77777777">
        <w:tc>
          <w:tcPr>
            <w:tcW w:w="2010" w:type="dxa"/>
            <w:tcBorders>
              <w:top w:val="nil"/>
              <w:left w:val="nil"/>
              <w:bottom w:val="nil"/>
              <w:right w:val="nil"/>
            </w:tcBorders>
            <w:tcMar>
              <w:top w:w="-411" w:type="dxa"/>
              <w:left w:w="-411" w:type="dxa"/>
              <w:bottom w:w="-411" w:type="dxa"/>
              <w:right w:w="-411" w:type="dxa"/>
            </w:tcMar>
            <w:vAlign w:val="bottom"/>
          </w:tcPr>
          <w:p w14:paraId="5F2A0580" w14:textId="77777777" w:rsidR="00142F34" w:rsidRDefault="00353792">
            <w:pPr>
              <w:rPr>
                <w:sz w:val="20"/>
                <w:szCs w:val="20"/>
              </w:rPr>
            </w:pPr>
            <w:r>
              <w:rPr>
                <w:rFonts w:ascii="Calibri" w:eastAsia="Calibri" w:hAnsi="Calibri" w:cs="Calibri"/>
                <w:sz w:val="20"/>
                <w:szCs w:val="20"/>
              </w:rPr>
              <w:t>Salt Point SMCA</w:t>
            </w:r>
          </w:p>
        </w:tc>
        <w:tc>
          <w:tcPr>
            <w:tcW w:w="1125" w:type="dxa"/>
            <w:tcBorders>
              <w:top w:val="nil"/>
              <w:left w:val="nil"/>
              <w:bottom w:val="nil"/>
              <w:right w:val="nil"/>
            </w:tcBorders>
            <w:tcMar>
              <w:top w:w="-411" w:type="dxa"/>
              <w:left w:w="-411" w:type="dxa"/>
              <w:bottom w:w="-411" w:type="dxa"/>
              <w:right w:w="-411" w:type="dxa"/>
            </w:tcMar>
            <w:vAlign w:val="bottom"/>
          </w:tcPr>
          <w:p w14:paraId="6A21F9B5"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34757869" w14:textId="77777777" w:rsidR="00142F34" w:rsidRDefault="00353792">
            <w:pPr>
              <w:rPr>
                <w:sz w:val="20"/>
                <w:szCs w:val="20"/>
              </w:rPr>
            </w:pPr>
            <w:r>
              <w:rPr>
                <w:rFonts w:ascii="Calibri" w:eastAsia="Calibri" w:hAnsi="Calibri" w:cs="Calibri"/>
                <w:sz w:val="20"/>
                <w:szCs w:val="20"/>
              </w:rPr>
              <w:t>2010, 2011</w:t>
            </w:r>
          </w:p>
        </w:tc>
        <w:tc>
          <w:tcPr>
            <w:tcW w:w="2385" w:type="dxa"/>
            <w:tcBorders>
              <w:top w:val="nil"/>
              <w:left w:val="nil"/>
              <w:bottom w:val="nil"/>
              <w:right w:val="nil"/>
            </w:tcBorders>
            <w:tcMar>
              <w:top w:w="-411" w:type="dxa"/>
              <w:left w:w="-411" w:type="dxa"/>
              <w:bottom w:w="-411" w:type="dxa"/>
              <w:right w:w="-411" w:type="dxa"/>
            </w:tcMar>
            <w:vAlign w:val="bottom"/>
          </w:tcPr>
          <w:p w14:paraId="19991DF4"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221EC9E6" w14:textId="77777777" w:rsidR="00142F34" w:rsidRDefault="00142F34">
            <w:pPr>
              <w:rPr>
                <w:sz w:val="20"/>
                <w:szCs w:val="20"/>
              </w:rPr>
            </w:pPr>
          </w:p>
        </w:tc>
      </w:tr>
      <w:tr w:rsidR="00D13CC8" w14:paraId="5AB3F144"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7700F621" w14:textId="77777777" w:rsidR="00142F34" w:rsidRDefault="00353792">
            <w:pPr>
              <w:rPr>
                <w:sz w:val="20"/>
                <w:szCs w:val="20"/>
              </w:rPr>
            </w:pPr>
            <w:r>
              <w:rPr>
                <w:rFonts w:ascii="Calibri" w:eastAsia="Calibri" w:hAnsi="Calibri" w:cs="Calibri"/>
                <w:sz w:val="20"/>
                <w:szCs w:val="20"/>
              </w:rPr>
              <w:t>Samoa SMCA</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7AEF3477"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45BCA966" w14:textId="77777777" w:rsidR="00142F34" w:rsidRDefault="00142F34">
            <w:pPr>
              <w:rPr>
                <w:sz w:val="20"/>
                <w:szCs w:val="20"/>
              </w:rPr>
            </w:pP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71BB84BE"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41E0734C" w14:textId="77777777" w:rsidR="00142F34" w:rsidRDefault="00142F34">
            <w:pPr>
              <w:rPr>
                <w:sz w:val="20"/>
                <w:szCs w:val="20"/>
              </w:rPr>
            </w:pPr>
          </w:p>
        </w:tc>
      </w:tr>
      <w:tr w:rsidR="00142F34" w14:paraId="2A03CB70" w14:textId="77777777">
        <w:tc>
          <w:tcPr>
            <w:tcW w:w="2010" w:type="dxa"/>
            <w:tcBorders>
              <w:top w:val="nil"/>
              <w:left w:val="nil"/>
              <w:bottom w:val="nil"/>
              <w:right w:val="nil"/>
            </w:tcBorders>
            <w:tcMar>
              <w:top w:w="-411" w:type="dxa"/>
              <w:left w:w="-411" w:type="dxa"/>
              <w:bottom w:w="-411" w:type="dxa"/>
              <w:right w:w="-411" w:type="dxa"/>
            </w:tcMar>
            <w:vAlign w:val="bottom"/>
          </w:tcPr>
          <w:p w14:paraId="443BA28F" w14:textId="77777777" w:rsidR="00142F34" w:rsidRDefault="00353792">
            <w:pPr>
              <w:rPr>
                <w:sz w:val="20"/>
                <w:szCs w:val="20"/>
              </w:rPr>
            </w:pPr>
            <w:r>
              <w:rPr>
                <w:rFonts w:ascii="Calibri" w:eastAsia="Calibri" w:hAnsi="Calibri" w:cs="Calibri"/>
                <w:sz w:val="20"/>
                <w:szCs w:val="20"/>
              </w:rPr>
              <w:t>Santa Barbara Island SMR</w:t>
            </w:r>
          </w:p>
        </w:tc>
        <w:tc>
          <w:tcPr>
            <w:tcW w:w="1125" w:type="dxa"/>
            <w:tcBorders>
              <w:top w:val="nil"/>
              <w:left w:val="nil"/>
              <w:bottom w:val="nil"/>
              <w:right w:val="nil"/>
            </w:tcBorders>
            <w:tcMar>
              <w:top w:w="-411" w:type="dxa"/>
              <w:left w:w="-411" w:type="dxa"/>
              <w:bottom w:w="-411" w:type="dxa"/>
              <w:right w:w="-411" w:type="dxa"/>
            </w:tcMar>
            <w:vAlign w:val="bottom"/>
          </w:tcPr>
          <w:p w14:paraId="3ED80E28"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01A3F5F1" w14:textId="77777777" w:rsidR="00142F34" w:rsidRDefault="00353792">
            <w:pPr>
              <w:rPr>
                <w:sz w:val="20"/>
                <w:szCs w:val="20"/>
              </w:rPr>
            </w:pPr>
            <w:r>
              <w:rPr>
                <w:rFonts w:ascii="Calibri" w:eastAsia="Calibri" w:hAnsi="Calibri" w:cs="Calibri"/>
                <w:sz w:val="20"/>
                <w:szCs w:val="20"/>
              </w:rPr>
              <w:t>2004, 2005, 2006, 2007, 2008, 2011, 2013, 2019</w:t>
            </w:r>
          </w:p>
        </w:tc>
        <w:tc>
          <w:tcPr>
            <w:tcW w:w="2385" w:type="dxa"/>
            <w:tcBorders>
              <w:top w:val="nil"/>
              <w:left w:val="nil"/>
              <w:bottom w:val="nil"/>
              <w:right w:val="nil"/>
            </w:tcBorders>
            <w:tcMar>
              <w:top w:w="-411" w:type="dxa"/>
              <w:left w:w="-411" w:type="dxa"/>
              <w:bottom w:w="-411" w:type="dxa"/>
              <w:right w:w="-411" w:type="dxa"/>
            </w:tcMar>
            <w:vAlign w:val="bottom"/>
          </w:tcPr>
          <w:p w14:paraId="0A1ED720"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5C2F9F6C" w14:textId="77777777" w:rsidR="00142F34" w:rsidRDefault="00142F34">
            <w:pPr>
              <w:rPr>
                <w:sz w:val="20"/>
                <w:szCs w:val="20"/>
              </w:rPr>
            </w:pPr>
          </w:p>
        </w:tc>
      </w:tr>
      <w:tr w:rsidR="00D13CC8" w14:paraId="172F7672"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6EA057B5" w14:textId="77777777" w:rsidR="00142F34" w:rsidRDefault="00353792">
            <w:pPr>
              <w:rPr>
                <w:sz w:val="20"/>
                <w:szCs w:val="20"/>
              </w:rPr>
            </w:pPr>
            <w:r>
              <w:rPr>
                <w:rFonts w:ascii="Calibri" w:eastAsia="Calibri" w:hAnsi="Calibri" w:cs="Calibri"/>
                <w:sz w:val="20"/>
                <w:szCs w:val="20"/>
              </w:rPr>
              <w:t>Saunders Reef SMCA</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1851BAA9"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12729B45" w14:textId="77777777" w:rsidR="00142F34" w:rsidRDefault="00353792">
            <w:pPr>
              <w:rPr>
                <w:sz w:val="20"/>
                <w:szCs w:val="20"/>
              </w:rPr>
            </w:pPr>
            <w:r>
              <w:rPr>
                <w:rFonts w:ascii="Calibri" w:eastAsia="Calibri" w:hAnsi="Calibri" w:cs="Calibri"/>
                <w:sz w:val="20"/>
                <w:szCs w:val="20"/>
              </w:rPr>
              <w:t>2010, 2011, 2016, 2017, 2018, 2019, 2020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51BB708B"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1ED97378" w14:textId="77777777" w:rsidR="00142F34" w:rsidRDefault="00142F34">
            <w:pPr>
              <w:rPr>
                <w:sz w:val="20"/>
                <w:szCs w:val="20"/>
              </w:rPr>
            </w:pPr>
          </w:p>
        </w:tc>
      </w:tr>
      <w:tr w:rsidR="00142F34" w14:paraId="1625F0C7" w14:textId="77777777">
        <w:tc>
          <w:tcPr>
            <w:tcW w:w="2010" w:type="dxa"/>
            <w:tcBorders>
              <w:top w:val="nil"/>
              <w:left w:val="nil"/>
              <w:bottom w:val="nil"/>
              <w:right w:val="nil"/>
            </w:tcBorders>
            <w:tcMar>
              <w:top w:w="-411" w:type="dxa"/>
              <w:left w:w="-411" w:type="dxa"/>
              <w:bottom w:w="-411" w:type="dxa"/>
              <w:right w:w="-411" w:type="dxa"/>
            </w:tcMar>
            <w:vAlign w:val="bottom"/>
          </w:tcPr>
          <w:p w14:paraId="12DFC191" w14:textId="77777777" w:rsidR="00142F34" w:rsidRDefault="00353792">
            <w:pPr>
              <w:rPr>
                <w:sz w:val="20"/>
                <w:szCs w:val="20"/>
              </w:rPr>
            </w:pPr>
            <w:r>
              <w:rPr>
                <w:rFonts w:ascii="Calibri" w:eastAsia="Calibri" w:hAnsi="Calibri" w:cs="Calibri"/>
                <w:sz w:val="20"/>
                <w:szCs w:val="20"/>
              </w:rPr>
              <w:t>Scorpion SMR</w:t>
            </w:r>
          </w:p>
        </w:tc>
        <w:tc>
          <w:tcPr>
            <w:tcW w:w="1125" w:type="dxa"/>
            <w:tcBorders>
              <w:top w:val="nil"/>
              <w:left w:val="nil"/>
              <w:bottom w:val="nil"/>
              <w:right w:val="nil"/>
            </w:tcBorders>
            <w:tcMar>
              <w:top w:w="-411" w:type="dxa"/>
              <w:left w:w="-411" w:type="dxa"/>
              <w:bottom w:w="-411" w:type="dxa"/>
              <w:right w:w="-411" w:type="dxa"/>
            </w:tcMar>
            <w:vAlign w:val="bottom"/>
          </w:tcPr>
          <w:p w14:paraId="2D119C76"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17AC2AF8" w14:textId="77777777" w:rsidR="00142F34" w:rsidRDefault="00353792">
            <w:pPr>
              <w:rPr>
                <w:sz w:val="20"/>
                <w:szCs w:val="20"/>
              </w:rPr>
            </w:pPr>
            <w:r>
              <w:rPr>
                <w:rFonts w:ascii="Calibri" w:eastAsia="Calibri" w:hAnsi="Calibri" w:cs="Calibri"/>
                <w:sz w:val="20"/>
                <w:szCs w:val="20"/>
              </w:rPr>
              <w:t>2004, 2005, 2006, 2007, 2008, 2009, 2010, 2011, 2012, 2013, 2014, 2015, 2016, 2017, 2018, 2019, 2020</w:t>
            </w:r>
          </w:p>
        </w:tc>
        <w:tc>
          <w:tcPr>
            <w:tcW w:w="2385" w:type="dxa"/>
            <w:tcBorders>
              <w:top w:val="nil"/>
              <w:left w:val="nil"/>
              <w:bottom w:val="nil"/>
              <w:right w:val="nil"/>
            </w:tcBorders>
            <w:tcMar>
              <w:top w:w="-411" w:type="dxa"/>
              <w:left w:w="-411" w:type="dxa"/>
              <w:bottom w:w="-411" w:type="dxa"/>
              <w:right w:w="-411" w:type="dxa"/>
            </w:tcMar>
            <w:vAlign w:val="bottom"/>
          </w:tcPr>
          <w:p w14:paraId="42F9263D"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6B3CCA33" w14:textId="77777777" w:rsidR="00142F34" w:rsidRDefault="00142F34">
            <w:pPr>
              <w:rPr>
                <w:sz w:val="20"/>
                <w:szCs w:val="20"/>
              </w:rPr>
            </w:pPr>
          </w:p>
        </w:tc>
      </w:tr>
      <w:tr w:rsidR="00D13CC8" w14:paraId="5F68B340"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4892CB7F" w14:textId="77777777" w:rsidR="00142F34" w:rsidRDefault="00353792">
            <w:pPr>
              <w:rPr>
                <w:sz w:val="20"/>
                <w:szCs w:val="20"/>
              </w:rPr>
            </w:pPr>
            <w:r>
              <w:rPr>
                <w:rFonts w:ascii="Calibri" w:eastAsia="Calibri" w:hAnsi="Calibri" w:cs="Calibri"/>
                <w:sz w:val="20"/>
                <w:szCs w:val="20"/>
              </w:rPr>
              <w:t>Sea Lion Cove SMCA</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4295B2BC"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03F6A9D9" w14:textId="77777777" w:rsidR="00142F34" w:rsidRDefault="00353792">
            <w:pPr>
              <w:rPr>
                <w:sz w:val="20"/>
                <w:szCs w:val="20"/>
              </w:rPr>
            </w:pPr>
            <w:r>
              <w:rPr>
                <w:rFonts w:ascii="Calibri" w:eastAsia="Calibri" w:hAnsi="Calibri" w:cs="Calibri"/>
                <w:sz w:val="20"/>
                <w:szCs w:val="20"/>
              </w:rPr>
              <w:t>2010, 2011</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28DE8B40"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7C90F089" w14:textId="77777777" w:rsidR="00142F34" w:rsidRDefault="00142F34">
            <w:pPr>
              <w:rPr>
                <w:sz w:val="20"/>
                <w:szCs w:val="20"/>
              </w:rPr>
            </w:pPr>
          </w:p>
        </w:tc>
      </w:tr>
      <w:tr w:rsidR="00142F34" w14:paraId="48C9114C" w14:textId="77777777">
        <w:tc>
          <w:tcPr>
            <w:tcW w:w="2010" w:type="dxa"/>
            <w:tcBorders>
              <w:top w:val="nil"/>
              <w:left w:val="nil"/>
              <w:bottom w:val="nil"/>
              <w:right w:val="nil"/>
            </w:tcBorders>
            <w:tcMar>
              <w:top w:w="-411" w:type="dxa"/>
              <w:left w:w="-411" w:type="dxa"/>
              <w:bottom w:w="-411" w:type="dxa"/>
              <w:right w:w="-411" w:type="dxa"/>
            </w:tcMar>
            <w:vAlign w:val="bottom"/>
          </w:tcPr>
          <w:p w14:paraId="4EB18547" w14:textId="77777777" w:rsidR="00142F34" w:rsidRDefault="00353792">
            <w:pPr>
              <w:rPr>
                <w:sz w:val="20"/>
                <w:szCs w:val="20"/>
              </w:rPr>
            </w:pPr>
            <w:r>
              <w:rPr>
                <w:rFonts w:ascii="Calibri" w:eastAsia="Calibri" w:hAnsi="Calibri" w:cs="Calibri"/>
                <w:sz w:val="20"/>
                <w:szCs w:val="20"/>
              </w:rPr>
              <w:t>Sea Lion Gulch SMR</w:t>
            </w:r>
          </w:p>
        </w:tc>
        <w:tc>
          <w:tcPr>
            <w:tcW w:w="1125" w:type="dxa"/>
            <w:tcBorders>
              <w:top w:val="nil"/>
              <w:left w:val="nil"/>
              <w:bottom w:val="nil"/>
              <w:right w:val="nil"/>
            </w:tcBorders>
            <w:tcMar>
              <w:top w:w="-411" w:type="dxa"/>
              <w:left w:w="-411" w:type="dxa"/>
              <w:bottom w:w="-411" w:type="dxa"/>
              <w:right w:w="-411" w:type="dxa"/>
            </w:tcMar>
            <w:vAlign w:val="bottom"/>
          </w:tcPr>
          <w:p w14:paraId="0B52C545"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01669EB1" w14:textId="77777777" w:rsidR="00142F34" w:rsidRDefault="00142F34">
            <w:pPr>
              <w:rPr>
                <w:sz w:val="20"/>
                <w:szCs w:val="20"/>
              </w:rPr>
            </w:pPr>
          </w:p>
        </w:tc>
        <w:tc>
          <w:tcPr>
            <w:tcW w:w="2385" w:type="dxa"/>
            <w:tcBorders>
              <w:top w:val="nil"/>
              <w:left w:val="nil"/>
              <w:bottom w:val="nil"/>
              <w:right w:val="nil"/>
            </w:tcBorders>
            <w:tcMar>
              <w:top w:w="-411" w:type="dxa"/>
              <w:left w:w="-411" w:type="dxa"/>
              <w:bottom w:w="-411" w:type="dxa"/>
              <w:right w:w="-411" w:type="dxa"/>
            </w:tcMar>
            <w:vAlign w:val="bottom"/>
          </w:tcPr>
          <w:p w14:paraId="58E2AFBC"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0B7CAB6C" w14:textId="77777777" w:rsidR="00142F34" w:rsidRDefault="00353792">
            <w:pPr>
              <w:rPr>
                <w:sz w:val="20"/>
                <w:szCs w:val="20"/>
              </w:rPr>
            </w:pPr>
            <w:r>
              <w:rPr>
                <w:rFonts w:ascii="Calibri" w:eastAsia="Calibri" w:hAnsi="Calibri" w:cs="Calibri"/>
                <w:sz w:val="20"/>
                <w:szCs w:val="20"/>
              </w:rPr>
              <w:t>2014</w:t>
            </w:r>
          </w:p>
        </w:tc>
      </w:tr>
      <w:tr w:rsidR="00D13CC8" w14:paraId="05423326"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64A959E3" w14:textId="77777777" w:rsidR="00142F34" w:rsidRDefault="00353792">
            <w:pPr>
              <w:rPr>
                <w:sz w:val="20"/>
                <w:szCs w:val="20"/>
              </w:rPr>
            </w:pPr>
            <w:r>
              <w:rPr>
                <w:rFonts w:ascii="Calibri" w:eastAsia="Calibri" w:hAnsi="Calibri" w:cs="Calibri"/>
                <w:sz w:val="20"/>
                <w:szCs w:val="20"/>
              </w:rPr>
              <w:t>South Cape Mendocino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4FEA4C08"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6A739E54" w14:textId="77777777" w:rsidR="00142F34" w:rsidRDefault="00142F34">
            <w:pPr>
              <w:rPr>
                <w:sz w:val="20"/>
                <w:szCs w:val="20"/>
              </w:rPr>
            </w:pP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708DEB08" w14:textId="77777777" w:rsidR="00142F34" w:rsidRDefault="00353792">
            <w:pPr>
              <w:rPr>
                <w:sz w:val="20"/>
                <w:szCs w:val="20"/>
              </w:rPr>
            </w:pPr>
            <w:r>
              <w:rPr>
                <w:rFonts w:ascii="Calibri" w:eastAsia="Calibri" w:hAnsi="Calibri" w:cs="Calibri"/>
                <w:sz w:val="20"/>
                <w:szCs w:val="20"/>
              </w:rPr>
              <w:t>2017, 2018, 2019, 2020</w:t>
            </w: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0F7E8F0A" w14:textId="77777777" w:rsidR="00142F34" w:rsidRDefault="00142F34">
            <w:pPr>
              <w:rPr>
                <w:sz w:val="20"/>
                <w:szCs w:val="20"/>
              </w:rPr>
            </w:pPr>
          </w:p>
        </w:tc>
      </w:tr>
      <w:tr w:rsidR="00142F34" w14:paraId="32E61BDB" w14:textId="77777777">
        <w:tc>
          <w:tcPr>
            <w:tcW w:w="2010" w:type="dxa"/>
            <w:tcBorders>
              <w:top w:val="nil"/>
              <w:left w:val="nil"/>
              <w:bottom w:val="nil"/>
              <w:right w:val="nil"/>
            </w:tcBorders>
            <w:tcMar>
              <w:top w:w="-411" w:type="dxa"/>
              <w:left w:w="-411" w:type="dxa"/>
              <w:bottom w:w="-411" w:type="dxa"/>
              <w:right w:w="-411" w:type="dxa"/>
            </w:tcMar>
            <w:vAlign w:val="bottom"/>
          </w:tcPr>
          <w:p w14:paraId="57B0FB57" w14:textId="77777777" w:rsidR="00142F34" w:rsidRDefault="00353792">
            <w:pPr>
              <w:rPr>
                <w:sz w:val="20"/>
                <w:szCs w:val="20"/>
              </w:rPr>
            </w:pPr>
            <w:r>
              <w:rPr>
                <w:rFonts w:ascii="Calibri" w:eastAsia="Calibri" w:hAnsi="Calibri" w:cs="Calibri"/>
                <w:sz w:val="20"/>
                <w:szCs w:val="20"/>
              </w:rPr>
              <w:t>South La Jolla SMR</w:t>
            </w:r>
          </w:p>
        </w:tc>
        <w:tc>
          <w:tcPr>
            <w:tcW w:w="1125" w:type="dxa"/>
            <w:tcBorders>
              <w:top w:val="nil"/>
              <w:left w:val="nil"/>
              <w:bottom w:val="nil"/>
              <w:right w:val="nil"/>
            </w:tcBorders>
            <w:tcMar>
              <w:top w:w="-411" w:type="dxa"/>
              <w:left w:w="-411" w:type="dxa"/>
              <w:bottom w:w="-411" w:type="dxa"/>
              <w:right w:w="-411" w:type="dxa"/>
            </w:tcMar>
            <w:vAlign w:val="bottom"/>
          </w:tcPr>
          <w:p w14:paraId="3BA71DD6"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15305D6E" w14:textId="77777777" w:rsidR="00142F34" w:rsidRDefault="00353792">
            <w:pPr>
              <w:rPr>
                <w:sz w:val="20"/>
                <w:szCs w:val="20"/>
              </w:rPr>
            </w:pPr>
            <w:r>
              <w:rPr>
                <w:rFonts w:ascii="Calibri" w:eastAsia="Calibri" w:hAnsi="Calibri" w:cs="Calibri"/>
                <w:sz w:val="20"/>
                <w:szCs w:val="20"/>
              </w:rPr>
              <w:t>2011, 2012, 2019, 2020</w:t>
            </w:r>
          </w:p>
        </w:tc>
        <w:tc>
          <w:tcPr>
            <w:tcW w:w="2385" w:type="dxa"/>
            <w:tcBorders>
              <w:top w:val="nil"/>
              <w:left w:val="nil"/>
              <w:bottom w:val="nil"/>
              <w:right w:val="nil"/>
            </w:tcBorders>
            <w:tcMar>
              <w:top w:w="-411" w:type="dxa"/>
              <w:left w:w="-411" w:type="dxa"/>
              <w:bottom w:w="-411" w:type="dxa"/>
              <w:right w:w="-411" w:type="dxa"/>
            </w:tcMar>
            <w:vAlign w:val="bottom"/>
          </w:tcPr>
          <w:p w14:paraId="7B7D11C2" w14:textId="77777777" w:rsidR="00142F34" w:rsidRDefault="00353792">
            <w:pPr>
              <w:rPr>
                <w:sz w:val="20"/>
                <w:szCs w:val="20"/>
              </w:rPr>
            </w:pPr>
            <w:r>
              <w:rPr>
                <w:rFonts w:ascii="Calibri" w:eastAsia="Calibri" w:hAnsi="Calibri" w:cs="Calibri"/>
                <w:sz w:val="20"/>
                <w:szCs w:val="20"/>
              </w:rPr>
              <w:t>2017, 2018, 2019, 2020</w:t>
            </w:r>
          </w:p>
        </w:tc>
        <w:tc>
          <w:tcPr>
            <w:tcW w:w="1920" w:type="dxa"/>
            <w:tcBorders>
              <w:top w:val="nil"/>
              <w:left w:val="nil"/>
              <w:bottom w:val="nil"/>
              <w:right w:val="nil"/>
            </w:tcBorders>
            <w:tcMar>
              <w:top w:w="-411" w:type="dxa"/>
              <w:left w:w="-411" w:type="dxa"/>
              <w:bottom w:w="-411" w:type="dxa"/>
              <w:right w:w="-411" w:type="dxa"/>
            </w:tcMar>
            <w:vAlign w:val="bottom"/>
          </w:tcPr>
          <w:p w14:paraId="081F46A7" w14:textId="77777777" w:rsidR="00142F34" w:rsidRDefault="00142F34">
            <w:pPr>
              <w:rPr>
                <w:sz w:val="20"/>
                <w:szCs w:val="20"/>
              </w:rPr>
            </w:pPr>
          </w:p>
        </w:tc>
      </w:tr>
      <w:tr w:rsidR="00D13CC8" w14:paraId="22D8EA88"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40C77A53" w14:textId="77777777" w:rsidR="00142F34" w:rsidRDefault="00353792">
            <w:pPr>
              <w:rPr>
                <w:sz w:val="20"/>
                <w:szCs w:val="20"/>
              </w:rPr>
            </w:pPr>
            <w:r>
              <w:rPr>
                <w:rFonts w:ascii="Calibri" w:eastAsia="Calibri" w:hAnsi="Calibri" w:cs="Calibri"/>
                <w:sz w:val="20"/>
                <w:szCs w:val="20"/>
              </w:rPr>
              <w:t>South Point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3FAC8CDB"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59A48B11" w14:textId="77777777" w:rsidR="00142F34" w:rsidRDefault="00353792">
            <w:pPr>
              <w:rPr>
                <w:sz w:val="20"/>
                <w:szCs w:val="20"/>
              </w:rPr>
            </w:pPr>
            <w:r>
              <w:rPr>
                <w:rFonts w:ascii="Calibri" w:eastAsia="Calibri" w:hAnsi="Calibri" w:cs="Calibri"/>
                <w:sz w:val="20"/>
                <w:szCs w:val="20"/>
              </w:rPr>
              <w:t>2004, 2005, 2006, 2007, 2008, 2009, 2010, 2011, 2012, 2013, 2014, 2015, 2016, 2017, 2018, 2019, 2020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1877FF64" w14:textId="77777777" w:rsidR="00142F34" w:rsidRDefault="00142F34">
            <w:pPr>
              <w:rPr>
                <w:sz w:val="20"/>
                <w:szCs w:val="20"/>
              </w:rPr>
            </w:pP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4E8D6E9A" w14:textId="77777777" w:rsidR="00142F34" w:rsidRDefault="00353792">
            <w:pPr>
              <w:rPr>
                <w:sz w:val="20"/>
                <w:szCs w:val="20"/>
              </w:rPr>
            </w:pPr>
            <w:r>
              <w:rPr>
                <w:rFonts w:ascii="Calibri" w:eastAsia="Calibri" w:hAnsi="Calibri" w:cs="Calibri"/>
                <w:sz w:val="20"/>
                <w:szCs w:val="20"/>
              </w:rPr>
              <w:t>2005, 2006, 2007, 2009, 2014, 2019</w:t>
            </w:r>
          </w:p>
        </w:tc>
      </w:tr>
      <w:tr w:rsidR="00142F34" w14:paraId="065FDEDF" w14:textId="77777777">
        <w:tc>
          <w:tcPr>
            <w:tcW w:w="2010" w:type="dxa"/>
            <w:tcBorders>
              <w:top w:val="nil"/>
              <w:left w:val="nil"/>
              <w:bottom w:val="nil"/>
              <w:right w:val="nil"/>
            </w:tcBorders>
            <w:tcMar>
              <w:top w:w="-411" w:type="dxa"/>
              <w:left w:w="-411" w:type="dxa"/>
              <w:bottom w:w="-411" w:type="dxa"/>
              <w:right w:w="-411" w:type="dxa"/>
            </w:tcMar>
            <w:vAlign w:val="bottom"/>
          </w:tcPr>
          <w:p w14:paraId="76AA1C0D" w14:textId="77777777" w:rsidR="00142F34" w:rsidRDefault="00353792">
            <w:pPr>
              <w:rPr>
                <w:sz w:val="20"/>
                <w:szCs w:val="20"/>
              </w:rPr>
            </w:pPr>
            <w:r>
              <w:rPr>
                <w:rFonts w:ascii="Calibri" w:eastAsia="Calibri" w:hAnsi="Calibri" w:cs="Calibri"/>
                <w:sz w:val="20"/>
                <w:szCs w:val="20"/>
              </w:rPr>
              <w:t>Southeast Farallon Island SMR</w:t>
            </w:r>
          </w:p>
        </w:tc>
        <w:tc>
          <w:tcPr>
            <w:tcW w:w="1125" w:type="dxa"/>
            <w:tcBorders>
              <w:top w:val="nil"/>
              <w:left w:val="nil"/>
              <w:bottom w:val="nil"/>
              <w:right w:val="nil"/>
            </w:tcBorders>
            <w:tcMar>
              <w:top w:w="-411" w:type="dxa"/>
              <w:left w:w="-411" w:type="dxa"/>
              <w:bottom w:w="-411" w:type="dxa"/>
              <w:right w:w="-411" w:type="dxa"/>
            </w:tcMar>
            <w:vAlign w:val="bottom"/>
          </w:tcPr>
          <w:p w14:paraId="770304D9"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49DDE8D9" w14:textId="77777777" w:rsidR="00142F34" w:rsidRDefault="00142F34">
            <w:pPr>
              <w:rPr>
                <w:sz w:val="20"/>
                <w:szCs w:val="20"/>
              </w:rPr>
            </w:pPr>
          </w:p>
        </w:tc>
        <w:tc>
          <w:tcPr>
            <w:tcW w:w="2385" w:type="dxa"/>
            <w:tcBorders>
              <w:top w:val="nil"/>
              <w:left w:val="nil"/>
              <w:bottom w:val="nil"/>
              <w:right w:val="nil"/>
            </w:tcBorders>
            <w:tcMar>
              <w:top w:w="-411" w:type="dxa"/>
              <w:left w:w="-411" w:type="dxa"/>
              <w:bottom w:w="-411" w:type="dxa"/>
              <w:right w:w="-411" w:type="dxa"/>
            </w:tcMar>
            <w:vAlign w:val="bottom"/>
          </w:tcPr>
          <w:p w14:paraId="613ABBF3" w14:textId="77777777" w:rsidR="00142F34" w:rsidRDefault="00353792">
            <w:pPr>
              <w:rPr>
                <w:sz w:val="20"/>
                <w:szCs w:val="20"/>
              </w:rPr>
            </w:pPr>
            <w:r>
              <w:rPr>
                <w:rFonts w:ascii="Calibri" w:eastAsia="Calibri" w:hAnsi="Calibri" w:cs="Calibri"/>
                <w:sz w:val="20"/>
                <w:szCs w:val="20"/>
              </w:rPr>
              <w:t>2017, 2018</w:t>
            </w:r>
          </w:p>
        </w:tc>
        <w:tc>
          <w:tcPr>
            <w:tcW w:w="1920" w:type="dxa"/>
            <w:tcBorders>
              <w:top w:val="nil"/>
              <w:left w:val="nil"/>
              <w:bottom w:val="nil"/>
              <w:right w:val="nil"/>
            </w:tcBorders>
            <w:tcMar>
              <w:top w:w="-411" w:type="dxa"/>
              <w:left w:w="-411" w:type="dxa"/>
              <w:bottom w:w="-411" w:type="dxa"/>
              <w:right w:w="-411" w:type="dxa"/>
            </w:tcMar>
            <w:vAlign w:val="bottom"/>
          </w:tcPr>
          <w:p w14:paraId="2549416E" w14:textId="77777777" w:rsidR="00142F34" w:rsidRDefault="00353792">
            <w:pPr>
              <w:rPr>
                <w:sz w:val="20"/>
                <w:szCs w:val="20"/>
              </w:rPr>
            </w:pPr>
            <w:r>
              <w:rPr>
                <w:rFonts w:ascii="Calibri" w:eastAsia="Calibri" w:hAnsi="Calibri" w:cs="Calibri"/>
                <w:sz w:val="20"/>
                <w:szCs w:val="20"/>
              </w:rPr>
              <w:t>2011</w:t>
            </w:r>
          </w:p>
        </w:tc>
      </w:tr>
      <w:tr w:rsidR="00D13CC8" w14:paraId="5D69A52E"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26F5D68C" w14:textId="77777777" w:rsidR="00142F34" w:rsidRDefault="00353792">
            <w:pPr>
              <w:rPr>
                <w:sz w:val="20"/>
                <w:szCs w:val="20"/>
              </w:rPr>
            </w:pPr>
            <w:r>
              <w:rPr>
                <w:rFonts w:ascii="Calibri" w:eastAsia="Calibri" w:hAnsi="Calibri" w:cs="Calibri"/>
                <w:sz w:val="20"/>
                <w:szCs w:val="20"/>
              </w:rPr>
              <w:t>Stewarts Point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403481EA" w14:textId="77777777" w:rsidR="00142F34" w:rsidRDefault="00142F34">
            <w:pPr>
              <w:rPr>
                <w:sz w:val="20"/>
                <w:szCs w:val="20"/>
              </w:rPr>
            </w:pP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3968CBAB" w14:textId="77777777" w:rsidR="00142F34" w:rsidRDefault="00353792">
            <w:pPr>
              <w:rPr>
                <w:sz w:val="20"/>
                <w:szCs w:val="20"/>
              </w:rPr>
            </w:pPr>
            <w:r>
              <w:rPr>
                <w:rFonts w:ascii="Calibri" w:eastAsia="Calibri" w:hAnsi="Calibri" w:cs="Calibri"/>
                <w:sz w:val="20"/>
                <w:szCs w:val="20"/>
              </w:rPr>
              <w:t>2010, 2011, 2017, 2018, 2019</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045A3AEA" w14:textId="77777777" w:rsidR="00142F34" w:rsidRDefault="00353792">
            <w:pPr>
              <w:rPr>
                <w:sz w:val="20"/>
                <w:szCs w:val="20"/>
              </w:rPr>
            </w:pPr>
            <w:r>
              <w:rPr>
                <w:rFonts w:ascii="Calibri" w:eastAsia="Calibri" w:hAnsi="Calibri" w:cs="Calibri"/>
                <w:sz w:val="20"/>
                <w:szCs w:val="20"/>
              </w:rPr>
              <w:t>2017, 2018, 2019, 2020</w:t>
            </w: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1492C3AE" w14:textId="77777777" w:rsidR="00142F34" w:rsidRDefault="00142F34">
            <w:pPr>
              <w:rPr>
                <w:sz w:val="20"/>
                <w:szCs w:val="20"/>
              </w:rPr>
            </w:pPr>
          </w:p>
        </w:tc>
      </w:tr>
      <w:tr w:rsidR="00142F34" w14:paraId="5BCD7DE1" w14:textId="77777777">
        <w:tc>
          <w:tcPr>
            <w:tcW w:w="2010" w:type="dxa"/>
            <w:tcBorders>
              <w:top w:val="nil"/>
              <w:left w:val="nil"/>
              <w:bottom w:val="nil"/>
              <w:right w:val="nil"/>
            </w:tcBorders>
            <w:tcMar>
              <w:top w:w="-411" w:type="dxa"/>
              <w:left w:w="-411" w:type="dxa"/>
              <w:bottom w:w="-411" w:type="dxa"/>
              <w:right w:w="-411" w:type="dxa"/>
            </w:tcMar>
            <w:vAlign w:val="bottom"/>
          </w:tcPr>
          <w:p w14:paraId="38F2ADAD" w14:textId="77777777" w:rsidR="00142F34" w:rsidRDefault="00353792">
            <w:pPr>
              <w:rPr>
                <w:sz w:val="20"/>
                <w:szCs w:val="20"/>
              </w:rPr>
            </w:pPr>
            <w:r>
              <w:rPr>
                <w:rFonts w:ascii="Calibri" w:eastAsia="Calibri" w:hAnsi="Calibri" w:cs="Calibri"/>
                <w:sz w:val="20"/>
                <w:szCs w:val="20"/>
              </w:rPr>
              <w:t>Swami's SMCA</w:t>
            </w:r>
          </w:p>
        </w:tc>
        <w:tc>
          <w:tcPr>
            <w:tcW w:w="1125" w:type="dxa"/>
            <w:tcBorders>
              <w:top w:val="nil"/>
              <w:left w:val="nil"/>
              <w:bottom w:val="nil"/>
              <w:right w:val="nil"/>
            </w:tcBorders>
            <w:tcMar>
              <w:top w:w="-411" w:type="dxa"/>
              <w:left w:w="-411" w:type="dxa"/>
              <w:bottom w:w="-411" w:type="dxa"/>
              <w:right w:w="-411" w:type="dxa"/>
            </w:tcMar>
            <w:vAlign w:val="bottom"/>
          </w:tcPr>
          <w:p w14:paraId="50FDA920"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2E4E2451" w14:textId="77777777" w:rsidR="00142F34" w:rsidRDefault="00353792">
            <w:pPr>
              <w:rPr>
                <w:sz w:val="20"/>
                <w:szCs w:val="20"/>
              </w:rPr>
            </w:pPr>
            <w:r>
              <w:rPr>
                <w:rFonts w:ascii="Calibri" w:eastAsia="Calibri" w:hAnsi="Calibri" w:cs="Calibri"/>
                <w:sz w:val="20"/>
                <w:szCs w:val="20"/>
              </w:rPr>
              <w:t>2011, 2012, 2019</w:t>
            </w:r>
          </w:p>
        </w:tc>
        <w:tc>
          <w:tcPr>
            <w:tcW w:w="2385" w:type="dxa"/>
            <w:tcBorders>
              <w:top w:val="nil"/>
              <w:left w:val="nil"/>
              <w:bottom w:val="nil"/>
              <w:right w:val="nil"/>
            </w:tcBorders>
            <w:tcMar>
              <w:top w:w="-411" w:type="dxa"/>
              <w:left w:w="-411" w:type="dxa"/>
              <w:bottom w:w="-411" w:type="dxa"/>
              <w:right w:w="-411" w:type="dxa"/>
            </w:tcMar>
            <w:vAlign w:val="bottom"/>
          </w:tcPr>
          <w:p w14:paraId="06D3FC4A" w14:textId="77777777" w:rsidR="00142F34" w:rsidRDefault="00353792">
            <w:pPr>
              <w:rPr>
                <w:sz w:val="20"/>
                <w:szCs w:val="20"/>
              </w:rPr>
            </w:pPr>
            <w:r>
              <w:rPr>
                <w:rFonts w:ascii="Calibri" w:eastAsia="Calibri" w:hAnsi="Calibri" w:cs="Calibri"/>
                <w:sz w:val="20"/>
                <w:szCs w:val="20"/>
              </w:rPr>
              <w:t>2017, 2018, 2019, 2020</w:t>
            </w:r>
          </w:p>
        </w:tc>
        <w:tc>
          <w:tcPr>
            <w:tcW w:w="1920" w:type="dxa"/>
            <w:tcBorders>
              <w:top w:val="nil"/>
              <w:left w:val="nil"/>
              <w:bottom w:val="nil"/>
              <w:right w:val="nil"/>
            </w:tcBorders>
            <w:tcMar>
              <w:top w:w="-411" w:type="dxa"/>
              <w:left w:w="-411" w:type="dxa"/>
              <w:bottom w:w="-411" w:type="dxa"/>
              <w:right w:w="-411" w:type="dxa"/>
            </w:tcMar>
            <w:vAlign w:val="bottom"/>
          </w:tcPr>
          <w:p w14:paraId="0D825397" w14:textId="77777777" w:rsidR="00142F34" w:rsidRDefault="00142F34">
            <w:pPr>
              <w:rPr>
                <w:sz w:val="20"/>
                <w:szCs w:val="20"/>
              </w:rPr>
            </w:pPr>
          </w:p>
        </w:tc>
      </w:tr>
      <w:tr w:rsidR="00D13CC8" w14:paraId="309662E5" w14:textId="77777777">
        <w:tc>
          <w:tcPr>
            <w:tcW w:w="2010" w:type="dxa"/>
            <w:tcBorders>
              <w:top w:val="nil"/>
              <w:left w:val="nil"/>
              <w:bottom w:val="nil"/>
              <w:right w:val="nil"/>
            </w:tcBorders>
            <w:shd w:val="clear" w:color="auto" w:fill="D9D9D9"/>
            <w:tcMar>
              <w:top w:w="-411" w:type="dxa"/>
              <w:left w:w="-411" w:type="dxa"/>
              <w:bottom w:w="-411" w:type="dxa"/>
              <w:right w:w="-411" w:type="dxa"/>
            </w:tcMar>
            <w:vAlign w:val="bottom"/>
          </w:tcPr>
          <w:p w14:paraId="7562F927" w14:textId="77777777" w:rsidR="00142F34" w:rsidRDefault="00353792">
            <w:pPr>
              <w:rPr>
                <w:sz w:val="20"/>
                <w:szCs w:val="20"/>
              </w:rPr>
            </w:pPr>
            <w:r>
              <w:rPr>
                <w:rFonts w:ascii="Calibri" w:eastAsia="Calibri" w:hAnsi="Calibri" w:cs="Calibri"/>
                <w:sz w:val="20"/>
                <w:szCs w:val="20"/>
              </w:rPr>
              <w:t>Ten Mile SMR</w:t>
            </w:r>
          </w:p>
        </w:tc>
        <w:tc>
          <w:tcPr>
            <w:tcW w:w="1125" w:type="dxa"/>
            <w:tcBorders>
              <w:top w:val="nil"/>
              <w:left w:val="nil"/>
              <w:bottom w:val="nil"/>
              <w:right w:val="nil"/>
            </w:tcBorders>
            <w:shd w:val="clear" w:color="auto" w:fill="D9D9D9"/>
            <w:tcMar>
              <w:top w:w="-411" w:type="dxa"/>
              <w:left w:w="-411" w:type="dxa"/>
              <w:bottom w:w="-411" w:type="dxa"/>
              <w:right w:w="-411" w:type="dxa"/>
            </w:tcMar>
            <w:vAlign w:val="bottom"/>
          </w:tcPr>
          <w:p w14:paraId="70FD33E4" w14:textId="77777777" w:rsidR="00142F34" w:rsidRDefault="00353792">
            <w:pPr>
              <w:rPr>
                <w:sz w:val="20"/>
                <w:szCs w:val="20"/>
              </w:rPr>
            </w:pPr>
            <w:r>
              <w:rPr>
                <w:rFonts w:ascii="Calibri" w:eastAsia="Calibri" w:hAnsi="Calibri" w:cs="Calibri"/>
                <w:sz w:val="20"/>
                <w:szCs w:val="20"/>
              </w:rPr>
              <w:t>2019, 2020</w:t>
            </w:r>
          </w:p>
        </w:tc>
        <w:tc>
          <w:tcPr>
            <w:tcW w:w="2220" w:type="dxa"/>
            <w:tcBorders>
              <w:top w:val="nil"/>
              <w:left w:val="nil"/>
              <w:bottom w:val="nil"/>
              <w:right w:val="nil"/>
            </w:tcBorders>
            <w:shd w:val="clear" w:color="auto" w:fill="D9D9D9"/>
            <w:tcMar>
              <w:top w:w="-411" w:type="dxa"/>
              <w:left w:w="-411" w:type="dxa"/>
              <w:bottom w:w="-411" w:type="dxa"/>
              <w:right w:w="-411" w:type="dxa"/>
            </w:tcMar>
            <w:vAlign w:val="bottom"/>
          </w:tcPr>
          <w:p w14:paraId="3CBCB33B" w14:textId="77777777" w:rsidR="00142F34" w:rsidRDefault="00353792">
            <w:pPr>
              <w:rPr>
                <w:sz w:val="20"/>
                <w:szCs w:val="20"/>
              </w:rPr>
            </w:pPr>
            <w:r>
              <w:rPr>
                <w:rFonts w:ascii="Calibri" w:eastAsia="Calibri" w:hAnsi="Calibri" w:cs="Calibri"/>
                <w:sz w:val="20"/>
                <w:szCs w:val="20"/>
              </w:rPr>
              <w:t>2014, 2015, 2018, 2019, 2020</w:t>
            </w:r>
          </w:p>
        </w:tc>
        <w:tc>
          <w:tcPr>
            <w:tcW w:w="2385" w:type="dxa"/>
            <w:tcBorders>
              <w:top w:val="nil"/>
              <w:left w:val="nil"/>
              <w:bottom w:val="nil"/>
              <w:right w:val="nil"/>
            </w:tcBorders>
            <w:shd w:val="clear" w:color="auto" w:fill="D9D9D9"/>
            <w:tcMar>
              <w:top w:w="-411" w:type="dxa"/>
              <w:left w:w="-411" w:type="dxa"/>
              <w:bottom w:w="-411" w:type="dxa"/>
              <w:right w:w="-411" w:type="dxa"/>
            </w:tcMar>
            <w:vAlign w:val="bottom"/>
          </w:tcPr>
          <w:p w14:paraId="2E34AC96" w14:textId="77777777" w:rsidR="00142F34" w:rsidRDefault="00353792">
            <w:pPr>
              <w:rPr>
                <w:sz w:val="20"/>
                <w:szCs w:val="20"/>
              </w:rPr>
            </w:pPr>
            <w:r>
              <w:rPr>
                <w:rFonts w:ascii="Calibri" w:eastAsia="Calibri" w:hAnsi="Calibri" w:cs="Calibri"/>
                <w:sz w:val="20"/>
                <w:szCs w:val="20"/>
              </w:rPr>
              <w:t>2017, 2018, 2019, 2020</w:t>
            </w:r>
          </w:p>
        </w:tc>
        <w:tc>
          <w:tcPr>
            <w:tcW w:w="1920" w:type="dxa"/>
            <w:tcBorders>
              <w:top w:val="nil"/>
              <w:left w:val="nil"/>
              <w:bottom w:val="nil"/>
              <w:right w:val="nil"/>
            </w:tcBorders>
            <w:shd w:val="clear" w:color="auto" w:fill="D9D9D9"/>
            <w:tcMar>
              <w:top w:w="-411" w:type="dxa"/>
              <w:left w:w="-411" w:type="dxa"/>
              <w:bottom w:w="-411" w:type="dxa"/>
              <w:right w:w="-411" w:type="dxa"/>
            </w:tcMar>
            <w:vAlign w:val="bottom"/>
          </w:tcPr>
          <w:p w14:paraId="35CDBB47" w14:textId="77777777" w:rsidR="00142F34" w:rsidRDefault="00353792">
            <w:pPr>
              <w:rPr>
                <w:sz w:val="20"/>
                <w:szCs w:val="20"/>
              </w:rPr>
            </w:pPr>
            <w:r>
              <w:rPr>
                <w:rFonts w:ascii="Calibri" w:eastAsia="Calibri" w:hAnsi="Calibri" w:cs="Calibri"/>
                <w:sz w:val="20"/>
                <w:szCs w:val="20"/>
              </w:rPr>
              <w:t>2014</w:t>
            </w:r>
          </w:p>
        </w:tc>
      </w:tr>
      <w:tr w:rsidR="00142F34" w14:paraId="2A67AFFD" w14:textId="77777777">
        <w:tc>
          <w:tcPr>
            <w:tcW w:w="2010" w:type="dxa"/>
            <w:tcBorders>
              <w:top w:val="nil"/>
              <w:left w:val="nil"/>
              <w:bottom w:val="nil"/>
              <w:right w:val="nil"/>
            </w:tcBorders>
            <w:tcMar>
              <w:top w:w="-411" w:type="dxa"/>
              <w:left w:w="-411" w:type="dxa"/>
              <w:bottom w:w="-411" w:type="dxa"/>
              <w:right w:w="-411" w:type="dxa"/>
            </w:tcMar>
            <w:vAlign w:val="bottom"/>
          </w:tcPr>
          <w:p w14:paraId="145CA557" w14:textId="77777777" w:rsidR="00142F34" w:rsidRDefault="00353792">
            <w:pPr>
              <w:rPr>
                <w:sz w:val="20"/>
                <w:szCs w:val="20"/>
              </w:rPr>
            </w:pPr>
            <w:r>
              <w:rPr>
                <w:rFonts w:ascii="Calibri" w:eastAsia="Calibri" w:hAnsi="Calibri" w:cs="Calibri"/>
                <w:sz w:val="20"/>
                <w:szCs w:val="20"/>
              </w:rPr>
              <w:t>Vandenberg SMR</w:t>
            </w:r>
          </w:p>
        </w:tc>
        <w:tc>
          <w:tcPr>
            <w:tcW w:w="1125" w:type="dxa"/>
            <w:tcBorders>
              <w:top w:val="nil"/>
              <w:left w:val="nil"/>
              <w:bottom w:val="nil"/>
              <w:right w:val="nil"/>
            </w:tcBorders>
            <w:tcMar>
              <w:top w:w="-411" w:type="dxa"/>
              <w:left w:w="-411" w:type="dxa"/>
              <w:bottom w:w="-411" w:type="dxa"/>
              <w:right w:w="-411" w:type="dxa"/>
            </w:tcMar>
            <w:vAlign w:val="bottom"/>
          </w:tcPr>
          <w:p w14:paraId="413FAC48" w14:textId="77777777" w:rsidR="00142F34" w:rsidRDefault="00142F34">
            <w:pPr>
              <w:rPr>
                <w:sz w:val="20"/>
                <w:szCs w:val="20"/>
              </w:rPr>
            </w:pPr>
          </w:p>
        </w:tc>
        <w:tc>
          <w:tcPr>
            <w:tcW w:w="2220" w:type="dxa"/>
            <w:tcBorders>
              <w:top w:val="nil"/>
              <w:left w:val="nil"/>
              <w:bottom w:val="nil"/>
              <w:right w:val="nil"/>
            </w:tcBorders>
            <w:tcMar>
              <w:top w:w="-411" w:type="dxa"/>
              <w:left w:w="-411" w:type="dxa"/>
              <w:bottom w:w="-411" w:type="dxa"/>
              <w:right w:w="-411" w:type="dxa"/>
            </w:tcMar>
            <w:vAlign w:val="bottom"/>
          </w:tcPr>
          <w:p w14:paraId="42C13068" w14:textId="77777777" w:rsidR="00142F34" w:rsidRDefault="00353792">
            <w:pPr>
              <w:rPr>
                <w:sz w:val="20"/>
                <w:szCs w:val="20"/>
              </w:rPr>
            </w:pPr>
            <w:r>
              <w:rPr>
                <w:rFonts w:ascii="Calibri" w:eastAsia="Calibri" w:hAnsi="Calibri" w:cs="Calibri"/>
                <w:sz w:val="20"/>
                <w:szCs w:val="20"/>
              </w:rPr>
              <w:t>2000, 2001, 2002, 2003, 2004, 2005, 2006, 2008</w:t>
            </w:r>
          </w:p>
        </w:tc>
        <w:tc>
          <w:tcPr>
            <w:tcW w:w="2385" w:type="dxa"/>
            <w:tcBorders>
              <w:top w:val="nil"/>
              <w:left w:val="nil"/>
              <w:bottom w:val="nil"/>
              <w:right w:val="nil"/>
            </w:tcBorders>
            <w:tcMar>
              <w:top w:w="-411" w:type="dxa"/>
              <w:left w:w="-411" w:type="dxa"/>
              <w:bottom w:w="-411" w:type="dxa"/>
              <w:right w:w="-411" w:type="dxa"/>
            </w:tcMar>
            <w:vAlign w:val="bottom"/>
          </w:tcPr>
          <w:p w14:paraId="086ACEFD" w14:textId="77777777" w:rsidR="00142F34" w:rsidRDefault="00142F34">
            <w:pPr>
              <w:rPr>
                <w:sz w:val="20"/>
                <w:szCs w:val="20"/>
              </w:rPr>
            </w:pPr>
          </w:p>
        </w:tc>
        <w:tc>
          <w:tcPr>
            <w:tcW w:w="1920" w:type="dxa"/>
            <w:tcBorders>
              <w:top w:val="nil"/>
              <w:left w:val="nil"/>
              <w:bottom w:val="nil"/>
              <w:right w:val="nil"/>
            </w:tcBorders>
            <w:tcMar>
              <w:top w:w="-411" w:type="dxa"/>
              <w:left w:w="-411" w:type="dxa"/>
              <w:bottom w:w="-411" w:type="dxa"/>
              <w:right w:w="-411" w:type="dxa"/>
            </w:tcMar>
            <w:vAlign w:val="bottom"/>
          </w:tcPr>
          <w:p w14:paraId="04938526" w14:textId="77777777" w:rsidR="00142F34" w:rsidRDefault="00142F34">
            <w:pPr>
              <w:rPr>
                <w:sz w:val="20"/>
                <w:szCs w:val="20"/>
              </w:rPr>
            </w:pPr>
          </w:p>
        </w:tc>
      </w:tr>
      <w:tr w:rsidR="00D13CC8" w14:paraId="608D9BC5" w14:textId="77777777">
        <w:tc>
          <w:tcPr>
            <w:tcW w:w="2010" w:type="dxa"/>
            <w:tcBorders>
              <w:top w:val="nil"/>
              <w:left w:val="nil"/>
              <w:bottom w:val="single" w:sz="3" w:space="0" w:color="000000"/>
              <w:right w:val="nil"/>
            </w:tcBorders>
            <w:shd w:val="clear" w:color="auto" w:fill="D9D9D9"/>
            <w:tcMar>
              <w:top w:w="-411" w:type="dxa"/>
              <w:left w:w="-411" w:type="dxa"/>
              <w:bottom w:w="-411" w:type="dxa"/>
              <w:right w:w="-411" w:type="dxa"/>
            </w:tcMar>
            <w:vAlign w:val="bottom"/>
          </w:tcPr>
          <w:p w14:paraId="66D744B0" w14:textId="77777777" w:rsidR="00142F34" w:rsidRDefault="00353792">
            <w:pPr>
              <w:rPr>
                <w:sz w:val="20"/>
                <w:szCs w:val="20"/>
              </w:rPr>
            </w:pPr>
            <w:r>
              <w:rPr>
                <w:rFonts w:ascii="Calibri" w:eastAsia="Calibri" w:hAnsi="Calibri" w:cs="Calibri"/>
                <w:sz w:val="20"/>
                <w:szCs w:val="20"/>
              </w:rPr>
              <w:t>White Rock SMCA</w:t>
            </w:r>
          </w:p>
        </w:tc>
        <w:tc>
          <w:tcPr>
            <w:tcW w:w="1125" w:type="dxa"/>
            <w:tcBorders>
              <w:top w:val="nil"/>
              <w:left w:val="nil"/>
              <w:bottom w:val="single" w:sz="3" w:space="0" w:color="000000"/>
              <w:right w:val="nil"/>
            </w:tcBorders>
            <w:shd w:val="clear" w:color="auto" w:fill="D9D9D9"/>
            <w:tcMar>
              <w:top w:w="-411" w:type="dxa"/>
              <w:left w:w="-411" w:type="dxa"/>
              <w:bottom w:w="-411" w:type="dxa"/>
              <w:right w:w="-411" w:type="dxa"/>
            </w:tcMar>
            <w:vAlign w:val="bottom"/>
          </w:tcPr>
          <w:p w14:paraId="6B731496" w14:textId="77777777" w:rsidR="00142F34" w:rsidRDefault="00142F34">
            <w:pPr>
              <w:rPr>
                <w:sz w:val="20"/>
                <w:szCs w:val="20"/>
              </w:rPr>
            </w:pPr>
          </w:p>
        </w:tc>
        <w:tc>
          <w:tcPr>
            <w:tcW w:w="2220" w:type="dxa"/>
            <w:tcBorders>
              <w:top w:val="nil"/>
              <w:left w:val="nil"/>
              <w:bottom w:val="single" w:sz="3" w:space="0" w:color="000000"/>
              <w:right w:val="nil"/>
            </w:tcBorders>
            <w:shd w:val="clear" w:color="auto" w:fill="D9D9D9"/>
            <w:tcMar>
              <w:top w:w="-411" w:type="dxa"/>
              <w:left w:w="-411" w:type="dxa"/>
              <w:bottom w:w="-411" w:type="dxa"/>
              <w:right w:w="-411" w:type="dxa"/>
            </w:tcMar>
            <w:vAlign w:val="bottom"/>
          </w:tcPr>
          <w:p w14:paraId="38E9B9FA" w14:textId="77777777" w:rsidR="00142F34" w:rsidRDefault="00353792">
            <w:pPr>
              <w:rPr>
                <w:sz w:val="20"/>
                <w:szCs w:val="20"/>
              </w:rPr>
            </w:pPr>
            <w:r>
              <w:rPr>
                <w:rFonts w:ascii="Calibri" w:eastAsia="Calibri" w:hAnsi="Calibri" w:cs="Calibri"/>
                <w:sz w:val="20"/>
                <w:szCs w:val="20"/>
              </w:rPr>
              <w:t>2003, 2004, 2005, 2006, 2007, 2008, 2009, 2011</w:t>
            </w:r>
          </w:p>
        </w:tc>
        <w:tc>
          <w:tcPr>
            <w:tcW w:w="2385" w:type="dxa"/>
            <w:tcBorders>
              <w:top w:val="nil"/>
              <w:left w:val="nil"/>
              <w:bottom w:val="single" w:sz="3" w:space="0" w:color="000000"/>
              <w:right w:val="nil"/>
            </w:tcBorders>
            <w:shd w:val="clear" w:color="auto" w:fill="D9D9D9"/>
            <w:tcMar>
              <w:top w:w="-411" w:type="dxa"/>
              <w:left w:w="-411" w:type="dxa"/>
              <w:bottom w:w="-411" w:type="dxa"/>
              <w:right w:w="-411" w:type="dxa"/>
            </w:tcMar>
            <w:vAlign w:val="bottom"/>
          </w:tcPr>
          <w:p w14:paraId="79906C7B" w14:textId="77777777" w:rsidR="00142F34" w:rsidRDefault="00142F34">
            <w:pPr>
              <w:rPr>
                <w:sz w:val="20"/>
                <w:szCs w:val="20"/>
              </w:rPr>
            </w:pPr>
          </w:p>
        </w:tc>
        <w:tc>
          <w:tcPr>
            <w:tcW w:w="1920" w:type="dxa"/>
            <w:tcBorders>
              <w:top w:val="nil"/>
              <w:left w:val="nil"/>
              <w:bottom w:val="single" w:sz="3" w:space="0" w:color="000000"/>
              <w:right w:val="nil"/>
            </w:tcBorders>
            <w:shd w:val="clear" w:color="auto" w:fill="D9D9D9"/>
            <w:tcMar>
              <w:top w:w="-411" w:type="dxa"/>
              <w:left w:w="-411" w:type="dxa"/>
              <w:bottom w:w="-411" w:type="dxa"/>
              <w:right w:w="-411" w:type="dxa"/>
            </w:tcMar>
            <w:vAlign w:val="bottom"/>
          </w:tcPr>
          <w:p w14:paraId="349EA185" w14:textId="77777777" w:rsidR="00142F34" w:rsidRDefault="00142F34">
            <w:pPr>
              <w:rPr>
                <w:sz w:val="20"/>
                <w:szCs w:val="20"/>
              </w:rPr>
            </w:pPr>
          </w:p>
          <w:p w14:paraId="44A7484D" w14:textId="77777777" w:rsidR="00142F34" w:rsidRDefault="00142F34">
            <w:pPr>
              <w:rPr>
                <w:sz w:val="20"/>
                <w:szCs w:val="20"/>
              </w:rPr>
            </w:pPr>
          </w:p>
        </w:tc>
      </w:tr>
    </w:tbl>
    <w:p w14:paraId="339DC0B0" w14:textId="77777777" w:rsidR="00142F34" w:rsidRDefault="00142F34">
      <w:pPr>
        <w:sectPr w:rsidR="00142F34" w:rsidSect="004C7D75">
          <w:pgSz w:w="12240" w:h="15840"/>
          <w:pgMar w:top="1440" w:right="1440" w:bottom="1440" w:left="1440" w:header="720" w:footer="720" w:gutter="0"/>
          <w:pgNumType w:start="1"/>
          <w:cols w:space="720"/>
        </w:sectPr>
      </w:pPr>
    </w:p>
    <w:p w14:paraId="45F5FDE6" w14:textId="77777777" w:rsidR="00142F34" w:rsidRDefault="00353792">
      <w:r>
        <w:rPr>
          <w:b/>
        </w:rPr>
        <w:t xml:space="preserve">Table S6. </w:t>
      </w:r>
      <w:r>
        <w:t>Network-level meta analysis results pooled across the entire network of MPAs, ecosystems, and regions.</w:t>
      </w:r>
    </w:p>
    <w:p w14:paraId="091A31DB" w14:textId="77777777" w:rsidR="00142F34" w:rsidRDefault="00142F34"/>
    <w:tbl>
      <w:tblPr>
        <w:tblW w:w="1299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975"/>
        <w:gridCol w:w="1230"/>
        <w:gridCol w:w="1245"/>
        <w:gridCol w:w="1035"/>
        <w:gridCol w:w="1395"/>
        <w:gridCol w:w="870"/>
        <w:gridCol w:w="1035"/>
        <w:gridCol w:w="1050"/>
        <w:gridCol w:w="2025"/>
        <w:gridCol w:w="1185"/>
        <w:gridCol w:w="945"/>
      </w:tblGrid>
      <w:tr w:rsidR="00142F34" w14:paraId="72995B3C" w14:textId="77777777">
        <w:trPr>
          <w:trHeight w:val="126"/>
        </w:trPr>
        <w:tc>
          <w:tcPr>
            <w:tcW w:w="975" w:type="dxa"/>
            <w:tcBorders>
              <w:top w:val="nil"/>
              <w:left w:val="nil"/>
              <w:bottom w:val="nil"/>
              <w:right w:val="nil"/>
            </w:tcBorders>
            <w:tcMar>
              <w:top w:w="-267" w:type="dxa"/>
              <w:left w:w="-267" w:type="dxa"/>
              <w:bottom w:w="-267" w:type="dxa"/>
              <w:right w:w="-267" w:type="dxa"/>
            </w:tcMar>
            <w:vAlign w:val="center"/>
          </w:tcPr>
          <w:p w14:paraId="4CF7551B" w14:textId="77777777" w:rsidR="00142F34" w:rsidRDefault="00353792">
            <w:pPr>
              <w:jc w:val="center"/>
              <w:rPr>
                <w:rFonts w:ascii="Calibri" w:eastAsia="Calibri" w:hAnsi="Calibri" w:cs="Calibri"/>
                <w:b/>
                <w:sz w:val="20"/>
                <w:szCs w:val="20"/>
              </w:rPr>
            </w:pPr>
            <w:r>
              <w:rPr>
                <w:rFonts w:ascii="Calibri" w:eastAsia="Calibri" w:hAnsi="Calibri" w:cs="Calibri"/>
                <w:b/>
                <w:sz w:val="20"/>
                <w:szCs w:val="20"/>
              </w:rPr>
              <w:t xml:space="preserve">MPA </w:t>
            </w:r>
          </w:p>
          <w:p w14:paraId="4788CFA4" w14:textId="77777777" w:rsidR="00142F34" w:rsidRDefault="00353792">
            <w:pPr>
              <w:jc w:val="center"/>
              <w:rPr>
                <w:sz w:val="20"/>
                <w:szCs w:val="20"/>
              </w:rPr>
            </w:pPr>
            <w:r>
              <w:rPr>
                <w:rFonts w:ascii="Calibri" w:eastAsia="Calibri" w:hAnsi="Calibri" w:cs="Calibri"/>
                <w:b/>
                <w:sz w:val="20"/>
                <w:szCs w:val="20"/>
              </w:rPr>
              <w:t>type</w:t>
            </w:r>
          </w:p>
        </w:tc>
        <w:tc>
          <w:tcPr>
            <w:tcW w:w="1230" w:type="dxa"/>
            <w:tcBorders>
              <w:top w:val="nil"/>
              <w:left w:val="nil"/>
              <w:bottom w:val="nil"/>
              <w:right w:val="nil"/>
            </w:tcBorders>
            <w:tcMar>
              <w:top w:w="-267" w:type="dxa"/>
              <w:left w:w="-267" w:type="dxa"/>
              <w:bottom w:w="-267" w:type="dxa"/>
              <w:right w:w="-267" w:type="dxa"/>
            </w:tcMar>
            <w:vAlign w:val="center"/>
          </w:tcPr>
          <w:p w14:paraId="66929075" w14:textId="77777777" w:rsidR="00142F34" w:rsidRDefault="00353792">
            <w:pPr>
              <w:jc w:val="center"/>
              <w:rPr>
                <w:sz w:val="20"/>
                <w:szCs w:val="20"/>
              </w:rPr>
            </w:pPr>
            <w:r>
              <w:rPr>
                <w:rFonts w:ascii="Calibri" w:eastAsia="Calibri" w:hAnsi="Calibri" w:cs="Calibri"/>
                <w:b/>
                <w:sz w:val="20"/>
                <w:szCs w:val="20"/>
              </w:rPr>
              <w:t>Allowed take</w:t>
            </w:r>
          </w:p>
        </w:tc>
        <w:tc>
          <w:tcPr>
            <w:tcW w:w="1245" w:type="dxa"/>
            <w:tcBorders>
              <w:top w:val="nil"/>
              <w:left w:val="nil"/>
              <w:bottom w:val="nil"/>
              <w:right w:val="nil"/>
            </w:tcBorders>
            <w:tcMar>
              <w:top w:w="-267" w:type="dxa"/>
              <w:left w:w="-267" w:type="dxa"/>
              <w:bottom w:w="-267" w:type="dxa"/>
              <w:right w:w="-267" w:type="dxa"/>
            </w:tcMar>
            <w:vAlign w:val="center"/>
          </w:tcPr>
          <w:p w14:paraId="1FBCB617" w14:textId="77777777" w:rsidR="00142F34" w:rsidRDefault="00353792">
            <w:pPr>
              <w:jc w:val="center"/>
              <w:rPr>
                <w:sz w:val="20"/>
                <w:szCs w:val="20"/>
              </w:rPr>
            </w:pPr>
            <w:r>
              <w:rPr>
                <w:rFonts w:ascii="Calibri" w:eastAsia="Calibri" w:hAnsi="Calibri" w:cs="Calibri"/>
                <w:b/>
                <w:sz w:val="20"/>
                <w:szCs w:val="20"/>
              </w:rPr>
              <w:t>Target status</w:t>
            </w:r>
          </w:p>
        </w:tc>
        <w:tc>
          <w:tcPr>
            <w:tcW w:w="1035" w:type="dxa"/>
            <w:tcBorders>
              <w:top w:val="nil"/>
              <w:left w:val="nil"/>
              <w:bottom w:val="nil"/>
              <w:right w:val="nil"/>
            </w:tcBorders>
            <w:tcMar>
              <w:top w:w="-267" w:type="dxa"/>
              <w:left w:w="-267" w:type="dxa"/>
              <w:bottom w:w="-267" w:type="dxa"/>
              <w:right w:w="-267" w:type="dxa"/>
            </w:tcMar>
            <w:vAlign w:val="center"/>
          </w:tcPr>
          <w:p w14:paraId="25A2652D" w14:textId="77777777" w:rsidR="00142F34" w:rsidRDefault="00353792">
            <w:pPr>
              <w:jc w:val="center"/>
              <w:rPr>
                <w:rFonts w:ascii="Calibri" w:eastAsia="Calibri" w:hAnsi="Calibri" w:cs="Calibri"/>
                <w:b/>
                <w:sz w:val="20"/>
                <w:szCs w:val="20"/>
              </w:rPr>
            </w:pPr>
            <w:r>
              <w:rPr>
                <w:rFonts w:ascii="Calibri" w:eastAsia="Calibri" w:hAnsi="Calibri" w:cs="Calibri"/>
                <w:b/>
                <w:sz w:val="20"/>
                <w:szCs w:val="20"/>
              </w:rPr>
              <w:t xml:space="preserve">Effect </w:t>
            </w:r>
          </w:p>
          <w:p w14:paraId="62103A80" w14:textId="77777777" w:rsidR="00142F34" w:rsidRDefault="00353792">
            <w:pPr>
              <w:jc w:val="center"/>
              <w:rPr>
                <w:sz w:val="20"/>
                <w:szCs w:val="20"/>
              </w:rPr>
            </w:pPr>
            <w:r>
              <w:rPr>
                <w:rFonts w:ascii="Calibri" w:eastAsia="Calibri" w:hAnsi="Calibri" w:cs="Calibri"/>
                <w:b/>
                <w:sz w:val="20"/>
                <w:szCs w:val="20"/>
              </w:rPr>
              <w:t>size</w:t>
            </w:r>
          </w:p>
        </w:tc>
        <w:tc>
          <w:tcPr>
            <w:tcW w:w="1395" w:type="dxa"/>
            <w:tcBorders>
              <w:top w:val="nil"/>
              <w:left w:val="nil"/>
              <w:bottom w:val="nil"/>
              <w:right w:val="nil"/>
            </w:tcBorders>
            <w:tcMar>
              <w:top w:w="-267" w:type="dxa"/>
              <w:left w:w="-267" w:type="dxa"/>
              <w:bottom w:w="-267" w:type="dxa"/>
              <w:right w:w="-267" w:type="dxa"/>
            </w:tcMar>
            <w:vAlign w:val="center"/>
          </w:tcPr>
          <w:p w14:paraId="23A12176" w14:textId="77777777" w:rsidR="00142F34" w:rsidRDefault="00353792">
            <w:pPr>
              <w:jc w:val="center"/>
              <w:rPr>
                <w:sz w:val="20"/>
                <w:szCs w:val="20"/>
              </w:rPr>
            </w:pPr>
            <w:r>
              <w:rPr>
                <w:rFonts w:ascii="Calibri" w:eastAsia="Calibri" w:hAnsi="Calibri" w:cs="Calibri"/>
                <w:b/>
                <w:sz w:val="20"/>
                <w:szCs w:val="20"/>
              </w:rPr>
              <w:t>Standard error</w:t>
            </w:r>
          </w:p>
        </w:tc>
        <w:tc>
          <w:tcPr>
            <w:tcW w:w="870" w:type="dxa"/>
            <w:tcBorders>
              <w:top w:val="nil"/>
              <w:left w:val="nil"/>
              <w:bottom w:val="nil"/>
              <w:right w:val="nil"/>
            </w:tcBorders>
            <w:tcMar>
              <w:top w:w="-267" w:type="dxa"/>
              <w:left w:w="-267" w:type="dxa"/>
              <w:bottom w:w="-267" w:type="dxa"/>
              <w:right w:w="-267" w:type="dxa"/>
            </w:tcMar>
            <w:vAlign w:val="center"/>
          </w:tcPr>
          <w:p w14:paraId="778D60FD" w14:textId="77777777" w:rsidR="00142F34" w:rsidRDefault="00353792">
            <w:pPr>
              <w:jc w:val="center"/>
              <w:rPr>
                <w:sz w:val="20"/>
                <w:szCs w:val="20"/>
              </w:rPr>
            </w:pPr>
            <w:r>
              <w:rPr>
                <w:rFonts w:ascii="Calibri" w:eastAsia="Calibri" w:hAnsi="Calibri" w:cs="Calibri"/>
                <w:b/>
                <w:sz w:val="20"/>
                <w:szCs w:val="20"/>
              </w:rPr>
              <w:t>P-value</w:t>
            </w:r>
          </w:p>
        </w:tc>
        <w:tc>
          <w:tcPr>
            <w:tcW w:w="1035" w:type="dxa"/>
            <w:tcBorders>
              <w:top w:val="nil"/>
              <w:left w:val="nil"/>
              <w:bottom w:val="nil"/>
              <w:right w:val="nil"/>
            </w:tcBorders>
            <w:tcMar>
              <w:top w:w="-267" w:type="dxa"/>
              <w:left w:w="-267" w:type="dxa"/>
              <w:bottom w:w="-267" w:type="dxa"/>
              <w:right w:w="-267" w:type="dxa"/>
            </w:tcMar>
            <w:vAlign w:val="center"/>
          </w:tcPr>
          <w:p w14:paraId="05CEC1CD" w14:textId="77777777" w:rsidR="00142F34" w:rsidRDefault="00353792">
            <w:pPr>
              <w:jc w:val="center"/>
              <w:rPr>
                <w:sz w:val="20"/>
                <w:szCs w:val="20"/>
              </w:rPr>
            </w:pPr>
            <w:r>
              <w:rPr>
                <w:rFonts w:ascii="Calibri" w:eastAsia="Calibri" w:hAnsi="Calibri" w:cs="Calibri"/>
                <w:b/>
                <w:sz w:val="20"/>
                <w:szCs w:val="20"/>
              </w:rPr>
              <w:t>95% lower</w:t>
            </w:r>
          </w:p>
        </w:tc>
        <w:tc>
          <w:tcPr>
            <w:tcW w:w="1050" w:type="dxa"/>
            <w:tcBorders>
              <w:top w:val="nil"/>
              <w:left w:val="nil"/>
              <w:bottom w:val="nil"/>
              <w:right w:val="nil"/>
            </w:tcBorders>
            <w:tcMar>
              <w:top w:w="-267" w:type="dxa"/>
              <w:left w:w="-267" w:type="dxa"/>
              <w:bottom w:w="-267" w:type="dxa"/>
              <w:right w:w="-267" w:type="dxa"/>
            </w:tcMar>
            <w:vAlign w:val="center"/>
          </w:tcPr>
          <w:p w14:paraId="67ED7A8F" w14:textId="77777777" w:rsidR="00142F34" w:rsidRDefault="00353792">
            <w:pPr>
              <w:jc w:val="center"/>
              <w:rPr>
                <w:sz w:val="20"/>
                <w:szCs w:val="20"/>
              </w:rPr>
            </w:pPr>
            <w:r>
              <w:rPr>
                <w:rFonts w:ascii="Calibri" w:eastAsia="Calibri" w:hAnsi="Calibri" w:cs="Calibri"/>
                <w:b/>
                <w:sz w:val="20"/>
                <w:szCs w:val="20"/>
              </w:rPr>
              <w:t>95% upper</w:t>
            </w:r>
          </w:p>
        </w:tc>
        <w:tc>
          <w:tcPr>
            <w:tcW w:w="2025" w:type="dxa"/>
            <w:tcBorders>
              <w:top w:val="nil"/>
              <w:left w:val="nil"/>
              <w:bottom w:val="nil"/>
              <w:right w:val="nil"/>
            </w:tcBorders>
            <w:tcMar>
              <w:top w:w="-267" w:type="dxa"/>
              <w:left w:w="-267" w:type="dxa"/>
              <w:bottom w:w="-267" w:type="dxa"/>
              <w:right w:w="-267" w:type="dxa"/>
            </w:tcMar>
            <w:vAlign w:val="center"/>
          </w:tcPr>
          <w:p w14:paraId="1C83BCC8" w14:textId="77777777" w:rsidR="00142F34" w:rsidRDefault="00353792">
            <w:pPr>
              <w:jc w:val="center"/>
              <w:rPr>
                <w:sz w:val="20"/>
                <w:szCs w:val="20"/>
              </w:rPr>
            </w:pPr>
            <w:r>
              <w:rPr>
                <w:rFonts w:ascii="Calibri" w:eastAsia="Calibri" w:hAnsi="Calibri" w:cs="Calibri"/>
                <w:b/>
                <w:sz w:val="20"/>
                <w:szCs w:val="20"/>
              </w:rPr>
              <w:t>No. MPA-Ecosystem pairs</w:t>
            </w:r>
          </w:p>
        </w:tc>
        <w:tc>
          <w:tcPr>
            <w:tcW w:w="1185" w:type="dxa"/>
            <w:tcBorders>
              <w:top w:val="nil"/>
              <w:left w:val="nil"/>
              <w:bottom w:val="nil"/>
              <w:right w:val="nil"/>
            </w:tcBorders>
            <w:tcMar>
              <w:top w:w="-267" w:type="dxa"/>
              <w:left w:w="-267" w:type="dxa"/>
              <w:bottom w:w="-267" w:type="dxa"/>
              <w:right w:w="-267" w:type="dxa"/>
            </w:tcMar>
            <w:vAlign w:val="center"/>
          </w:tcPr>
          <w:p w14:paraId="04EE0FAA" w14:textId="77777777" w:rsidR="00142F34" w:rsidRDefault="00353792">
            <w:pPr>
              <w:jc w:val="center"/>
              <w:rPr>
                <w:sz w:val="20"/>
                <w:szCs w:val="20"/>
              </w:rPr>
            </w:pPr>
            <w:r>
              <w:rPr>
                <w:rFonts w:ascii="Calibri" w:eastAsia="Calibri" w:hAnsi="Calibri" w:cs="Calibri"/>
                <w:b/>
                <w:sz w:val="20"/>
                <w:szCs w:val="20"/>
              </w:rPr>
              <w:t>Tau-2</w:t>
            </w:r>
          </w:p>
        </w:tc>
        <w:tc>
          <w:tcPr>
            <w:tcW w:w="945" w:type="dxa"/>
            <w:tcBorders>
              <w:top w:val="nil"/>
              <w:left w:val="nil"/>
              <w:bottom w:val="nil"/>
              <w:right w:val="nil"/>
            </w:tcBorders>
            <w:tcMar>
              <w:top w:w="-267" w:type="dxa"/>
              <w:left w:w="-267" w:type="dxa"/>
              <w:bottom w:w="-267" w:type="dxa"/>
              <w:right w:w="-267" w:type="dxa"/>
            </w:tcMar>
            <w:vAlign w:val="center"/>
          </w:tcPr>
          <w:p w14:paraId="3BDB996A" w14:textId="77777777" w:rsidR="00142F34" w:rsidRDefault="00353792">
            <w:pPr>
              <w:jc w:val="center"/>
              <w:rPr>
                <w:sz w:val="20"/>
                <w:szCs w:val="20"/>
              </w:rPr>
            </w:pPr>
            <w:r>
              <w:rPr>
                <w:rFonts w:ascii="Calibri" w:eastAsia="Calibri" w:hAnsi="Calibri" w:cs="Calibri"/>
                <w:b/>
                <w:sz w:val="20"/>
                <w:szCs w:val="20"/>
              </w:rPr>
              <w:t>Q</w:t>
            </w:r>
          </w:p>
        </w:tc>
      </w:tr>
      <w:tr w:rsidR="00142F34" w14:paraId="5FDC5E25" w14:textId="77777777">
        <w:trPr>
          <w:trHeight w:val="126"/>
        </w:trPr>
        <w:tc>
          <w:tcPr>
            <w:tcW w:w="975" w:type="dxa"/>
            <w:tcBorders>
              <w:top w:val="nil"/>
              <w:left w:val="nil"/>
              <w:bottom w:val="nil"/>
              <w:right w:val="nil"/>
            </w:tcBorders>
            <w:tcMar>
              <w:top w:w="-267" w:type="dxa"/>
              <w:left w:w="-267" w:type="dxa"/>
              <w:bottom w:w="-267" w:type="dxa"/>
              <w:right w:w="-267" w:type="dxa"/>
            </w:tcMar>
            <w:vAlign w:val="bottom"/>
          </w:tcPr>
          <w:p w14:paraId="004E03F0" w14:textId="77777777" w:rsidR="00142F34" w:rsidRDefault="00353792">
            <w:pPr>
              <w:rPr>
                <w:sz w:val="20"/>
                <w:szCs w:val="20"/>
              </w:rPr>
            </w:pPr>
            <w:r>
              <w:rPr>
                <w:rFonts w:ascii="Calibri" w:eastAsia="Calibri" w:hAnsi="Calibri" w:cs="Calibri"/>
                <w:sz w:val="20"/>
                <w:szCs w:val="20"/>
              </w:rPr>
              <w:t>SMCA</w:t>
            </w:r>
          </w:p>
        </w:tc>
        <w:tc>
          <w:tcPr>
            <w:tcW w:w="1230" w:type="dxa"/>
            <w:tcBorders>
              <w:top w:val="nil"/>
              <w:left w:val="nil"/>
              <w:bottom w:val="nil"/>
              <w:right w:val="nil"/>
            </w:tcBorders>
            <w:tcMar>
              <w:top w:w="-267" w:type="dxa"/>
              <w:left w:w="-267" w:type="dxa"/>
              <w:bottom w:w="-267" w:type="dxa"/>
              <w:right w:w="-267" w:type="dxa"/>
            </w:tcMar>
            <w:vAlign w:val="bottom"/>
          </w:tcPr>
          <w:p w14:paraId="4BF9BA52" w14:textId="77777777" w:rsidR="00142F34" w:rsidRDefault="00353792">
            <w:pPr>
              <w:rPr>
                <w:sz w:val="20"/>
                <w:szCs w:val="20"/>
              </w:rPr>
            </w:pPr>
            <w:r>
              <w:rPr>
                <w:rFonts w:ascii="Calibri" w:eastAsia="Calibri" w:hAnsi="Calibri" w:cs="Calibri"/>
                <w:sz w:val="20"/>
                <w:szCs w:val="20"/>
              </w:rPr>
              <w:t>Partial-take</w:t>
            </w:r>
          </w:p>
        </w:tc>
        <w:tc>
          <w:tcPr>
            <w:tcW w:w="1245" w:type="dxa"/>
            <w:tcBorders>
              <w:top w:val="nil"/>
              <w:left w:val="nil"/>
              <w:bottom w:val="nil"/>
              <w:right w:val="nil"/>
            </w:tcBorders>
            <w:tcMar>
              <w:top w:w="-267" w:type="dxa"/>
              <w:left w:w="-267" w:type="dxa"/>
              <w:bottom w:w="-267" w:type="dxa"/>
              <w:right w:w="-267" w:type="dxa"/>
            </w:tcMar>
            <w:vAlign w:val="bottom"/>
          </w:tcPr>
          <w:p w14:paraId="466DB51B" w14:textId="77777777" w:rsidR="00142F34" w:rsidRDefault="00353792">
            <w:pPr>
              <w:rPr>
                <w:sz w:val="20"/>
                <w:szCs w:val="20"/>
              </w:rPr>
            </w:pPr>
            <w:r>
              <w:rPr>
                <w:rFonts w:ascii="Calibri" w:eastAsia="Calibri" w:hAnsi="Calibri" w:cs="Calibri"/>
                <w:sz w:val="20"/>
                <w:szCs w:val="20"/>
              </w:rPr>
              <w:t>Targeted</w:t>
            </w:r>
          </w:p>
        </w:tc>
        <w:tc>
          <w:tcPr>
            <w:tcW w:w="1035" w:type="dxa"/>
            <w:tcBorders>
              <w:top w:val="nil"/>
              <w:left w:val="nil"/>
              <w:bottom w:val="nil"/>
              <w:right w:val="nil"/>
            </w:tcBorders>
            <w:tcMar>
              <w:top w:w="-267" w:type="dxa"/>
              <w:left w:w="-267" w:type="dxa"/>
              <w:bottom w:w="-267" w:type="dxa"/>
              <w:right w:w="-267" w:type="dxa"/>
            </w:tcMar>
            <w:vAlign w:val="bottom"/>
          </w:tcPr>
          <w:p w14:paraId="79C9A273" w14:textId="77777777" w:rsidR="00142F34" w:rsidRDefault="00353792">
            <w:pPr>
              <w:jc w:val="center"/>
              <w:rPr>
                <w:sz w:val="20"/>
                <w:szCs w:val="20"/>
              </w:rPr>
            </w:pPr>
            <w:r>
              <w:rPr>
                <w:rFonts w:ascii="Calibri" w:eastAsia="Calibri" w:hAnsi="Calibri" w:cs="Calibri"/>
                <w:sz w:val="20"/>
                <w:szCs w:val="20"/>
              </w:rPr>
              <w:t>0.587</w:t>
            </w:r>
          </w:p>
        </w:tc>
        <w:tc>
          <w:tcPr>
            <w:tcW w:w="1395" w:type="dxa"/>
            <w:tcBorders>
              <w:top w:val="nil"/>
              <w:left w:val="nil"/>
              <w:bottom w:val="nil"/>
              <w:right w:val="nil"/>
            </w:tcBorders>
            <w:tcMar>
              <w:top w:w="-267" w:type="dxa"/>
              <w:left w:w="-267" w:type="dxa"/>
              <w:bottom w:w="-267" w:type="dxa"/>
              <w:right w:w="-267" w:type="dxa"/>
            </w:tcMar>
            <w:vAlign w:val="bottom"/>
          </w:tcPr>
          <w:p w14:paraId="476A0738" w14:textId="77777777" w:rsidR="00142F34" w:rsidRDefault="00353792">
            <w:pPr>
              <w:jc w:val="center"/>
              <w:rPr>
                <w:sz w:val="20"/>
                <w:szCs w:val="20"/>
              </w:rPr>
            </w:pPr>
            <w:r>
              <w:rPr>
                <w:rFonts w:ascii="Calibri" w:eastAsia="Calibri" w:hAnsi="Calibri" w:cs="Calibri"/>
                <w:sz w:val="20"/>
                <w:szCs w:val="20"/>
              </w:rPr>
              <w:t>0.314</w:t>
            </w:r>
          </w:p>
        </w:tc>
        <w:tc>
          <w:tcPr>
            <w:tcW w:w="870" w:type="dxa"/>
            <w:tcBorders>
              <w:top w:val="nil"/>
              <w:left w:val="nil"/>
              <w:bottom w:val="nil"/>
              <w:right w:val="nil"/>
            </w:tcBorders>
            <w:tcMar>
              <w:top w:w="-267" w:type="dxa"/>
              <w:left w:w="-267" w:type="dxa"/>
              <w:bottom w:w="-267" w:type="dxa"/>
              <w:right w:w="-267" w:type="dxa"/>
            </w:tcMar>
            <w:vAlign w:val="bottom"/>
          </w:tcPr>
          <w:p w14:paraId="49A3C955" w14:textId="77777777" w:rsidR="00142F34" w:rsidRDefault="00353792">
            <w:pPr>
              <w:jc w:val="center"/>
              <w:rPr>
                <w:sz w:val="20"/>
                <w:szCs w:val="20"/>
              </w:rPr>
            </w:pPr>
            <w:r>
              <w:rPr>
                <w:rFonts w:ascii="Calibri" w:eastAsia="Calibri" w:hAnsi="Calibri" w:cs="Calibri"/>
                <w:sz w:val="20"/>
                <w:szCs w:val="20"/>
              </w:rPr>
              <w:t>0.062</w:t>
            </w:r>
          </w:p>
        </w:tc>
        <w:tc>
          <w:tcPr>
            <w:tcW w:w="1035" w:type="dxa"/>
            <w:tcBorders>
              <w:top w:val="nil"/>
              <w:left w:val="nil"/>
              <w:bottom w:val="nil"/>
              <w:right w:val="nil"/>
            </w:tcBorders>
            <w:tcMar>
              <w:top w:w="-267" w:type="dxa"/>
              <w:left w:w="-267" w:type="dxa"/>
              <w:bottom w:w="-267" w:type="dxa"/>
              <w:right w:w="-267" w:type="dxa"/>
            </w:tcMar>
            <w:vAlign w:val="bottom"/>
          </w:tcPr>
          <w:p w14:paraId="2B6FA17D" w14:textId="77777777" w:rsidR="00142F34" w:rsidRDefault="00353792">
            <w:pPr>
              <w:jc w:val="center"/>
              <w:rPr>
                <w:sz w:val="20"/>
                <w:szCs w:val="20"/>
              </w:rPr>
            </w:pPr>
            <w:r>
              <w:rPr>
                <w:rFonts w:ascii="Calibri" w:eastAsia="Calibri" w:hAnsi="Calibri" w:cs="Calibri"/>
                <w:sz w:val="20"/>
                <w:szCs w:val="20"/>
              </w:rPr>
              <w:t>-0.029</w:t>
            </w:r>
          </w:p>
        </w:tc>
        <w:tc>
          <w:tcPr>
            <w:tcW w:w="1050" w:type="dxa"/>
            <w:tcBorders>
              <w:top w:val="nil"/>
              <w:left w:val="nil"/>
              <w:bottom w:val="nil"/>
              <w:right w:val="nil"/>
            </w:tcBorders>
            <w:tcMar>
              <w:top w:w="-267" w:type="dxa"/>
              <w:left w:w="-267" w:type="dxa"/>
              <w:bottom w:w="-267" w:type="dxa"/>
              <w:right w:w="-267" w:type="dxa"/>
            </w:tcMar>
            <w:vAlign w:val="bottom"/>
          </w:tcPr>
          <w:p w14:paraId="7493098E" w14:textId="77777777" w:rsidR="00142F34" w:rsidRDefault="00353792">
            <w:pPr>
              <w:jc w:val="center"/>
              <w:rPr>
                <w:sz w:val="20"/>
                <w:szCs w:val="20"/>
              </w:rPr>
            </w:pPr>
            <w:r>
              <w:rPr>
                <w:rFonts w:ascii="Calibri" w:eastAsia="Calibri" w:hAnsi="Calibri" w:cs="Calibri"/>
                <w:sz w:val="20"/>
                <w:szCs w:val="20"/>
              </w:rPr>
              <w:t>1.203</w:t>
            </w:r>
          </w:p>
        </w:tc>
        <w:tc>
          <w:tcPr>
            <w:tcW w:w="2025" w:type="dxa"/>
            <w:tcBorders>
              <w:top w:val="nil"/>
              <w:left w:val="nil"/>
              <w:bottom w:val="nil"/>
              <w:right w:val="nil"/>
            </w:tcBorders>
            <w:tcMar>
              <w:top w:w="-267" w:type="dxa"/>
              <w:left w:w="-267" w:type="dxa"/>
              <w:bottom w:w="-267" w:type="dxa"/>
              <w:right w:w="-267" w:type="dxa"/>
            </w:tcMar>
            <w:vAlign w:val="bottom"/>
          </w:tcPr>
          <w:p w14:paraId="47E281EC" w14:textId="77777777" w:rsidR="00142F34" w:rsidRDefault="00353792">
            <w:pPr>
              <w:jc w:val="center"/>
              <w:rPr>
                <w:sz w:val="20"/>
                <w:szCs w:val="20"/>
              </w:rPr>
            </w:pPr>
            <w:r>
              <w:rPr>
                <w:rFonts w:ascii="Calibri" w:eastAsia="Calibri" w:hAnsi="Calibri" w:cs="Calibri"/>
                <w:sz w:val="20"/>
                <w:szCs w:val="20"/>
              </w:rPr>
              <w:t>15</w:t>
            </w:r>
          </w:p>
        </w:tc>
        <w:tc>
          <w:tcPr>
            <w:tcW w:w="1185" w:type="dxa"/>
            <w:tcBorders>
              <w:top w:val="nil"/>
              <w:left w:val="nil"/>
              <w:bottom w:val="nil"/>
              <w:right w:val="nil"/>
            </w:tcBorders>
            <w:tcMar>
              <w:top w:w="-267" w:type="dxa"/>
              <w:left w:w="-267" w:type="dxa"/>
              <w:bottom w:w="-267" w:type="dxa"/>
              <w:right w:w="-267" w:type="dxa"/>
            </w:tcMar>
            <w:vAlign w:val="bottom"/>
          </w:tcPr>
          <w:p w14:paraId="579F25CE" w14:textId="77777777" w:rsidR="00142F34" w:rsidRDefault="00353792">
            <w:pPr>
              <w:jc w:val="center"/>
              <w:rPr>
                <w:sz w:val="20"/>
                <w:szCs w:val="20"/>
              </w:rPr>
            </w:pPr>
            <w:r>
              <w:rPr>
                <w:rFonts w:ascii="Calibri" w:eastAsia="Calibri" w:hAnsi="Calibri" w:cs="Calibri"/>
                <w:sz w:val="20"/>
                <w:szCs w:val="20"/>
              </w:rPr>
              <w:t>1.237</w:t>
            </w:r>
          </w:p>
        </w:tc>
        <w:tc>
          <w:tcPr>
            <w:tcW w:w="945" w:type="dxa"/>
            <w:tcBorders>
              <w:top w:val="nil"/>
              <w:left w:val="nil"/>
              <w:bottom w:val="nil"/>
              <w:right w:val="nil"/>
            </w:tcBorders>
            <w:tcMar>
              <w:top w:w="-267" w:type="dxa"/>
              <w:left w:w="-267" w:type="dxa"/>
              <w:bottom w:w="-267" w:type="dxa"/>
              <w:right w:w="-267" w:type="dxa"/>
            </w:tcMar>
            <w:vAlign w:val="bottom"/>
          </w:tcPr>
          <w:p w14:paraId="0F7A3F55" w14:textId="77777777" w:rsidR="00142F34" w:rsidRDefault="00353792">
            <w:pPr>
              <w:jc w:val="center"/>
              <w:rPr>
                <w:sz w:val="20"/>
                <w:szCs w:val="20"/>
              </w:rPr>
            </w:pPr>
            <w:r>
              <w:rPr>
                <w:rFonts w:ascii="Calibri" w:eastAsia="Calibri" w:hAnsi="Calibri" w:cs="Calibri"/>
                <w:sz w:val="20"/>
                <w:szCs w:val="20"/>
              </w:rPr>
              <w:t>119.856</w:t>
            </w:r>
          </w:p>
        </w:tc>
      </w:tr>
      <w:tr w:rsidR="00142F34" w14:paraId="770B568E" w14:textId="77777777">
        <w:trPr>
          <w:trHeight w:val="126"/>
        </w:trPr>
        <w:tc>
          <w:tcPr>
            <w:tcW w:w="975" w:type="dxa"/>
            <w:tcBorders>
              <w:top w:val="nil"/>
              <w:left w:val="nil"/>
              <w:bottom w:val="nil"/>
              <w:right w:val="nil"/>
            </w:tcBorders>
            <w:tcMar>
              <w:top w:w="-267" w:type="dxa"/>
              <w:left w:w="-267" w:type="dxa"/>
              <w:bottom w:w="-267" w:type="dxa"/>
              <w:right w:w="-267" w:type="dxa"/>
            </w:tcMar>
            <w:vAlign w:val="bottom"/>
          </w:tcPr>
          <w:p w14:paraId="2414891C" w14:textId="77777777" w:rsidR="00142F34" w:rsidRDefault="00353792">
            <w:pPr>
              <w:rPr>
                <w:sz w:val="20"/>
                <w:szCs w:val="20"/>
              </w:rPr>
            </w:pPr>
            <w:r>
              <w:rPr>
                <w:rFonts w:ascii="Calibri" w:eastAsia="Calibri" w:hAnsi="Calibri" w:cs="Calibri"/>
                <w:sz w:val="20"/>
                <w:szCs w:val="20"/>
              </w:rPr>
              <w:t>SMR</w:t>
            </w:r>
          </w:p>
        </w:tc>
        <w:tc>
          <w:tcPr>
            <w:tcW w:w="1230" w:type="dxa"/>
            <w:tcBorders>
              <w:top w:val="nil"/>
              <w:left w:val="nil"/>
              <w:bottom w:val="nil"/>
              <w:right w:val="nil"/>
            </w:tcBorders>
            <w:tcMar>
              <w:top w:w="-267" w:type="dxa"/>
              <w:left w:w="-267" w:type="dxa"/>
              <w:bottom w:w="-267" w:type="dxa"/>
              <w:right w:w="-267" w:type="dxa"/>
            </w:tcMar>
            <w:vAlign w:val="bottom"/>
          </w:tcPr>
          <w:p w14:paraId="42DCBE94" w14:textId="77777777" w:rsidR="00142F34" w:rsidRDefault="00353792">
            <w:pPr>
              <w:rPr>
                <w:sz w:val="20"/>
                <w:szCs w:val="20"/>
              </w:rPr>
            </w:pPr>
            <w:r>
              <w:rPr>
                <w:rFonts w:ascii="Calibri" w:eastAsia="Calibri" w:hAnsi="Calibri" w:cs="Calibri"/>
                <w:sz w:val="20"/>
                <w:szCs w:val="20"/>
              </w:rPr>
              <w:t>No-take</w:t>
            </w:r>
          </w:p>
        </w:tc>
        <w:tc>
          <w:tcPr>
            <w:tcW w:w="1245" w:type="dxa"/>
            <w:tcBorders>
              <w:top w:val="nil"/>
              <w:left w:val="nil"/>
              <w:bottom w:val="nil"/>
              <w:right w:val="nil"/>
            </w:tcBorders>
            <w:tcMar>
              <w:top w:w="-267" w:type="dxa"/>
              <w:left w:w="-267" w:type="dxa"/>
              <w:bottom w:w="-267" w:type="dxa"/>
              <w:right w:w="-267" w:type="dxa"/>
            </w:tcMar>
            <w:vAlign w:val="bottom"/>
          </w:tcPr>
          <w:p w14:paraId="29881194" w14:textId="77777777" w:rsidR="00142F34" w:rsidRDefault="00353792">
            <w:pPr>
              <w:rPr>
                <w:sz w:val="20"/>
                <w:szCs w:val="20"/>
              </w:rPr>
            </w:pPr>
            <w:r>
              <w:rPr>
                <w:rFonts w:ascii="Calibri" w:eastAsia="Calibri" w:hAnsi="Calibri" w:cs="Calibri"/>
                <w:sz w:val="20"/>
                <w:szCs w:val="20"/>
              </w:rPr>
              <w:t>Targeted</w:t>
            </w:r>
          </w:p>
        </w:tc>
        <w:tc>
          <w:tcPr>
            <w:tcW w:w="1035" w:type="dxa"/>
            <w:tcBorders>
              <w:top w:val="nil"/>
              <w:left w:val="nil"/>
              <w:bottom w:val="nil"/>
              <w:right w:val="nil"/>
            </w:tcBorders>
            <w:tcMar>
              <w:top w:w="-267" w:type="dxa"/>
              <w:left w:w="-267" w:type="dxa"/>
              <w:bottom w:w="-267" w:type="dxa"/>
              <w:right w:w="-267" w:type="dxa"/>
            </w:tcMar>
            <w:vAlign w:val="bottom"/>
          </w:tcPr>
          <w:p w14:paraId="64171E20" w14:textId="77777777" w:rsidR="00142F34" w:rsidRDefault="00353792">
            <w:pPr>
              <w:jc w:val="center"/>
              <w:rPr>
                <w:sz w:val="20"/>
                <w:szCs w:val="20"/>
              </w:rPr>
            </w:pPr>
            <w:r>
              <w:rPr>
                <w:rFonts w:ascii="Calibri" w:eastAsia="Calibri" w:hAnsi="Calibri" w:cs="Calibri"/>
                <w:sz w:val="20"/>
                <w:szCs w:val="20"/>
              </w:rPr>
              <w:t>0.491</w:t>
            </w:r>
          </w:p>
        </w:tc>
        <w:tc>
          <w:tcPr>
            <w:tcW w:w="1395" w:type="dxa"/>
            <w:tcBorders>
              <w:top w:val="nil"/>
              <w:left w:val="nil"/>
              <w:bottom w:val="nil"/>
              <w:right w:val="nil"/>
            </w:tcBorders>
            <w:tcMar>
              <w:top w:w="-267" w:type="dxa"/>
              <w:left w:w="-267" w:type="dxa"/>
              <w:bottom w:w="-267" w:type="dxa"/>
              <w:right w:w="-267" w:type="dxa"/>
            </w:tcMar>
            <w:vAlign w:val="bottom"/>
          </w:tcPr>
          <w:p w14:paraId="65EB96C7" w14:textId="77777777" w:rsidR="00142F34" w:rsidRDefault="00353792">
            <w:pPr>
              <w:jc w:val="center"/>
              <w:rPr>
                <w:sz w:val="20"/>
                <w:szCs w:val="20"/>
              </w:rPr>
            </w:pPr>
            <w:r>
              <w:rPr>
                <w:rFonts w:ascii="Calibri" w:eastAsia="Calibri" w:hAnsi="Calibri" w:cs="Calibri"/>
                <w:sz w:val="20"/>
                <w:szCs w:val="20"/>
              </w:rPr>
              <w:t>0.096</w:t>
            </w:r>
          </w:p>
        </w:tc>
        <w:tc>
          <w:tcPr>
            <w:tcW w:w="870" w:type="dxa"/>
            <w:tcBorders>
              <w:top w:val="nil"/>
              <w:left w:val="nil"/>
              <w:bottom w:val="nil"/>
              <w:right w:val="nil"/>
            </w:tcBorders>
            <w:tcMar>
              <w:top w:w="-267" w:type="dxa"/>
              <w:left w:w="-267" w:type="dxa"/>
              <w:bottom w:w="-267" w:type="dxa"/>
              <w:right w:w="-267" w:type="dxa"/>
            </w:tcMar>
            <w:vAlign w:val="bottom"/>
          </w:tcPr>
          <w:p w14:paraId="1A043260" w14:textId="77777777" w:rsidR="00142F34" w:rsidRDefault="00353792">
            <w:pPr>
              <w:jc w:val="center"/>
              <w:rPr>
                <w:color w:val="FF0000"/>
                <w:sz w:val="20"/>
                <w:szCs w:val="20"/>
              </w:rPr>
            </w:pPr>
            <w:r>
              <w:rPr>
                <w:rFonts w:ascii="Calibri" w:eastAsia="Calibri" w:hAnsi="Calibri" w:cs="Calibri"/>
                <w:color w:val="FF0000"/>
                <w:sz w:val="20"/>
                <w:szCs w:val="20"/>
              </w:rPr>
              <w:t>&lt;0.001</w:t>
            </w:r>
          </w:p>
        </w:tc>
        <w:tc>
          <w:tcPr>
            <w:tcW w:w="1035" w:type="dxa"/>
            <w:tcBorders>
              <w:top w:val="nil"/>
              <w:left w:val="nil"/>
              <w:bottom w:val="nil"/>
              <w:right w:val="nil"/>
            </w:tcBorders>
            <w:tcMar>
              <w:top w:w="-267" w:type="dxa"/>
              <w:left w:w="-267" w:type="dxa"/>
              <w:bottom w:w="-267" w:type="dxa"/>
              <w:right w:w="-267" w:type="dxa"/>
            </w:tcMar>
            <w:vAlign w:val="bottom"/>
          </w:tcPr>
          <w:p w14:paraId="2E0D5DCD" w14:textId="77777777" w:rsidR="00142F34" w:rsidRDefault="00353792">
            <w:pPr>
              <w:jc w:val="center"/>
              <w:rPr>
                <w:sz w:val="20"/>
                <w:szCs w:val="20"/>
              </w:rPr>
            </w:pPr>
            <w:r>
              <w:rPr>
                <w:rFonts w:ascii="Calibri" w:eastAsia="Calibri" w:hAnsi="Calibri" w:cs="Calibri"/>
                <w:sz w:val="20"/>
                <w:szCs w:val="20"/>
              </w:rPr>
              <w:t>0.304</w:t>
            </w:r>
          </w:p>
        </w:tc>
        <w:tc>
          <w:tcPr>
            <w:tcW w:w="1050" w:type="dxa"/>
            <w:tcBorders>
              <w:top w:val="nil"/>
              <w:left w:val="nil"/>
              <w:bottom w:val="nil"/>
              <w:right w:val="nil"/>
            </w:tcBorders>
            <w:tcMar>
              <w:top w:w="-267" w:type="dxa"/>
              <w:left w:w="-267" w:type="dxa"/>
              <w:bottom w:w="-267" w:type="dxa"/>
              <w:right w:w="-267" w:type="dxa"/>
            </w:tcMar>
            <w:vAlign w:val="bottom"/>
          </w:tcPr>
          <w:p w14:paraId="51D43B8B" w14:textId="77777777" w:rsidR="00142F34" w:rsidRDefault="00353792">
            <w:pPr>
              <w:jc w:val="center"/>
              <w:rPr>
                <w:sz w:val="20"/>
                <w:szCs w:val="20"/>
              </w:rPr>
            </w:pPr>
            <w:r>
              <w:rPr>
                <w:rFonts w:ascii="Calibri" w:eastAsia="Calibri" w:hAnsi="Calibri" w:cs="Calibri"/>
                <w:sz w:val="20"/>
                <w:szCs w:val="20"/>
              </w:rPr>
              <w:t>0.679</w:t>
            </w:r>
          </w:p>
        </w:tc>
        <w:tc>
          <w:tcPr>
            <w:tcW w:w="2025" w:type="dxa"/>
            <w:tcBorders>
              <w:top w:val="nil"/>
              <w:left w:val="nil"/>
              <w:bottom w:val="nil"/>
              <w:right w:val="nil"/>
            </w:tcBorders>
            <w:tcMar>
              <w:top w:w="-267" w:type="dxa"/>
              <w:left w:w="-267" w:type="dxa"/>
              <w:bottom w:w="-267" w:type="dxa"/>
              <w:right w:w="-267" w:type="dxa"/>
            </w:tcMar>
            <w:vAlign w:val="bottom"/>
          </w:tcPr>
          <w:p w14:paraId="55FD1491" w14:textId="77777777" w:rsidR="00142F34" w:rsidRDefault="00353792">
            <w:pPr>
              <w:jc w:val="center"/>
              <w:rPr>
                <w:sz w:val="20"/>
                <w:szCs w:val="20"/>
              </w:rPr>
            </w:pPr>
            <w:r>
              <w:rPr>
                <w:rFonts w:ascii="Calibri" w:eastAsia="Calibri" w:hAnsi="Calibri" w:cs="Calibri"/>
                <w:sz w:val="20"/>
                <w:szCs w:val="20"/>
              </w:rPr>
              <w:t>78</w:t>
            </w:r>
          </w:p>
        </w:tc>
        <w:tc>
          <w:tcPr>
            <w:tcW w:w="1185" w:type="dxa"/>
            <w:tcBorders>
              <w:top w:val="nil"/>
              <w:left w:val="nil"/>
              <w:bottom w:val="nil"/>
              <w:right w:val="nil"/>
            </w:tcBorders>
            <w:tcMar>
              <w:top w:w="-267" w:type="dxa"/>
              <w:left w:w="-267" w:type="dxa"/>
              <w:bottom w:w="-267" w:type="dxa"/>
              <w:right w:w="-267" w:type="dxa"/>
            </w:tcMar>
            <w:vAlign w:val="bottom"/>
          </w:tcPr>
          <w:p w14:paraId="690AED0B" w14:textId="77777777" w:rsidR="00142F34" w:rsidRDefault="00353792">
            <w:pPr>
              <w:jc w:val="center"/>
              <w:rPr>
                <w:sz w:val="20"/>
                <w:szCs w:val="20"/>
              </w:rPr>
            </w:pPr>
            <w:r>
              <w:rPr>
                <w:rFonts w:ascii="Calibri" w:eastAsia="Calibri" w:hAnsi="Calibri" w:cs="Calibri"/>
                <w:sz w:val="20"/>
                <w:szCs w:val="20"/>
              </w:rPr>
              <w:t>0.561</w:t>
            </w:r>
          </w:p>
        </w:tc>
        <w:tc>
          <w:tcPr>
            <w:tcW w:w="945" w:type="dxa"/>
            <w:tcBorders>
              <w:top w:val="nil"/>
              <w:left w:val="nil"/>
              <w:bottom w:val="nil"/>
              <w:right w:val="nil"/>
            </w:tcBorders>
            <w:tcMar>
              <w:top w:w="-267" w:type="dxa"/>
              <w:left w:w="-267" w:type="dxa"/>
              <w:bottom w:w="-267" w:type="dxa"/>
              <w:right w:w="-267" w:type="dxa"/>
            </w:tcMar>
            <w:vAlign w:val="bottom"/>
          </w:tcPr>
          <w:p w14:paraId="6334AE30" w14:textId="77777777" w:rsidR="00142F34" w:rsidRDefault="00353792">
            <w:pPr>
              <w:jc w:val="center"/>
              <w:rPr>
                <w:sz w:val="20"/>
                <w:szCs w:val="20"/>
              </w:rPr>
            </w:pPr>
            <w:r>
              <w:rPr>
                <w:rFonts w:ascii="Calibri" w:eastAsia="Calibri" w:hAnsi="Calibri" w:cs="Calibri"/>
                <w:sz w:val="20"/>
                <w:szCs w:val="20"/>
              </w:rPr>
              <w:t>984.041</w:t>
            </w:r>
          </w:p>
        </w:tc>
      </w:tr>
      <w:tr w:rsidR="00142F34" w14:paraId="6B5450B3" w14:textId="77777777">
        <w:trPr>
          <w:trHeight w:val="126"/>
        </w:trPr>
        <w:tc>
          <w:tcPr>
            <w:tcW w:w="975" w:type="dxa"/>
            <w:tcBorders>
              <w:top w:val="nil"/>
              <w:left w:val="nil"/>
              <w:bottom w:val="nil"/>
              <w:right w:val="nil"/>
            </w:tcBorders>
            <w:tcMar>
              <w:top w:w="-267" w:type="dxa"/>
              <w:left w:w="-267" w:type="dxa"/>
              <w:bottom w:w="-267" w:type="dxa"/>
              <w:right w:w="-267" w:type="dxa"/>
            </w:tcMar>
            <w:vAlign w:val="bottom"/>
          </w:tcPr>
          <w:p w14:paraId="09046DBD" w14:textId="77777777" w:rsidR="00142F34" w:rsidRDefault="00353792">
            <w:pPr>
              <w:rPr>
                <w:sz w:val="20"/>
                <w:szCs w:val="20"/>
              </w:rPr>
            </w:pPr>
            <w:r>
              <w:rPr>
                <w:rFonts w:ascii="Calibri" w:eastAsia="Calibri" w:hAnsi="Calibri" w:cs="Calibri"/>
                <w:sz w:val="20"/>
                <w:szCs w:val="20"/>
              </w:rPr>
              <w:t>SMCA</w:t>
            </w:r>
          </w:p>
        </w:tc>
        <w:tc>
          <w:tcPr>
            <w:tcW w:w="1230" w:type="dxa"/>
            <w:tcBorders>
              <w:top w:val="nil"/>
              <w:left w:val="nil"/>
              <w:bottom w:val="nil"/>
              <w:right w:val="nil"/>
            </w:tcBorders>
            <w:tcMar>
              <w:top w:w="-267" w:type="dxa"/>
              <w:left w:w="-267" w:type="dxa"/>
              <w:bottom w:w="-267" w:type="dxa"/>
              <w:right w:w="-267" w:type="dxa"/>
            </w:tcMar>
            <w:vAlign w:val="bottom"/>
          </w:tcPr>
          <w:p w14:paraId="09F2B192" w14:textId="77777777" w:rsidR="00142F34" w:rsidRDefault="00353792">
            <w:pPr>
              <w:rPr>
                <w:sz w:val="20"/>
                <w:szCs w:val="20"/>
              </w:rPr>
            </w:pPr>
            <w:r>
              <w:rPr>
                <w:rFonts w:ascii="Calibri" w:eastAsia="Calibri" w:hAnsi="Calibri" w:cs="Calibri"/>
                <w:sz w:val="20"/>
                <w:szCs w:val="20"/>
              </w:rPr>
              <w:t>Partial-take</w:t>
            </w:r>
          </w:p>
        </w:tc>
        <w:tc>
          <w:tcPr>
            <w:tcW w:w="1245" w:type="dxa"/>
            <w:tcBorders>
              <w:top w:val="nil"/>
              <w:left w:val="nil"/>
              <w:bottom w:val="nil"/>
              <w:right w:val="nil"/>
            </w:tcBorders>
            <w:tcMar>
              <w:top w:w="-267" w:type="dxa"/>
              <w:left w:w="-267" w:type="dxa"/>
              <w:bottom w:w="-267" w:type="dxa"/>
              <w:right w:w="-267" w:type="dxa"/>
            </w:tcMar>
            <w:vAlign w:val="bottom"/>
          </w:tcPr>
          <w:p w14:paraId="3E92F393" w14:textId="77777777" w:rsidR="00142F34" w:rsidRDefault="00353792">
            <w:pPr>
              <w:rPr>
                <w:sz w:val="20"/>
                <w:szCs w:val="20"/>
              </w:rPr>
            </w:pPr>
            <w:r>
              <w:rPr>
                <w:rFonts w:ascii="Calibri" w:eastAsia="Calibri" w:hAnsi="Calibri" w:cs="Calibri"/>
                <w:sz w:val="20"/>
                <w:szCs w:val="20"/>
              </w:rPr>
              <w:t>Nontargeted</w:t>
            </w:r>
          </w:p>
        </w:tc>
        <w:tc>
          <w:tcPr>
            <w:tcW w:w="1035" w:type="dxa"/>
            <w:tcBorders>
              <w:top w:val="nil"/>
              <w:left w:val="nil"/>
              <w:bottom w:val="nil"/>
              <w:right w:val="nil"/>
            </w:tcBorders>
            <w:tcMar>
              <w:top w:w="-267" w:type="dxa"/>
              <w:left w:w="-267" w:type="dxa"/>
              <w:bottom w:w="-267" w:type="dxa"/>
              <w:right w:w="-267" w:type="dxa"/>
            </w:tcMar>
            <w:vAlign w:val="bottom"/>
          </w:tcPr>
          <w:p w14:paraId="26971776" w14:textId="77777777" w:rsidR="00142F34" w:rsidRDefault="00353792">
            <w:pPr>
              <w:jc w:val="center"/>
              <w:rPr>
                <w:sz w:val="20"/>
                <w:szCs w:val="20"/>
              </w:rPr>
            </w:pPr>
            <w:r>
              <w:rPr>
                <w:rFonts w:ascii="Calibri" w:eastAsia="Calibri" w:hAnsi="Calibri" w:cs="Calibri"/>
                <w:sz w:val="20"/>
                <w:szCs w:val="20"/>
              </w:rPr>
              <w:t>0.224</w:t>
            </w:r>
          </w:p>
        </w:tc>
        <w:tc>
          <w:tcPr>
            <w:tcW w:w="1395" w:type="dxa"/>
            <w:tcBorders>
              <w:top w:val="nil"/>
              <w:left w:val="nil"/>
              <w:bottom w:val="nil"/>
              <w:right w:val="nil"/>
            </w:tcBorders>
            <w:tcMar>
              <w:top w:w="-267" w:type="dxa"/>
              <w:left w:w="-267" w:type="dxa"/>
              <w:bottom w:w="-267" w:type="dxa"/>
              <w:right w:w="-267" w:type="dxa"/>
            </w:tcMar>
            <w:vAlign w:val="bottom"/>
          </w:tcPr>
          <w:p w14:paraId="0D6BC12B" w14:textId="77777777" w:rsidR="00142F34" w:rsidRDefault="00353792">
            <w:pPr>
              <w:jc w:val="center"/>
              <w:rPr>
                <w:sz w:val="20"/>
                <w:szCs w:val="20"/>
              </w:rPr>
            </w:pPr>
            <w:r>
              <w:rPr>
                <w:rFonts w:ascii="Calibri" w:eastAsia="Calibri" w:hAnsi="Calibri" w:cs="Calibri"/>
                <w:sz w:val="20"/>
                <w:szCs w:val="20"/>
              </w:rPr>
              <w:t>0.319</w:t>
            </w:r>
          </w:p>
        </w:tc>
        <w:tc>
          <w:tcPr>
            <w:tcW w:w="870" w:type="dxa"/>
            <w:tcBorders>
              <w:top w:val="nil"/>
              <w:left w:val="nil"/>
              <w:bottom w:val="nil"/>
              <w:right w:val="nil"/>
            </w:tcBorders>
            <w:tcMar>
              <w:top w:w="-267" w:type="dxa"/>
              <w:left w:w="-267" w:type="dxa"/>
              <w:bottom w:w="-267" w:type="dxa"/>
              <w:right w:w="-267" w:type="dxa"/>
            </w:tcMar>
            <w:vAlign w:val="bottom"/>
          </w:tcPr>
          <w:p w14:paraId="79DE440B" w14:textId="77777777" w:rsidR="00142F34" w:rsidRDefault="00353792">
            <w:pPr>
              <w:jc w:val="center"/>
              <w:rPr>
                <w:sz w:val="20"/>
                <w:szCs w:val="20"/>
              </w:rPr>
            </w:pPr>
            <w:r>
              <w:rPr>
                <w:rFonts w:ascii="Calibri" w:eastAsia="Calibri" w:hAnsi="Calibri" w:cs="Calibri"/>
                <w:sz w:val="20"/>
                <w:szCs w:val="20"/>
              </w:rPr>
              <w:t>0.482</w:t>
            </w:r>
          </w:p>
        </w:tc>
        <w:tc>
          <w:tcPr>
            <w:tcW w:w="1035" w:type="dxa"/>
            <w:tcBorders>
              <w:top w:val="nil"/>
              <w:left w:val="nil"/>
              <w:bottom w:val="nil"/>
              <w:right w:val="nil"/>
            </w:tcBorders>
            <w:tcMar>
              <w:top w:w="-267" w:type="dxa"/>
              <w:left w:w="-267" w:type="dxa"/>
              <w:bottom w:w="-267" w:type="dxa"/>
              <w:right w:w="-267" w:type="dxa"/>
            </w:tcMar>
            <w:vAlign w:val="bottom"/>
          </w:tcPr>
          <w:p w14:paraId="5EE54764" w14:textId="77777777" w:rsidR="00142F34" w:rsidRDefault="00353792">
            <w:pPr>
              <w:jc w:val="center"/>
              <w:rPr>
                <w:sz w:val="20"/>
                <w:szCs w:val="20"/>
              </w:rPr>
            </w:pPr>
            <w:r>
              <w:rPr>
                <w:rFonts w:ascii="Calibri" w:eastAsia="Calibri" w:hAnsi="Calibri" w:cs="Calibri"/>
                <w:sz w:val="20"/>
                <w:szCs w:val="20"/>
              </w:rPr>
              <w:t>-0.4</w:t>
            </w:r>
          </w:p>
        </w:tc>
        <w:tc>
          <w:tcPr>
            <w:tcW w:w="1050" w:type="dxa"/>
            <w:tcBorders>
              <w:top w:val="nil"/>
              <w:left w:val="nil"/>
              <w:bottom w:val="nil"/>
              <w:right w:val="nil"/>
            </w:tcBorders>
            <w:tcMar>
              <w:top w:w="-267" w:type="dxa"/>
              <w:left w:w="-267" w:type="dxa"/>
              <w:bottom w:w="-267" w:type="dxa"/>
              <w:right w:w="-267" w:type="dxa"/>
            </w:tcMar>
            <w:vAlign w:val="bottom"/>
          </w:tcPr>
          <w:p w14:paraId="1CF0A8AA" w14:textId="77777777" w:rsidR="00142F34" w:rsidRDefault="00353792">
            <w:pPr>
              <w:jc w:val="center"/>
              <w:rPr>
                <w:sz w:val="20"/>
                <w:szCs w:val="20"/>
              </w:rPr>
            </w:pPr>
            <w:r>
              <w:rPr>
                <w:rFonts w:ascii="Calibri" w:eastAsia="Calibri" w:hAnsi="Calibri" w:cs="Calibri"/>
                <w:sz w:val="20"/>
                <w:szCs w:val="20"/>
              </w:rPr>
              <w:t>0.849</w:t>
            </w:r>
          </w:p>
        </w:tc>
        <w:tc>
          <w:tcPr>
            <w:tcW w:w="2025" w:type="dxa"/>
            <w:tcBorders>
              <w:top w:val="nil"/>
              <w:left w:val="nil"/>
              <w:bottom w:val="nil"/>
              <w:right w:val="nil"/>
            </w:tcBorders>
            <w:tcMar>
              <w:top w:w="-267" w:type="dxa"/>
              <w:left w:w="-267" w:type="dxa"/>
              <w:bottom w:w="-267" w:type="dxa"/>
              <w:right w:w="-267" w:type="dxa"/>
            </w:tcMar>
            <w:vAlign w:val="bottom"/>
          </w:tcPr>
          <w:p w14:paraId="5783335C" w14:textId="77777777" w:rsidR="00142F34" w:rsidRDefault="00353792">
            <w:pPr>
              <w:jc w:val="center"/>
              <w:rPr>
                <w:sz w:val="20"/>
                <w:szCs w:val="20"/>
              </w:rPr>
            </w:pPr>
            <w:r>
              <w:rPr>
                <w:rFonts w:ascii="Calibri" w:eastAsia="Calibri" w:hAnsi="Calibri" w:cs="Calibri"/>
                <w:sz w:val="20"/>
                <w:szCs w:val="20"/>
              </w:rPr>
              <w:t>14</w:t>
            </w:r>
          </w:p>
        </w:tc>
        <w:tc>
          <w:tcPr>
            <w:tcW w:w="1185" w:type="dxa"/>
            <w:tcBorders>
              <w:top w:val="nil"/>
              <w:left w:val="nil"/>
              <w:bottom w:val="nil"/>
              <w:right w:val="nil"/>
            </w:tcBorders>
            <w:tcMar>
              <w:top w:w="-267" w:type="dxa"/>
              <w:left w:w="-267" w:type="dxa"/>
              <w:bottom w:w="-267" w:type="dxa"/>
              <w:right w:w="-267" w:type="dxa"/>
            </w:tcMar>
            <w:vAlign w:val="bottom"/>
          </w:tcPr>
          <w:p w14:paraId="5F5633B3" w14:textId="77777777" w:rsidR="00142F34" w:rsidRDefault="00353792">
            <w:pPr>
              <w:jc w:val="center"/>
              <w:rPr>
                <w:sz w:val="20"/>
                <w:szCs w:val="20"/>
              </w:rPr>
            </w:pPr>
            <w:r>
              <w:rPr>
                <w:rFonts w:ascii="Calibri" w:eastAsia="Calibri" w:hAnsi="Calibri" w:cs="Calibri"/>
                <w:sz w:val="20"/>
                <w:szCs w:val="20"/>
              </w:rPr>
              <w:t>1.307</w:t>
            </w:r>
          </w:p>
        </w:tc>
        <w:tc>
          <w:tcPr>
            <w:tcW w:w="945" w:type="dxa"/>
            <w:tcBorders>
              <w:top w:val="nil"/>
              <w:left w:val="nil"/>
              <w:bottom w:val="nil"/>
              <w:right w:val="nil"/>
            </w:tcBorders>
            <w:tcMar>
              <w:top w:w="-267" w:type="dxa"/>
              <w:left w:w="-267" w:type="dxa"/>
              <w:bottom w:w="-267" w:type="dxa"/>
              <w:right w:w="-267" w:type="dxa"/>
            </w:tcMar>
            <w:vAlign w:val="bottom"/>
          </w:tcPr>
          <w:p w14:paraId="090A4DB8" w14:textId="77777777" w:rsidR="00142F34" w:rsidRDefault="00353792">
            <w:pPr>
              <w:jc w:val="center"/>
              <w:rPr>
                <w:sz w:val="20"/>
                <w:szCs w:val="20"/>
              </w:rPr>
            </w:pPr>
            <w:r>
              <w:rPr>
                <w:rFonts w:ascii="Calibri" w:eastAsia="Calibri" w:hAnsi="Calibri" w:cs="Calibri"/>
                <w:sz w:val="20"/>
                <w:szCs w:val="20"/>
              </w:rPr>
              <w:t>5843.407</w:t>
            </w:r>
          </w:p>
        </w:tc>
      </w:tr>
      <w:tr w:rsidR="00142F34" w14:paraId="36D9AB58" w14:textId="77777777">
        <w:trPr>
          <w:trHeight w:val="126"/>
        </w:trPr>
        <w:tc>
          <w:tcPr>
            <w:tcW w:w="975" w:type="dxa"/>
            <w:tcBorders>
              <w:top w:val="nil"/>
              <w:left w:val="nil"/>
              <w:bottom w:val="nil"/>
              <w:right w:val="nil"/>
            </w:tcBorders>
            <w:tcMar>
              <w:top w:w="-267" w:type="dxa"/>
              <w:left w:w="-267" w:type="dxa"/>
              <w:bottom w:w="-267" w:type="dxa"/>
              <w:right w:w="-267" w:type="dxa"/>
            </w:tcMar>
            <w:vAlign w:val="bottom"/>
          </w:tcPr>
          <w:p w14:paraId="1CA8E076" w14:textId="77777777" w:rsidR="00142F34" w:rsidRDefault="00353792">
            <w:pPr>
              <w:rPr>
                <w:sz w:val="20"/>
                <w:szCs w:val="20"/>
              </w:rPr>
            </w:pPr>
            <w:r>
              <w:rPr>
                <w:rFonts w:ascii="Calibri" w:eastAsia="Calibri" w:hAnsi="Calibri" w:cs="Calibri"/>
                <w:sz w:val="20"/>
                <w:szCs w:val="20"/>
              </w:rPr>
              <w:t>SMR</w:t>
            </w:r>
          </w:p>
        </w:tc>
        <w:tc>
          <w:tcPr>
            <w:tcW w:w="1230" w:type="dxa"/>
            <w:tcBorders>
              <w:top w:val="nil"/>
              <w:left w:val="nil"/>
              <w:bottom w:val="nil"/>
              <w:right w:val="nil"/>
            </w:tcBorders>
            <w:tcMar>
              <w:top w:w="-267" w:type="dxa"/>
              <w:left w:w="-267" w:type="dxa"/>
              <w:bottom w:w="-267" w:type="dxa"/>
              <w:right w:w="-267" w:type="dxa"/>
            </w:tcMar>
            <w:vAlign w:val="bottom"/>
          </w:tcPr>
          <w:p w14:paraId="15B7C4E5" w14:textId="77777777" w:rsidR="00142F34" w:rsidRDefault="00353792">
            <w:pPr>
              <w:rPr>
                <w:sz w:val="20"/>
                <w:szCs w:val="20"/>
              </w:rPr>
            </w:pPr>
            <w:r>
              <w:rPr>
                <w:rFonts w:ascii="Calibri" w:eastAsia="Calibri" w:hAnsi="Calibri" w:cs="Calibri"/>
                <w:sz w:val="20"/>
                <w:szCs w:val="20"/>
              </w:rPr>
              <w:t>No-take</w:t>
            </w:r>
          </w:p>
        </w:tc>
        <w:tc>
          <w:tcPr>
            <w:tcW w:w="1245" w:type="dxa"/>
            <w:tcBorders>
              <w:top w:val="nil"/>
              <w:left w:val="nil"/>
              <w:bottom w:val="nil"/>
              <w:right w:val="nil"/>
            </w:tcBorders>
            <w:tcMar>
              <w:top w:w="-267" w:type="dxa"/>
              <w:left w:w="-267" w:type="dxa"/>
              <w:bottom w:w="-267" w:type="dxa"/>
              <w:right w:w="-267" w:type="dxa"/>
            </w:tcMar>
            <w:vAlign w:val="bottom"/>
          </w:tcPr>
          <w:p w14:paraId="4609373E" w14:textId="77777777" w:rsidR="00142F34" w:rsidRDefault="00353792">
            <w:pPr>
              <w:rPr>
                <w:sz w:val="20"/>
                <w:szCs w:val="20"/>
              </w:rPr>
            </w:pPr>
            <w:r>
              <w:rPr>
                <w:rFonts w:ascii="Calibri" w:eastAsia="Calibri" w:hAnsi="Calibri" w:cs="Calibri"/>
                <w:sz w:val="20"/>
                <w:szCs w:val="20"/>
              </w:rPr>
              <w:t>Nontargeted</w:t>
            </w:r>
          </w:p>
        </w:tc>
        <w:tc>
          <w:tcPr>
            <w:tcW w:w="1035" w:type="dxa"/>
            <w:tcBorders>
              <w:top w:val="nil"/>
              <w:left w:val="nil"/>
              <w:bottom w:val="nil"/>
              <w:right w:val="nil"/>
            </w:tcBorders>
            <w:tcMar>
              <w:top w:w="-267" w:type="dxa"/>
              <w:left w:w="-267" w:type="dxa"/>
              <w:bottom w:w="-267" w:type="dxa"/>
              <w:right w:w="-267" w:type="dxa"/>
            </w:tcMar>
            <w:vAlign w:val="bottom"/>
          </w:tcPr>
          <w:p w14:paraId="6A992C3F" w14:textId="77777777" w:rsidR="00142F34" w:rsidRDefault="00353792">
            <w:pPr>
              <w:jc w:val="center"/>
              <w:rPr>
                <w:sz w:val="20"/>
                <w:szCs w:val="20"/>
              </w:rPr>
            </w:pPr>
            <w:r>
              <w:rPr>
                <w:rFonts w:ascii="Calibri" w:eastAsia="Calibri" w:hAnsi="Calibri" w:cs="Calibri"/>
                <w:sz w:val="20"/>
                <w:szCs w:val="20"/>
              </w:rPr>
              <w:t>0.159</w:t>
            </w:r>
          </w:p>
        </w:tc>
        <w:tc>
          <w:tcPr>
            <w:tcW w:w="1395" w:type="dxa"/>
            <w:tcBorders>
              <w:top w:val="nil"/>
              <w:left w:val="nil"/>
              <w:bottom w:val="nil"/>
              <w:right w:val="nil"/>
            </w:tcBorders>
            <w:tcMar>
              <w:top w:w="-267" w:type="dxa"/>
              <w:left w:w="-267" w:type="dxa"/>
              <w:bottom w:w="-267" w:type="dxa"/>
              <w:right w:w="-267" w:type="dxa"/>
            </w:tcMar>
            <w:vAlign w:val="bottom"/>
          </w:tcPr>
          <w:p w14:paraId="11436E37" w14:textId="77777777" w:rsidR="00142F34" w:rsidRDefault="00353792">
            <w:pPr>
              <w:jc w:val="center"/>
              <w:rPr>
                <w:sz w:val="20"/>
                <w:szCs w:val="20"/>
              </w:rPr>
            </w:pPr>
            <w:r>
              <w:rPr>
                <w:rFonts w:ascii="Calibri" w:eastAsia="Calibri" w:hAnsi="Calibri" w:cs="Calibri"/>
                <w:sz w:val="20"/>
                <w:szCs w:val="20"/>
              </w:rPr>
              <w:t>0.087</w:t>
            </w:r>
          </w:p>
        </w:tc>
        <w:tc>
          <w:tcPr>
            <w:tcW w:w="870" w:type="dxa"/>
            <w:tcBorders>
              <w:top w:val="nil"/>
              <w:left w:val="nil"/>
              <w:bottom w:val="nil"/>
              <w:right w:val="nil"/>
            </w:tcBorders>
            <w:tcMar>
              <w:top w:w="-267" w:type="dxa"/>
              <w:left w:w="-267" w:type="dxa"/>
              <w:bottom w:w="-267" w:type="dxa"/>
              <w:right w:w="-267" w:type="dxa"/>
            </w:tcMar>
            <w:vAlign w:val="bottom"/>
          </w:tcPr>
          <w:p w14:paraId="62E7FB16" w14:textId="77777777" w:rsidR="00142F34" w:rsidRDefault="00353792">
            <w:pPr>
              <w:jc w:val="center"/>
              <w:rPr>
                <w:sz w:val="20"/>
                <w:szCs w:val="20"/>
              </w:rPr>
            </w:pPr>
            <w:r>
              <w:rPr>
                <w:rFonts w:ascii="Calibri" w:eastAsia="Calibri" w:hAnsi="Calibri" w:cs="Calibri"/>
                <w:sz w:val="20"/>
                <w:szCs w:val="20"/>
              </w:rPr>
              <w:t>0.069</w:t>
            </w:r>
          </w:p>
        </w:tc>
        <w:tc>
          <w:tcPr>
            <w:tcW w:w="1035" w:type="dxa"/>
            <w:tcBorders>
              <w:top w:val="nil"/>
              <w:left w:val="nil"/>
              <w:bottom w:val="nil"/>
              <w:right w:val="nil"/>
            </w:tcBorders>
            <w:tcMar>
              <w:top w:w="-267" w:type="dxa"/>
              <w:left w:w="-267" w:type="dxa"/>
              <w:bottom w:w="-267" w:type="dxa"/>
              <w:right w:w="-267" w:type="dxa"/>
            </w:tcMar>
            <w:vAlign w:val="bottom"/>
          </w:tcPr>
          <w:p w14:paraId="7898634A" w14:textId="77777777" w:rsidR="00142F34" w:rsidRDefault="00353792">
            <w:pPr>
              <w:jc w:val="center"/>
              <w:rPr>
                <w:sz w:val="20"/>
                <w:szCs w:val="20"/>
              </w:rPr>
            </w:pPr>
            <w:r>
              <w:rPr>
                <w:rFonts w:ascii="Calibri" w:eastAsia="Calibri" w:hAnsi="Calibri" w:cs="Calibri"/>
                <w:sz w:val="20"/>
                <w:szCs w:val="20"/>
              </w:rPr>
              <w:t>-0.012</w:t>
            </w:r>
          </w:p>
        </w:tc>
        <w:tc>
          <w:tcPr>
            <w:tcW w:w="1050" w:type="dxa"/>
            <w:tcBorders>
              <w:top w:val="nil"/>
              <w:left w:val="nil"/>
              <w:bottom w:val="nil"/>
              <w:right w:val="nil"/>
            </w:tcBorders>
            <w:tcMar>
              <w:top w:w="-267" w:type="dxa"/>
              <w:left w:w="-267" w:type="dxa"/>
              <w:bottom w:w="-267" w:type="dxa"/>
              <w:right w:w="-267" w:type="dxa"/>
            </w:tcMar>
            <w:vAlign w:val="bottom"/>
          </w:tcPr>
          <w:p w14:paraId="09260818" w14:textId="77777777" w:rsidR="00142F34" w:rsidRDefault="00353792">
            <w:pPr>
              <w:jc w:val="center"/>
              <w:rPr>
                <w:sz w:val="20"/>
                <w:szCs w:val="20"/>
              </w:rPr>
            </w:pPr>
            <w:r>
              <w:rPr>
                <w:rFonts w:ascii="Calibri" w:eastAsia="Calibri" w:hAnsi="Calibri" w:cs="Calibri"/>
                <w:sz w:val="20"/>
                <w:szCs w:val="20"/>
              </w:rPr>
              <w:t>0.33</w:t>
            </w:r>
          </w:p>
        </w:tc>
        <w:tc>
          <w:tcPr>
            <w:tcW w:w="2025" w:type="dxa"/>
            <w:tcBorders>
              <w:top w:val="nil"/>
              <w:left w:val="nil"/>
              <w:bottom w:val="nil"/>
              <w:right w:val="nil"/>
            </w:tcBorders>
            <w:tcMar>
              <w:top w:w="-267" w:type="dxa"/>
              <w:left w:w="-267" w:type="dxa"/>
              <w:bottom w:w="-267" w:type="dxa"/>
              <w:right w:w="-267" w:type="dxa"/>
            </w:tcMar>
            <w:vAlign w:val="bottom"/>
          </w:tcPr>
          <w:p w14:paraId="13113E17" w14:textId="77777777" w:rsidR="00142F34" w:rsidRDefault="00353792">
            <w:pPr>
              <w:jc w:val="center"/>
              <w:rPr>
                <w:sz w:val="20"/>
                <w:szCs w:val="20"/>
              </w:rPr>
            </w:pPr>
            <w:r>
              <w:rPr>
                <w:rFonts w:ascii="Calibri" w:eastAsia="Calibri" w:hAnsi="Calibri" w:cs="Calibri"/>
                <w:sz w:val="20"/>
                <w:szCs w:val="20"/>
              </w:rPr>
              <w:t>62</w:t>
            </w:r>
          </w:p>
        </w:tc>
        <w:tc>
          <w:tcPr>
            <w:tcW w:w="1185" w:type="dxa"/>
            <w:tcBorders>
              <w:top w:val="nil"/>
              <w:left w:val="nil"/>
              <w:bottom w:val="nil"/>
              <w:right w:val="nil"/>
            </w:tcBorders>
            <w:tcMar>
              <w:top w:w="-267" w:type="dxa"/>
              <w:left w:w="-267" w:type="dxa"/>
              <w:bottom w:w="-267" w:type="dxa"/>
              <w:right w:w="-267" w:type="dxa"/>
            </w:tcMar>
            <w:vAlign w:val="bottom"/>
          </w:tcPr>
          <w:p w14:paraId="1787A2C5" w14:textId="77777777" w:rsidR="00142F34" w:rsidRDefault="00353792">
            <w:pPr>
              <w:jc w:val="center"/>
              <w:rPr>
                <w:sz w:val="20"/>
                <w:szCs w:val="20"/>
              </w:rPr>
            </w:pPr>
            <w:r>
              <w:rPr>
                <w:rFonts w:ascii="Calibri" w:eastAsia="Calibri" w:hAnsi="Calibri" w:cs="Calibri"/>
                <w:sz w:val="20"/>
                <w:szCs w:val="20"/>
              </w:rPr>
              <w:t>0.382</w:t>
            </w:r>
          </w:p>
        </w:tc>
        <w:tc>
          <w:tcPr>
            <w:tcW w:w="945" w:type="dxa"/>
            <w:tcBorders>
              <w:top w:val="nil"/>
              <w:left w:val="nil"/>
              <w:bottom w:val="nil"/>
              <w:right w:val="nil"/>
            </w:tcBorders>
            <w:tcMar>
              <w:top w:w="-267" w:type="dxa"/>
              <w:left w:w="-267" w:type="dxa"/>
              <w:bottom w:w="-267" w:type="dxa"/>
              <w:right w:w="-267" w:type="dxa"/>
            </w:tcMar>
            <w:vAlign w:val="bottom"/>
          </w:tcPr>
          <w:p w14:paraId="497C0BB3" w14:textId="77777777" w:rsidR="00142F34" w:rsidRDefault="00353792">
            <w:pPr>
              <w:jc w:val="center"/>
              <w:rPr>
                <w:sz w:val="20"/>
                <w:szCs w:val="20"/>
              </w:rPr>
            </w:pPr>
            <w:r>
              <w:rPr>
                <w:rFonts w:ascii="Calibri" w:eastAsia="Calibri" w:hAnsi="Calibri" w:cs="Calibri"/>
                <w:sz w:val="20"/>
                <w:szCs w:val="20"/>
              </w:rPr>
              <w:t>639.999</w:t>
            </w:r>
          </w:p>
        </w:tc>
      </w:tr>
    </w:tbl>
    <w:p w14:paraId="578F1639" w14:textId="77777777" w:rsidR="00142F34" w:rsidRDefault="00142F34"/>
    <w:p w14:paraId="27547EF2" w14:textId="77777777" w:rsidR="00142F34" w:rsidRDefault="00142F34"/>
    <w:p w14:paraId="6F96D584" w14:textId="77777777" w:rsidR="00142F34" w:rsidRDefault="00142F34"/>
    <w:p w14:paraId="088A0D5C" w14:textId="77777777" w:rsidR="00142F34" w:rsidRDefault="00353792">
      <w:r>
        <w:rPr>
          <w:b/>
        </w:rPr>
        <w:t xml:space="preserve">Table S7. </w:t>
      </w:r>
      <w:r>
        <w:t>Regional-level meta analysis</w:t>
      </w:r>
      <w:r>
        <w:rPr>
          <w:b/>
        </w:rPr>
        <w:t xml:space="preserve"> </w:t>
      </w:r>
      <w:r>
        <w:t>results from meta analyses pooled across MPAs and ecosystems within a region.</w:t>
      </w:r>
    </w:p>
    <w:p w14:paraId="332F452F" w14:textId="77777777" w:rsidR="00142F34" w:rsidRDefault="00142F34"/>
    <w:tbl>
      <w:tblPr>
        <w:tblW w:w="1317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725"/>
        <w:gridCol w:w="855"/>
        <w:gridCol w:w="1125"/>
        <w:gridCol w:w="1485"/>
        <w:gridCol w:w="585"/>
        <w:gridCol w:w="1275"/>
        <w:gridCol w:w="690"/>
        <w:gridCol w:w="930"/>
        <w:gridCol w:w="945"/>
        <w:gridCol w:w="1680"/>
        <w:gridCol w:w="1080"/>
        <w:gridCol w:w="795"/>
      </w:tblGrid>
      <w:tr w:rsidR="00142F34" w14:paraId="4C52F4D3" w14:textId="77777777">
        <w:tc>
          <w:tcPr>
            <w:tcW w:w="1725" w:type="dxa"/>
            <w:tcBorders>
              <w:top w:val="nil"/>
              <w:left w:val="nil"/>
              <w:bottom w:val="nil"/>
              <w:right w:val="nil"/>
            </w:tcBorders>
            <w:tcMar>
              <w:top w:w="-267" w:type="dxa"/>
              <w:left w:w="-267" w:type="dxa"/>
              <w:bottom w:w="-267" w:type="dxa"/>
              <w:right w:w="-267" w:type="dxa"/>
            </w:tcMar>
            <w:vAlign w:val="center"/>
          </w:tcPr>
          <w:p w14:paraId="377DEFD8" w14:textId="77777777" w:rsidR="00142F34" w:rsidRDefault="00353792">
            <w:pPr>
              <w:jc w:val="center"/>
              <w:rPr>
                <w:b/>
                <w:sz w:val="20"/>
                <w:szCs w:val="20"/>
              </w:rPr>
            </w:pPr>
            <w:r>
              <w:rPr>
                <w:rFonts w:ascii="Calibri" w:eastAsia="Calibri" w:hAnsi="Calibri" w:cs="Calibri"/>
                <w:b/>
                <w:sz w:val="20"/>
                <w:szCs w:val="20"/>
              </w:rPr>
              <w:t>Region</w:t>
            </w:r>
          </w:p>
        </w:tc>
        <w:tc>
          <w:tcPr>
            <w:tcW w:w="855" w:type="dxa"/>
            <w:tcBorders>
              <w:top w:val="nil"/>
              <w:left w:val="nil"/>
              <w:bottom w:val="nil"/>
              <w:right w:val="nil"/>
            </w:tcBorders>
            <w:tcMar>
              <w:top w:w="-267" w:type="dxa"/>
              <w:left w:w="-267" w:type="dxa"/>
              <w:bottom w:w="-267" w:type="dxa"/>
              <w:right w:w="-267" w:type="dxa"/>
            </w:tcMar>
            <w:vAlign w:val="center"/>
          </w:tcPr>
          <w:p w14:paraId="75670E27" w14:textId="77777777" w:rsidR="00142F34" w:rsidRDefault="00353792">
            <w:pPr>
              <w:jc w:val="center"/>
              <w:rPr>
                <w:b/>
                <w:sz w:val="20"/>
                <w:szCs w:val="20"/>
              </w:rPr>
            </w:pPr>
            <w:r>
              <w:rPr>
                <w:rFonts w:ascii="Calibri" w:eastAsia="Calibri" w:hAnsi="Calibri" w:cs="Calibri"/>
                <w:b/>
                <w:sz w:val="20"/>
                <w:szCs w:val="20"/>
              </w:rPr>
              <w:t>MPA type</w:t>
            </w:r>
          </w:p>
        </w:tc>
        <w:tc>
          <w:tcPr>
            <w:tcW w:w="1125" w:type="dxa"/>
            <w:tcBorders>
              <w:top w:val="nil"/>
              <w:left w:val="nil"/>
              <w:bottom w:val="nil"/>
              <w:right w:val="nil"/>
            </w:tcBorders>
            <w:tcMar>
              <w:top w:w="-267" w:type="dxa"/>
              <w:left w:w="-267" w:type="dxa"/>
              <w:bottom w:w="-267" w:type="dxa"/>
              <w:right w:w="-267" w:type="dxa"/>
            </w:tcMar>
            <w:vAlign w:val="center"/>
          </w:tcPr>
          <w:p w14:paraId="0D96E276" w14:textId="77777777" w:rsidR="00142F34" w:rsidRDefault="00353792">
            <w:pPr>
              <w:jc w:val="center"/>
              <w:rPr>
                <w:b/>
                <w:sz w:val="20"/>
                <w:szCs w:val="20"/>
              </w:rPr>
            </w:pPr>
            <w:r>
              <w:rPr>
                <w:rFonts w:ascii="Calibri" w:eastAsia="Calibri" w:hAnsi="Calibri" w:cs="Calibri"/>
                <w:b/>
                <w:sz w:val="20"/>
                <w:szCs w:val="20"/>
              </w:rPr>
              <w:t>Allowed take</w:t>
            </w:r>
          </w:p>
        </w:tc>
        <w:tc>
          <w:tcPr>
            <w:tcW w:w="1485" w:type="dxa"/>
            <w:tcBorders>
              <w:top w:val="nil"/>
              <w:left w:val="nil"/>
              <w:bottom w:val="nil"/>
              <w:right w:val="nil"/>
            </w:tcBorders>
            <w:tcMar>
              <w:top w:w="-267" w:type="dxa"/>
              <w:left w:w="-267" w:type="dxa"/>
              <w:bottom w:w="-267" w:type="dxa"/>
              <w:right w:w="-267" w:type="dxa"/>
            </w:tcMar>
            <w:vAlign w:val="center"/>
          </w:tcPr>
          <w:p w14:paraId="707A78BE" w14:textId="77777777" w:rsidR="00142F34" w:rsidRDefault="00353792">
            <w:pPr>
              <w:jc w:val="center"/>
              <w:rPr>
                <w:b/>
                <w:sz w:val="20"/>
                <w:szCs w:val="20"/>
              </w:rPr>
            </w:pPr>
            <w:r>
              <w:rPr>
                <w:rFonts w:ascii="Calibri" w:eastAsia="Calibri" w:hAnsi="Calibri" w:cs="Calibri"/>
                <w:b/>
                <w:sz w:val="20"/>
                <w:szCs w:val="20"/>
              </w:rPr>
              <w:t>Target status</w:t>
            </w:r>
          </w:p>
        </w:tc>
        <w:tc>
          <w:tcPr>
            <w:tcW w:w="585" w:type="dxa"/>
            <w:tcBorders>
              <w:top w:val="nil"/>
              <w:left w:val="nil"/>
              <w:bottom w:val="nil"/>
              <w:right w:val="nil"/>
            </w:tcBorders>
            <w:tcMar>
              <w:top w:w="-267" w:type="dxa"/>
              <w:left w:w="-267" w:type="dxa"/>
              <w:bottom w:w="-267" w:type="dxa"/>
              <w:right w:w="-267" w:type="dxa"/>
            </w:tcMar>
            <w:vAlign w:val="center"/>
          </w:tcPr>
          <w:p w14:paraId="257713DA" w14:textId="77777777" w:rsidR="00142F34" w:rsidRDefault="00353792">
            <w:pPr>
              <w:jc w:val="center"/>
              <w:rPr>
                <w:b/>
                <w:sz w:val="20"/>
                <w:szCs w:val="20"/>
              </w:rPr>
            </w:pPr>
            <w:r>
              <w:rPr>
                <w:rFonts w:ascii="Calibri" w:eastAsia="Calibri" w:hAnsi="Calibri" w:cs="Calibri"/>
                <w:b/>
                <w:sz w:val="20"/>
                <w:szCs w:val="20"/>
              </w:rPr>
              <w:t>Effect size</w:t>
            </w:r>
          </w:p>
        </w:tc>
        <w:tc>
          <w:tcPr>
            <w:tcW w:w="1275" w:type="dxa"/>
            <w:tcBorders>
              <w:top w:val="nil"/>
              <w:left w:val="nil"/>
              <w:bottom w:val="nil"/>
              <w:right w:val="nil"/>
            </w:tcBorders>
            <w:tcMar>
              <w:top w:w="-267" w:type="dxa"/>
              <w:left w:w="-267" w:type="dxa"/>
              <w:bottom w:w="-267" w:type="dxa"/>
              <w:right w:w="-267" w:type="dxa"/>
            </w:tcMar>
            <w:vAlign w:val="center"/>
          </w:tcPr>
          <w:p w14:paraId="64414B37" w14:textId="77777777" w:rsidR="00142F34" w:rsidRDefault="00353792">
            <w:pPr>
              <w:jc w:val="center"/>
              <w:rPr>
                <w:b/>
                <w:sz w:val="20"/>
                <w:szCs w:val="20"/>
              </w:rPr>
            </w:pPr>
            <w:r>
              <w:rPr>
                <w:rFonts w:ascii="Calibri" w:eastAsia="Calibri" w:hAnsi="Calibri" w:cs="Calibri"/>
                <w:b/>
                <w:sz w:val="20"/>
                <w:szCs w:val="20"/>
              </w:rPr>
              <w:t>Standard error</w:t>
            </w:r>
          </w:p>
        </w:tc>
        <w:tc>
          <w:tcPr>
            <w:tcW w:w="690" w:type="dxa"/>
            <w:tcBorders>
              <w:top w:val="nil"/>
              <w:left w:val="nil"/>
              <w:bottom w:val="nil"/>
              <w:right w:val="nil"/>
            </w:tcBorders>
            <w:tcMar>
              <w:top w:w="-267" w:type="dxa"/>
              <w:left w:w="-267" w:type="dxa"/>
              <w:bottom w:w="-267" w:type="dxa"/>
              <w:right w:w="-267" w:type="dxa"/>
            </w:tcMar>
            <w:vAlign w:val="center"/>
          </w:tcPr>
          <w:p w14:paraId="37EF5F96" w14:textId="77777777" w:rsidR="00142F34" w:rsidRDefault="00353792">
            <w:pPr>
              <w:jc w:val="center"/>
              <w:rPr>
                <w:b/>
                <w:sz w:val="20"/>
                <w:szCs w:val="20"/>
              </w:rPr>
            </w:pPr>
            <w:r>
              <w:rPr>
                <w:rFonts w:ascii="Calibri" w:eastAsia="Calibri" w:hAnsi="Calibri" w:cs="Calibri"/>
                <w:b/>
                <w:sz w:val="20"/>
                <w:szCs w:val="20"/>
              </w:rPr>
              <w:t>P-val</w:t>
            </w:r>
          </w:p>
        </w:tc>
        <w:tc>
          <w:tcPr>
            <w:tcW w:w="930" w:type="dxa"/>
            <w:tcBorders>
              <w:top w:val="nil"/>
              <w:left w:val="nil"/>
              <w:bottom w:val="nil"/>
              <w:right w:val="nil"/>
            </w:tcBorders>
            <w:tcMar>
              <w:top w:w="-267" w:type="dxa"/>
              <w:left w:w="-267" w:type="dxa"/>
              <w:bottom w:w="-267" w:type="dxa"/>
              <w:right w:w="-267" w:type="dxa"/>
            </w:tcMar>
            <w:vAlign w:val="center"/>
          </w:tcPr>
          <w:p w14:paraId="7532D8D4" w14:textId="77777777" w:rsidR="00142F34" w:rsidRDefault="00353792">
            <w:pPr>
              <w:jc w:val="center"/>
              <w:rPr>
                <w:b/>
                <w:sz w:val="20"/>
                <w:szCs w:val="20"/>
              </w:rPr>
            </w:pPr>
            <w:r>
              <w:rPr>
                <w:rFonts w:ascii="Calibri" w:eastAsia="Calibri" w:hAnsi="Calibri" w:cs="Calibri"/>
                <w:b/>
                <w:sz w:val="20"/>
                <w:szCs w:val="20"/>
              </w:rPr>
              <w:t>95% lower</w:t>
            </w:r>
          </w:p>
        </w:tc>
        <w:tc>
          <w:tcPr>
            <w:tcW w:w="945" w:type="dxa"/>
            <w:tcBorders>
              <w:top w:val="nil"/>
              <w:left w:val="nil"/>
              <w:bottom w:val="nil"/>
              <w:right w:val="nil"/>
            </w:tcBorders>
            <w:tcMar>
              <w:top w:w="-267" w:type="dxa"/>
              <w:left w:w="-267" w:type="dxa"/>
              <w:bottom w:w="-267" w:type="dxa"/>
              <w:right w:w="-267" w:type="dxa"/>
            </w:tcMar>
            <w:vAlign w:val="center"/>
          </w:tcPr>
          <w:p w14:paraId="3AB526F7" w14:textId="77777777" w:rsidR="00142F34" w:rsidRDefault="00353792">
            <w:pPr>
              <w:jc w:val="center"/>
              <w:rPr>
                <w:b/>
                <w:sz w:val="20"/>
                <w:szCs w:val="20"/>
              </w:rPr>
            </w:pPr>
            <w:r>
              <w:rPr>
                <w:rFonts w:ascii="Calibri" w:eastAsia="Calibri" w:hAnsi="Calibri" w:cs="Calibri"/>
                <w:b/>
                <w:sz w:val="20"/>
                <w:szCs w:val="20"/>
              </w:rPr>
              <w:t>95% upper</w:t>
            </w:r>
          </w:p>
        </w:tc>
        <w:tc>
          <w:tcPr>
            <w:tcW w:w="1680" w:type="dxa"/>
            <w:tcBorders>
              <w:top w:val="nil"/>
              <w:left w:val="nil"/>
              <w:bottom w:val="nil"/>
              <w:right w:val="nil"/>
            </w:tcBorders>
            <w:tcMar>
              <w:top w:w="-267" w:type="dxa"/>
              <w:left w:w="-267" w:type="dxa"/>
              <w:bottom w:w="-267" w:type="dxa"/>
              <w:right w:w="-267" w:type="dxa"/>
            </w:tcMar>
            <w:vAlign w:val="center"/>
          </w:tcPr>
          <w:p w14:paraId="52A4A56D" w14:textId="77777777" w:rsidR="00142F34" w:rsidRDefault="00353792">
            <w:pPr>
              <w:jc w:val="center"/>
              <w:rPr>
                <w:b/>
                <w:sz w:val="20"/>
                <w:szCs w:val="20"/>
              </w:rPr>
            </w:pPr>
            <w:r>
              <w:rPr>
                <w:rFonts w:ascii="Calibri" w:eastAsia="Calibri" w:hAnsi="Calibri" w:cs="Calibri"/>
                <w:b/>
                <w:sz w:val="20"/>
                <w:szCs w:val="20"/>
              </w:rPr>
              <w:t>No. MPA-Ecosystem pairs</w:t>
            </w:r>
          </w:p>
        </w:tc>
        <w:tc>
          <w:tcPr>
            <w:tcW w:w="1080" w:type="dxa"/>
            <w:tcBorders>
              <w:top w:val="nil"/>
              <w:left w:val="nil"/>
              <w:bottom w:val="nil"/>
              <w:right w:val="nil"/>
            </w:tcBorders>
            <w:tcMar>
              <w:top w:w="-267" w:type="dxa"/>
              <w:left w:w="-267" w:type="dxa"/>
              <w:bottom w:w="-267" w:type="dxa"/>
              <w:right w:w="-267" w:type="dxa"/>
            </w:tcMar>
            <w:vAlign w:val="center"/>
          </w:tcPr>
          <w:p w14:paraId="116B1C52" w14:textId="77777777" w:rsidR="00142F34" w:rsidRDefault="00353792">
            <w:pPr>
              <w:jc w:val="center"/>
              <w:rPr>
                <w:b/>
                <w:sz w:val="20"/>
                <w:szCs w:val="20"/>
              </w:rPr>
            </w:pPr>
            <w:r>
              <w:rPr>
                <w:rFonts w:ascii="Calibri" w:eastAsia="Calibri" w:hAnsi="Calibri" w:cs="Calibri"/>
                <w:b/>
                <w:sz w:val="20"/>
                <w:szCs w:val="20"/>
              </w:rPr>
              <w:t>Tau-2</w:t>
            </w:r>
          </w:p>
        </w:tc>
        <w:tc>
          <w:tcPr>
            <w:tcW w:w="795" w:type="dxa"/>
            <w:tcBorders>
              <w:top w:val="nil"/>
              <w:left w:val="nil"/>
              <w:bottom w:val="nil"/>
              <w:right w:val="nil"/>
            </w:tcBorders>
            <w:tcMar>
              <w:top w:w="-267" w:type="dxa"/>
              <w:left w:w="-267" w:type="dxa"/>
              <w:bottom w:w="-267" w:type="dxa"/>
              <w:right w:w="-267" w:type="dxa"/>
            </w:tcMar>
            <w:vAlign w:val="center"/>
          </w:tcPr>
          <w:p w14:paraId="552A2179" w14:textId="77777777" w:rsidR="00142F34" w:rsidRDefault="00353792">
            <w:pPr>
              <w:jc w:val="center"/>
              <w:rPr>
                <w:b/>
                <w:sz w:val="20"/>
                <w:szCs w:val="20"/>
              </w:rPr>
            </w:pPr>
            <w:r>
              <w:rPr>
                <w:rFonts w:ascii="Calibri" w:eastAsia="Calibri" w:hAnsi="Calibri" w:cs="Calibri"/>
                <w:b/>
                <w:sz w:val="20"/>
                <w:szCs w:val="20"/>
              </w:rPr>
              <w:t>Q</w:t>
            </w:r>
          </w:p>
        </w:tc>
      </w:tr>
      <w:tr w:rsidR="00142F34" w14:paraId="4E85BDA9" w14:textId="77777777">
        <w:tc>
          <w:tcPr>
            <w:tcW w:w="1725" w:type="dxa"/>
            <w:tcBorders>
              <w:top w:val="nil"/>
              <w:left w:val="nil"/>
              <w:bottom w:val="nil"/>
              <w:right w:val="nil"/>
            </w:tcBorders>
            <w:tcMar>
              <w:top w:w="-267" w:type="dxa"/>
              <w:left w:w="-267" w:type="dxa"/>
              <w:bottom w:w="-267" w:type="dxa"/>
              <w:right w:w="-267" w:type="dxa"/>
            </w:tcMar>
            <w:vAlign w:val="bottom"/>
          </w:tcPr>
          <w:p w14:paraId="258722A3" w14:textId="77777777" w:rsidR="00142F34" w:rsidRDefault="00353792">
            <w:pPr>
              <w:rPr>
                <w:sz w:val="20"/>
                <w:szCs w:val="20"/>
              </w:rPr>
            </w:pPr>
            <w:r>
              <w:rPr>
                <w:rFonts w:ascii="Calibri" w:eastAsia="Calibri" w:hAnsi="Calibri" w:cs="Calibri"/>
                <w:sz w:val="20"/>
                <w:szCs w:val="20"/>
              </w:rPr>
              <w:t>North Coast</w:t>
            </w:r>
          </w:p>
        </w:tc>
        <w:tc>
          <w:tcPr>
            <w:tcW w:w="855" w:type="dxa"/>
            <w:tcBorders>
              <w:top w:val="nil"/>
              <w:left w:val="nil"/>
              <w:bottom w:val="nil"/>
              <w:right w:val="nil"/>
            </w:tcBorders>
            <w:tcMar>
              <w:top w:w="-267" w:type="dxa"/>
              <w:left w:w="-267" w:type="dxa"/>
              <w:bottom w:w="-267" w:type="dxa"/>
              <w:right w:w="-267" w:type="dxa"/>
            </w:tcMar>
            <w:vAlign w:val="bottom"/>
          </w:tcPr>
          <w:p w14:paraId="4C4894D7" w14:textId="77777777" w:rsidR="00142F34" w:rsidRDefault="00353792">
            <w:pPr>
              <w:rPr>
                <w:sz w:val="20"/>
                <w:szCs w:val="20"/>
              </w:rPr>
            </w:pPr>
            <w:r>
              <w:rPr>
                <w:rFonts w:ascii="Calibri" w:eastAsia="Calibri" w:hAnsi="Calibri" w:cs="Calibri"/>
                <w:sz w:val="20"/>
                <w:szCs w:val="20"/>
              </w:rPr>
              <w:t>SMCA</w:t>
            </w:r>
          </w:p>
        </w:tc>
        <w:tc>
          <w:tcPr>
            <w:tcW w:w="1125" w:type="dxa"/>
            <w:tcBorders>
              <w:top w:val="nil"/>
              <w:left w:val="nil"/>
              <w:bottom w:val="nil"/>
              <w:right w:val="nil"/>
            </w:tcBorders>
            <w:tcMar>
              <w:top w:w="-267" w:type="dxa"/>
              <w:left w:w="-267" w:type="dxa"/>
              <w:bottom w:w="-267" w:type="dxa"/>
              <w:right w:w="-267" w:type="dxa"/>
            </w:tcMar>
            <w:vAlign w:val="bottom"/>
          </w:tcPr>
          <w:p w14:paraId="1782DCD7" w14:textId="77777777" w:rsidR="00142F34" w:rsidRDefault="00353792">
            <w:pPr>
              <w:rPr>
                <w:sz w:val="20"/>
                <w:szCs w:val="20"/>
              </w:rPr>
            </w:pPr>
            <w:r>
              <w:rPr>
                <w:rFonts w:ascii="Calibri" w:eastAsia="Calibri" w:hAnsi="Calibri" w:cs="Calibri"/>
                <w:sz w:val="20"/>
                <w:szCs w:val="20"/>
              </w:rPr>
              <w:t>Partial-take</w:t>
            </w:r>
          </w:p>
        </w:tc>
        <w:tc>
          <w:tcPr>
            <w:tcW w:w="1485" w:type="dxa"/>
            <w:tcBorders>
              <w:top w:val="nil"/>
              <w:left w:val="nil"/>
              <w:bottom w:val="nil"/>
              <w:right w:val="nil"/>
            </w:tcBorders>
            <w:tcMar>
              <w:top w:w="-267" w:type="dxa"/>
              <w:left w:w="-267" w:type="dxa"/>
              <w:bottom w:w="-267" w:type="dxa"/>
              <w:right w:w="-267" w:type="dxa"/>
            </w:tcMar>
            <w:vAlign w:val="bottom"/>
          </w:tcPr>
          <w:p w14:paraId="125EEAB1" w14:textId="77777777" w:rsidR="00142F34" w:rsidRDefault="00353792">
            <w:pPr>
              <w:rPr>
                <w:sz w:val="20"/>
                <w:szCs w:val="20"/>
              </w:rPr>
            </w:pPr>
            <w:r>
              <w:rPr>
                <w:rFonts w:ascii="Calibri" w:eastAsia="Calibri" w:hAnsi="Calibri" w:cs="Calibri"/>
                <w:sz w:val="20"/>
                <w:szCs w:val="20"/>
              </w:rPr>
              <w:t>Targeted</w:t>
            </w:r>
          </w:p>
        </w:tc>
        <w:tc>
          <w:tcPr>
            <w:tcW w:w="585" w:type="dxa"/>
            <w:tcBorders>
              <w:top w:val="nil"/>
              <w:left w:val="nil"/>
              <w:bottom w:val="nil"/>
              <w:right w:val="nil"/>
            </w:tcBorders>
            <w:tcMar>
              <w:top w:w="-267" w:type="dxa"/>
              <w:left w:w="-267" w:type="dxa"/>
              <w:bottom w:w="-267" w:type="dxa"/>
              <w:right w:w="-267" w:type="dxa"/>
            </w:tcMar>
            <w:vAlign w:val="bottom"/>
          </w:tcPr>
          <w:p w14:paraId="5E5E3FD2" w14:textId="77777777" w:rsidR="00142F34" w:rsidRDefault="00353792">
            <w:pPr>
              <w:jc w:val="center"/>
              <w:rPr>
                <w:sz w:val="20"/>
                <w:szCs w:val="20"/>
              </w:rPr>
            </w:pPr>
            <w:r>
              <w:rPr>
                <w:rFonts w:ascii="Calibri" w:eastAsia="Calibri" w:hAnsi="Calibri" w:cs="Calibri"/>
                <w:sz w:val="20"/>
                <w:szCs w:val="20"/>
              </w:rPr>
              <w:t>1.901</w:t>
            </w:r>
          </w:p>
        </w:tc>
        <w:tc>
          <w:tcPr>
            <w:tcW w:w="1275" w:type="dxa"/>
            <w:tcBorders>
              <w:top w:val="nil"/>
              <w:left w:val="nil"/>
              <w:bottom w:val="nil"/>
              <w:right w:val="nil"/>
            </w:tcBorders>
            <w:tcMar>
              <w:top w:w="-267" w:type="dxa"/>
              <w:left w:w="-267" w:type="dxa"/>
              <w:bottom w:w="-267" w:type="dxa"/>
              <w:right w:w="-267" w:type="dxa"/>
            </w:tcMar>
            <w:vAlign w:val="bottom"/>
          </w:tcPr>
          <w:p w14:paraId="60C34BFB" w14:textId="77777777" w:rsidR="00142F34" w:rsidRDefault="00353792">
            <w:pPr>
              <w:jc w:val="center"/>
              <w:rPr>
                <w:sz w:val="20"/>
                <w:szCs w:val="20"/>
              </w:rPr>
            </w:pPr>
            <w:r>
              <w:rPr>
                <w:rFonts w:ascii="Calibri" w:eastAsia="Calibri" w:hAnsi="Calibri" w:cs="Calibri"/>
                <w:sz w:val="20"/>
                <w:szCs w:val="20"/>
              </w:rPr>
              <w:t>0.912</w:t>
            </w:r>
          </w:p>
        </w:tc>
        <w:tc>
          <w:tcPr>
            <w:tcW w:w="690" w:type="dxa"/>
            <w:tcBorders>
              <w:top w:val="nil"/>
              <w:left w:val="nil"/>
              <w:bottom w:val="nil"/>
              <w:right w:val="nil"/>
            </w:tcBorders>
            <w:tcMar>
              <w:top w:w="-267" w:type="dxa"/>
              <w:left w:w="-267" w:type="dxa"/>
              <w:bottom w:w="-267" w:type="dxa"/>
              <w:right w:w="-267" w:type="dxa"/>
            </w:tcMar>
            <w:vAlign w:val="bottom"/>
          </w:tcPr>
          <w:p w14:paraId="3F46BD37" w14:textId="77777777" w:rsidR="00142F34" w:rsidRDefault="00353792">
            <w:pPr>
              <w:jc w:val="center"/>
              <w:rPr>
                <w:color w:val="FF0000"/>
                <w:sz w:val="20"/>
                <w:szCs w:val="20"/>
              </w:rPr>
            </w:pPr>
            <w:r>
              <w:rPr>
                <w:rFonts w:ascii="Calibri" w:eastAsia="Calibri" w:hAnsi="Calibri" w:cs="Calibri"/>
                <w:color w:val="FF0000"/>
                <w:sz w:val="20"/>
                <w:szCs w:val="20"/>
              </w:rPr>
              <w:t>0.037</w:t>
            </w:r>
          </w:p>
        </w:tc>
        <w:tc>
          <w:tcPr>
            <w:tcW w:w="930" w:type="dxa"/>
            <w:tcBorders>
              <w:top w:val="nil"/>
              <w:left w:val="nil"/>
              <w:bottom w:val="nil"/>
              <w:right w:val="nil"/>
            </w:tcBorders>
            <w:tcMar>
              <w:top w:w="-267" w:type="dxa"/>
              <w:left w:w="-267" w:type="dxa"/>
              <w:bottom w:w="-267" w:type="dxa"/>
              <w:right w:w="-267" w:type="dxa"/>
            </w:tcMar>
            <w:vAlign w:val="bottom"/>
          </w:tcPr>
          <w:p w14:paraId="17D5C970" w14:textId="77777777" w:rsidR="00142F34" w:rsidRDefault="00353792">
            <w:pPr>
              <w:jc w:val="center"/>
              <w:rPr>
                <w:sz w:val="20"/>
                <w:szCs w:val="20"/>
              </w:rPr>
            </w:pPr>
            <w:r>
              <w:rPr>
                <w:rFonts w:ascii="Calibri" w:eastAsia="Calibri" w:hAnsi="Calibri" w:cs="Calibri"/>
                <w:sz w:val="20"/>
                <w:szCs w:val="20"/>
              </w:rPr>
              <w:t>0.115</w:t>
            </w:r>
          </w:p>
        </w:tc>
        <w:tc>
          <w:tcPr>
            <w:tcW w:w="945" w:type="dxa"/>
            <w:tcBorders>
              <w:top w:val="nil"/>
              <w:left w:val="nil"/>
              <w:bottom w:val="nil"/>
              <w:right w:val="nil"/>
            </w:tcBorders>
            <w:tcMar>
              <w:top w:w="-267" w:type="dxa"/>
              <w:left w:w="-267" w:type="dxa"/>
              <w:bottom w:w="-267" w:type="dxa"/>
              <w:right w:w="-267" w:type="dxa"/>
            </w:tcMar>
            <w:vAlign w:val="bottom"/>
          </w:tcPr>
          <w:p w14:paraId="7F9D9B16" w14:textId="77777777" w:rsidR="00142F34" w:rsidRDefault="00353792">
            <w:pPr>
              <w:jc w:val="center"/>
              <w:rPr>
                <w:sz w:val="20"/>
                <w:szCs w:val="20"/>
              </w:rPr>
            </w:pPr>
            <w:r>
              <w:rPr>
                <w:rFonts w:ascii="Calibri" w:eastAsia="Calibri" w:hAnsi="Calibri" w:cs="Calibri"/>
                <w:sz w:val="20"/>
                <w:szCs w:val="20"/>
              </w:rPr>
              <w:t>3.688</w:t>
            </w:r>
          </w:p>
        </w:tc>
        <w:tc>
          <w:tcPr>
            <w:tcW w:w="1680" w:type="dxa"/>
            <w:tcBorders>
              <w:top w:val="nil"/>
              <w:left w:val="nil"/>
              <w:bottom w:val="nil"/>
              <w:right w:val="nil"/>
            </w:tcBorders>
            <w:tcMar>
              <w:top w:w="-267" w:type="dxa"/>
              <w:left w:w="-267" w:type="dxa"/>
              <w:bottom w:w="-267" w:type="dxa"/>
              <w:right w:w="-267" w:type="dxa"/>
            </w:tcMar>
            <w:vAlign w:val="bottom"/>
          </w:tcPr>
          <w:p w14:paraId="5C538D2E" w14:textId="77777777" w:rsidR="00142F34" w:rsidRDefault="00353792">
            <w:pPr>
              <w:jc w:val="center"/>
              <w:rPr>
                <w:sz w:val="20"/>
                <w:szCs w:val="20"/>
              </w:rPr>
            </w:pPr>
            <w:r>
              <w:rPr>
                <w:rFonts w:ascii="Calibri" w:eastAsia="Calibri" w:hAnsi="Calibri" w:cs="Calibri"/>
                <w:sz w:val="20"/>
                <w:szCs w:val="20"/>
              </w:rPr>
              <w:t>4</w:t>
            </w:r>
          </w:p>
        </w:tc>
        <w:tc>
          <w:tcPr>
            <w:tcW w:w="1080" w:type="dxa"/>
            <w:tcBorders>
              <w:top w:val="nil"/>
              <w:left w:val="nil"/>
              <w:bottom w:val="nil"/>
              <w:right w:val="nil"/>
            </w:tcBorders>
            <w:tcMar>
              <w:top w:w="-267" w:type="dxa"/>
              <w:left w:w="-267" w:type="dxa"/>
              <w:bottom w:w="-267" w:type="dxa"/>
              <w:right w:w="-267" w:type="dxa"/>
            </w:tcMar>
            <w:vAlign w:val="bottom"/>
          </w:tcPr>
          <w:p w14:paraId="0C5C1706" w14:textId="77777777" w:rsidR="00142F34" w:rsidRDefault="00353792">
            <w:pPr>
              <w:jc w:val="center"/>
              <w:rPr>
                <w:sz w:val="20"/>
                <w:szCs w:val="20"/>
              </w:rPr>
            </w:pPr>
            <w:r>
              <w:rPr>
                <w:rFonts w:ascii="Calibri" w:eastAsia="Calibri" w:hAnsi="Calibri" w:cs="Calibri"/>
                <w:sz w:val="20"/>
                <w:szCs w:val="20"/>
              </w:rPr>
              <w:t>2.967</w:t>
            </w:r>
          </w:p>
        </w:tc>
        <w:tc>
          <w:tcPr>
            <w:tcW w:w="795" w:type="dxa"/>
            <w:tcBorders>
              <w:top w:val="nil"/>
              <w:left w:val="nil"/>
              <w:bottom w:val="nil"/>
              <w:right w:val="nil"/>
            </w:tcBorders>
            <w:tcMar>
              <w:top w:w="-267" w:type="dxa"/>
              <w:left w:w="-267" w:type="dxa"/>
              <w:bottom w:w="-267" w:type="dxa"/>
              <w:right w:w="-267" w:type="dxa"/>
            </w:tcMar>
            <w:vAlign w:val="bottom"/>
          </w:tcPr>
          <w:p w14:paraId="43EBF794" w14:textId="77777777" w:rsidR="00142F34" w:rsidRDefault="00353792">
            <w:pPr>
              <w:jc w:val="center"/>
              <w:rPr>
                <w:sz w:val="20"/>
                <w:szCs w:val="20"/>
              </w:rPr>
            </w:pPr>
            <w:r>
              <w:rPr>
                <w:rFonts w:ascii="Calibri" w:eastAsia="Calibri" w:hAnsi="Calibri" w:cs="Calibri"/>
                <w:sz w:val="20"/>
                <w:szCs w:val="20"/>
              </w:rPr>
              <w:t>17.48</w:t>
            </w:r>
          </w:p>
        </w:tc>
      </w:tr>
      <w:tr w:rsidR="00142F34" w14:paraId="2475F2F4" w14:textId="77777777">
        <w:tc>
          <w:tcPr>
            <w:tcW w:w="1725" w:type="dxa"/>
            <w:tcBorders>
              <w:top w:val="nil"/>
              <w:left w:val="nil"/>
              <w:bottom w:val="nil"/>
              <w:right w:val="nil"/>
            </w:tcBorders>
            <w:tcMar>
              <w:top w:w="-267" w:type="dxa"/>
              <w:left w:w="-267" w:type="dxa"/>
              <w:bottom w:w="-267" w:type="dxa"/>
              <w:right w:w="-267" w:type="dxa"/>
            </w:tcMar>
            <w:vAlign w:val="bottom"/>
          </w:tcPr>
          <w:p w14:paraId="7BC9CE83" w14:textId="77777777" w:rsidR="00142F34" w:rsidRDefault="00353792">
            <w:pPr>
              <w:rPr>
                <w:sz w:val="20"/>
                <w:szCs w:val="20"/>
              </w:rPr>
            </w:pPr>
            <w:r>
              <w:rPr>
                <w:rFonts w:ascii="Calibri" w:eastAsia="Calibri" w:hAnsi="Calibri" w:cs="Calibri"/>
                <w:sz w:val="20"/>
                <w:szCs w:val="20"/>
              </w:rPr>
              <w:t>North Coast</w:t>
            </w:r>
          </w:p>
        </w:tc>
        <w:tc>
          <w:tcPr>
            <w:tcW w:w="855" w:type="dxa"/>
            <w:tcBorders>
              <w:top w:val="nil"/>
              <w:left w:val="nil"/>
              <w:bottom w:val="nil"/>
              <w:right w:val="nil"/>
            </w:tcBorders>
            <w:tcMar>
              <w:top w:w="-267" w:type="dxa"/>
              <w:left w:w="-267" w:type="dxa"/>
              <w:bottom w:w="-267" w:type="dxa"/>
              <w:right w:w="-267" w:type="dxa"/>
            </w:tcMar>
            <w:vAlign w:val="bottom"/>
          </w:tcPr>
          <w:p w14:paraId="08047ACB" w14:textId="77777777" w:rsidR="00142F34" w:rsidRDefault="00353792">
            <w:pPr>
              <w:rPr>
                <w:sz w:val="20"/>
                <w:szCs w:val="20"/>
              </w:rPr>
            </w:pPr>
            <w:r>
              <w:rPr>
                <w:rFonts w:ascii="Calibri" w:eastAsia="Calibri" w:hAnsi="Calibri" w:cs="Calibri"/>
                <w:sz w:val="20"/>
                <w:szCs w:val="20"/>
              </w:rPr>
              <w:t>SMR</w:t>
            </w:r>
          </w:p>
        </w:tc>
        <w:tc>
          <w:tcPr>
            <w:tcW w:w="1125" w:type="dxa"/>
            <w:tcBorders>
              <w:top w:val="nil"/>
              <w:left w:val="nil"/>
              <w:bottom w:val="nil"/>
              <w:right w:val="nil"/>
            </w:tcBorders>
            <w:tcMar>
              <w:top w:w="-267" w:type="dxa"/>
              <w:left w:w="-267" w:type="dxa"/>
              <w:bottom w:w="-267" w:type="dxa"/>
              <w:right w:w="-267" w:type="dxa"/>
            </w:tcMar>
            <w:vAlign w:val="bottom"/>
          </w:tcPr>
          <w:p w14:paraId="2EE77352" w14:textId="77777777" w:rsidR="00142F34" w:rsidRDefault="00353792">
            <w:pPr>
              <w:rPr>
                <w:sz w:val="20"/>
                <w:szCs w:val="20"/>
              </w:rPr>
            </w:pPr>
            <w:r>
              <w:rPr>
                <w:rFonts w:ascii="Calibri" w:eastAsia="Calibri" w:hAnsi="Calibri" w:cs="Calibri"/>
                <w:sz w:val="20"/>
                <w:szCs w:val="20"/>
              </w:rPr>
              <w:t>No-take</w:t>
            </w:r>
          </w:p>
        </w:tc>
        <w:tc>
          <w:tcPr>
            <w:tcW w:w="1485" w:type="dxa"/>
            <w:tcBorders>
              <w:top w:val="nil"/>
              <w:left w:val="nil"/>
              <w:bottom w:val="nil"/>
              <w:right w:val="nil"/>
            </w:tcBorders>
            <w:tcMar>
              <w:top w:w="-267" w:type="dxa"/>
              <w:left w:w="-267" w:type="dxa"/>
              <w:bottom w:w="-267" w:type="dxa"/>
              <w:right w:w="-267" w:type="dxa"/>
            </w:tcMar>
            <w:vAlign w:val="bottom"/>
          </w:tcPr>
          <w:p w14:paraId="003FE5C3" w14:textId="77777777" w:rsidR="00142F34" w:rsidRDefault="00353792">
            <w:pPr>
              <w:rPr>
                <w:sz w:val="20"/>
                <w:szCs w:val="20"/>
              </w:rPr>
            </w:pPr>
            <w:r>
              <w:rPr>
                <w:rFonts w:ascii="Calibri" w:eastAsia="Calibri" w:hAnsi="Calibri" w:cs="Calibri"/>
                <w:sz w:val="20"/>
                <w:szCs w:val="20"/>
              </w:rPr>
              <w:t>Targeted</w:t>
            </w:r>
          </w:p>
        </w:tc>
        <w:tc>
          <w:tcPr>
            <w:tcW w:w="585" w:type="dxa"/>
            <w:tcBorders>
              <w:top w:val="nil"/>
              <w:left w:val="nil"/>
              <w:bottom w:val="nil"/>
              <w:right w:val="nil"/>
            </w:tcBorders>
            <w:tcMar>
              <w:top w:w="-267" w:type="dxa"/>
              <w:left w:w="-267" w:type="dxa"/>
              <w:bottom w:w="-267" w:type="dxa"/>
              <w:right w:w="-267" w:type="dxa"/>
            </w:tcMar>
            <w:vAlign w:val="bottom"/>
          </w:tcPr>
          <w:p w14:paraId="2E5E1C91" w14:textId="77777777" w:rsidR="00142F34" w:rsidRDefault="00353792">
            <w:pPr>
              <w:jc w:val="center"/>
              <w:rPr>
                <w:sz w:val="20"/>
                <w:szCs w:val="20"/>
              </w:rPr>
            </w:pPr>
            <w:r>
              <w:rPr>
                <w:rFonts w:ascii="Calibri" w:eastAsia="Calibri" w:hAnsi="Calibri" w:cs="Calibri"/>
                <w:sz w:val="20"/>
                <w:szCs w:val="20"/>
              </w:rPr>
              <w:t>0.215</w:t>
            </w:r>
          </w:p>
        </w:tc>
        <w:tc>
          <w:tcPr>
            <w:tcW w:w="1275" w:type="dxa"/>
            <w:tcBorders>
              <w:top w:val="nil"/>
              <w:left w:val="nil"/>
              <w:bottom w:val="nil"/>
              <w:right w:val="nil"/>
            </w:tcBorders>
            <w:tcMar>
              <w:top w:w="-267" w:type="dxa"/>
              <w:left w:w="-267" w:type="dxa"/>
              <w:bottom w:w="-267" w:type="dxa"/>
              <w:right w:w="-267" w:type="dxa"/>
            </w:tcMar>
            <w:vAlign w:val="bottom"/>
          </w:tcPr>
          <w:p w14:paraId="6B7ABF64" w14:textId="77777777" w:rsidR="00142F34" w:rsidRDefault="00353792">
            <w:pPr>
              <w:jc w:val="center"/>
              <w:rPr>
                <w:sz w:val="20"/>
                <w:szCs w:val="20"/>
              </w:rPr>
            </w:pPr>
            <w:r>
              <w:rPr>
                <w:rFonts w:ascii="Calibri" w:eastAsia="Calibri" w:hAnsi="Calibri" w:cs="Calibri"/>
                <w:sz w:val="20"/>
                <w:szCs w:val="20"/>
              </w:rPr>
              <w:t>0.194</w:t>
            </w:r>
          </w:p>
        </w:tc>
        <w:tc>
          <w:tcPr>
            <w:tcW w:w="690" w:type="dxa"/>
            <w:tcBorders>
              <w:top w:val="nil"/>
              <w:left w:val="nil"/>
              <w:bottom w:val="nil"/>
              <w:right w:val="nil"/>
            </w:tcBorders>
            <w:tcMar>
              <w:top w:w="-267" w:type="dxa"/>
              <w:left w:w="-267" w:type="dxa"/>
              <w:bottom w:w="-267" w:type="dxa"/>
              <w:right w:w="-267" w:type="dxa"/>
            </w:tcMar>
            <w:vAlign w:val="bottom"/>
          </w:tcPr>
          <w:p w14:paraId="5F0D49F3" w14:textId="77777777" w:rsidR="00142F34" w:rsidRDefault="00353792">
            <w:pPr>
              <w:jc w:val="center"/>
              <w:rPr>
                <w:sz w:val="20"/>
                <w:szCs w:val="20"/>
              </w:rPr>
            </w:pPr>
            <w:r>
              <w:rPr>
                <w:rFonts w:ascii="Calibri" w:eastAsia="Calibri" w:hAnsi="Calibri" w:cs="Calibri"/>
                <w:sz w:val="20"/>
                <w:szCs w:val="20"/>
              </w:rPr>
              <w:t>0.268</w:t>
            </w:r>
          </w:p>
        </w:tc>
        <w:tc>
          <w:tcPr>
            <w:tcW w:w="930" w:type="dxa"/>
            <w:tcBorders>
              <w:top w:val="nil"/>
              <w:left w:val="nil"/>
              <w:bottom w:val="nil"/>
              <w:right w:val="nil"/>
            </w:tcBorders>
            <w:tcMar>
              <w:top w:w="-267" w:type="dxa"/>
              <w:left w:w="-267" w:type="dxa"/>
              <w:bottom w:w="-267" w:type="dxa"/>
              <w:right w:w="-267" w:type="dxa"/>
            </w:tcMar>
            <w:vAlign w:val="bottom"/>
          </w:tcPr>
          <w:p w14:paraId="1BDADB67" w14:textId="77777777" w:rsidR="00142F34" w:rsidRDefault="00353792">
            <w:pPr>
              <w:jc w:val="center"/>
              <w:rPr>
                <w:sz w:val="20"/>
                <w:szCs w:val="20"/>
              </w:rPr>
            </w:pPr>
            <w:r>
              <w:rPr>
                <w:rFonts w:ascii="Calibri" w:eastAsia="Calibri" w:hAnsi="Calibri" w:cs="Calibri"/>
                <w:sz w:val="20"/>
                <w:szCs w:val="20"/>
              </w:rPr>
              <w:t>-0.165</w:t>
            </w:r>
          </w:p>
        </w:tc>
        <w:tc>
          <w:tcPr>
            <w:tcW w:w="945" w:type="dxa"/>
            <w:tcBorders>
              <w:top w:val="nil"/>
              <w:left w:val="nil"/>
              <w:bottom w:val="nil"/>
              <w:right w:val="nil"/>
            </w:tcBorders>
            <w:tcMar>
              <w:top w:w="-267" w:type="dxa"/>
              <w:left w:w="-267" w:type="dxa"/>
              <w:bottom w:w="-267" w:type="dxa"/>
              <w:right w:w="-267" w:type="dxa"/>
            </w:tcMar>
            <w:vAlign w:val="bottom"/>
          </w:tcPr>
          <w:p w14:paraId="361FB604" w14:textId="77777777" w:rsidR="00142F34" w:rsidRDefault="00353792">
            <w:pPr>
              <w:jc w:val="center"/>
              <w:rPr>
                <w:sz w:val="20"/>
                <w:szCs w:val="20"/>
              </w:rPr>
            </w:pPr>
            <w:r>
              <w:rPr>
                <w:rFonts w:ascii="Calibri" w:eastAsia="Calibri" w:hAnsi="Calibri" w:cs="Calibri"/>
                <w:sz w:val="20"/>
                <w:szCs w:val="20"/>
              </w:rPr>
              <w:t>0.596</w:t>
            </w:r>
          </w:p>
        </w:tc>
        <w:tc>
          <w:tcPr>
            <w:tcW w:w="1680" w:type="dxa"/>
            <w:tcBorders>
              <w:top w:val="nil"/>
              <w:left w:val="nil"/>
              <w:bottom w:val="nil"/>
              <w:right w:val="nil"/>
            </w:tcBorders>
            <w:tcMar>
              <w:top w:w="-267" w:type="dxa"/>
              <w:left w:w="-267" w:type="dxa"/>
              <w:bottom w:w="-267" w:type="dxa"/>
              <w:right w:w="-267" w:type="dxa"/>
            </w:tcMar>
            <w:vAlign w:val="bottom"/>
          </w:tcPr>
          <w:p w14:paraId="799688BF" w14:textId="77777777" w:rsidR="00142F34" w:rsidRDefault="00353792">
            <w:pPr>
              <w:jc w:val="center"/>
              <w:rPr>
                <w:sz w:val="20"/>
                <w:szCs w:val="20"/>
              </w:rPr>
            </w:pPr>
            <w:r>
              <w:rPr>
                <w:rFonts w:ascii="Calibri" w:eastAsia="Calibri" w:hAnsi="Calibri" w:cs="Calibri"/>
                <w:sz w:val="20"/>
                <w:szCs w:val="20"/>
              </w:rPr>
              <w:t>7</w:t>
            </w:r>
          </w:p>
        </w:tc>
        <w:tc>
          <w:tcPr>
            <w:tcW w:w="1080" w:type="dxa"/>
            <w:tcBorders>
              <w:top w:val="nil"/>
              <w:left w:val="nil"/>
              <w:bottom w:val="nil"/>
              <w:right w:val="nil"/>
            </w:tcBorders>
            <w:tcMar>
              <w:top w:w="-267" w:type="dxa"/>
              <w:left w:w="-267" w:type="dxa"/>
              <w:bottom w:w="-267" w:type="dxa"/>
              <w:right w:w="-267" w:type="dxa"/>
            </w:tcMar>
            <w:vAlign w:val="bottom"/>
          </w:tcPr>
          <w:p w14:paraId="1F090AAA" w14:textId="77777777" w:rsidR="00142F34" w:rsidRDefault="00353792">
            <w:pPr>
              <w:jc w:val="center"/>
              <w:rPr>
                <w:sz w:val="20"/>
                <w:szCs w:val="20"/>
              </w:rPr>
            </w:pPr>
            <w:r>
              <w:rPr>
                <w:rFonts w:ascii="Calibri" w:eastAsia="Calibri" w:hAnsi="Calibri" w:cs="Calibri"/>
                <w:sz w:val="20"/>
                <w:szCs w:val="20"/>
              </w:rPr>
              <w:t>0.165</w:t>
            </w:r>
          </w:p>
        </w:tc>
        <w:tc>
          <w:tcPr>
            <w:tcW w:w="795" w:type="dxa"/>
            <w:tcBorders>
              <w:top w:val="nil"/>
              <w:left w:val="nil"/>
              <w:bottom w:val="nil"/>
              <w:right w:val="nil"/>
            </w:tcBorders>
            <w:tcMar>
              <w:top w:w="-267" w:type="dxa"/>
              <w:left w:w="-267" w:type="dxa"/>
              <w:bottom w:w="-267" w:type="dxa"/>
              <w:right w:w="-267" w:type="dxa"/>
            </w:tcMar>
            <w:vAlign w:val="bottom"/>
          </w:tcPr>
          <w:p w14:paraId="38EAD83A" w14:textId="77777777" w:rsidR="00142F34" w:rsidRDefault="00353792">
            <w:pPr>
              <w:jc w:val="center"/>
              <w:rPr>
                <w:sz w:val="20"/>
                <w:szCs w:val="20"/>
              </w:rPr>
            </w:pPr>
            <w:r>
              <w:rPr>
                <w:rFonts w:ascii="Calibri" w:eastAsia="Calibri" w:hAnsi="Calibri" w:cs="Calibri"/>
                <w:sz w:val="20"/>
                <w:szCs w:val="20"/>
              </w:rPr>
              <w:t>17.738</w:t>
            </w:r>
          </w:p>
        </w:tc>
      </w:tr>
      <w:tr w:rsidR="00142F34" w14:paraId="53F8B42F" w14:textId="77777777">
        <w:tc>
          <w:tcPr>
            <w:tcW w:w="1725" w:type="dxa"/>
            <w:tcBorders>
              <w:top w:val="nil"/>
              <w:left w:val="nil"/>
              <w:bottom w:val="nil"/>
              <w:right w:val="nil"/>
            </w:tcBorders>
            <w:tcMar>
              <w:top w:w="-267" w:type="dxa"/>
              <w:left w:w="-267" w:type="dxa"/>
              <w:bottom w:w="-267" w:type="dxa"/>
              <w:right w:w="-267" w:type="dxa"/>
            </w:tcMar>
            <w:vAlign w:val="bottom"/>
          </w:tcPr>
          <w:p w14:paraId="5BF631DD" w14:textId="77777777" w:rsidR="00142F34" w:rsidRDefault="00353792">
            <w:pPr>
              <w:rPr>
                <w:sz w:val="20"/>
                <w:szCs w:val="20"/>
              </w:rPr>
            </w:pPr>
            <w:r>
              <w:rPr>
                <w:rFonts w:ascii="Calibri" w:eastAsia="Calibri" w:hAnsi="Calibri" w:cs="Calibri"/>
                <w:sz w:val="20"/>
                <w:szCs w:val="20"/>
              </w:rPr>
              <w:t>North Coast</w:t>
            </w:r>
          </w:p>
        </w:tc>
        <w:tc>
          <w:tcPr>
            <w:tcW w:w="855" w:type="dxa"/>
            <w:tcBorders>
              <w:top w:val="nil"/>
              <w:left w:val="nil"/>
              <w:bottom w:val="nil"/>
              <w:right w:val="nil"/>
            </w:tcBorders>
            <w:tcMar>
              <w:top w:w="-267" w:type="dxa"/>
              <w:left w:w="-267" w:type="dxa"/>
              <w:bottom w:w="-267" w:type="dxa"/>
              <w:right w:w="-267" w:type="dxa"/>
            </w:tcMar>
            <w:vAlign w:val="bottom"/>
          </w:tcPr>
          <w:p w14:paraId="0EE3C01B" w14:textId="77777777" w:rsidR="00142F34" w:rsidRDefault="00353792">
            <w:pPr>
              <w:rPr>
                <w:sz w:val="20"/>
                <w:szCs w:val="20"/>
              </w:rPr>
            </w:pPr>
            <w:r>
              <w:rPr>
                <w:rFonts w:ascii="Calibri" w:eastAsia="Calibri" w:hAnsi="Calibri" w:cs="Calibri"/>
                <w:sz w:val="20"/>
                <w:szCs w:val="20"/>
              </w:rPr>
              <w:t>SMCA</w:t>
            </w:r>
          </w:p>
        </w:tc>
        <w:tc>
          <w:tcPr>
            <w:tcW w:w="1125" w:type="dxa"/>
            <w:tcBorders>
              <w:top w:val="nil"/>
              <w:left w:val="nil"/>
              <w:bottom w:val="nil"/>
              <w:right w:val="nil"/>
            </w:tcBorders>
            <w:tcMar>
              <w:top w:w="-267" w:type="dxa"/>
              <w:left w:w="-267" w:type="dxa"/>
              <w:bottom w:w="-267" w:type="dxa"/>
              <w:right w:w="-267" w:type="dxa"/>
            </w:tcMar>
            <w:vAlign w:val="bottom"/>
          </w:tcPr>
          <w:p w14:paraId="524D96F6" w14:textId="77777777" w:rsidR="00142F34" w:rsidRDefault="00353792">
            <w:pPr>
              <w:rPr>
                <w:sz w:val="20"/>
                <w:szCs w:val="20"/>
              </w:rPr>
            </w:pPr>
            <w:r>
              <w:rPr>
                <w:rFonts w:ascii="Calibri" w:eastAsia="Calibri" w:hAnsi="Calibri" w:cs="Calibri"/>
                <w:sz w:val="20"/>
                <w:szCs w:val="20"/>
              </w:rPr>
              <w:t>Partial-take</w:t>
            </w:r>
          </w:p>
        </w:tc>
        <w:tc>
          <w:tcPr>
            <w:tcW w:w="1485" w:type="dxa"/>
            <w:tcBorders>
              <w:top w:val="nil"/>
              <w:left w:val="nil"/>
              <w:bottom w:val="nil"/>
              <w:right w:val="nil"/>
            </w:tcBorders>
            <w:tcMar>
              <w:top w:w="-267" w:type="dxa"/>
              <w:left w:w="-267" w:type="dxa"/>
              <w:bottom w:w="-267" w:type="dxa"/>
              <w:right w:w="-267" w:type="dxa"/>
            </w:tcMar>
            <w:vAlign w:val="bottom"/>
          </w:tcPr>
          <w:p w14:paraId="05A53C54" w14:textId="77777777" w:rsidR="00142F34" w:rsidRDefault="00353792">
            <w:pPr>
              <w:rPr>
                <w:sz w:val="20"/>
                <w:szCs w:val="20"/>
              </w:rPr>
            </w:pPr>
            <w:r>
              <w:rPr>
                <w:rFonts w:ascii="Calibri" w:eastAsia="Calibri" w:hAnsi="Calibri" w:cs="Calibri"/>
                <w:sz w:val="20"/>
                <w:szCs w:val="20"/>
              </w:rPr>
              <w:t>Nontargeted</w:t>
            </w:r>
          </w:p>
        </w:tc>
        <w:tc>
          <w:tcPr>
            <w:tcW w:w="585" w:type="dxa"/>
            <w:tcBorders>
              <w:top w:val="nil"/>
              <w:left w:val="nil"/>
              <w:bottom w:val="nil"/>
              <w:right w:val="nil"/>
            </w:tcBorders>
            <w:tcMar>
              <w:top w:w="-267" w:type="dxa"/>
              <w:left w:w="-267" w:type="dxa"/>
              <w:bottom w:w="-267" w:type="dxa"/>
              <w:right w:w="-267" w:type="dxa"/>
            </w:tcMar>
            <w:vAlign w:val="bottom"/>
          </w:tcPr>
          <w:p w14:paraId="2F0817A4" w14:textId="77777777" w:rsidR="00142F34" w:rsidRDefault="00353792">
            <w:pPr>
              <w:jc w:val="center"/>
              <w:rPr>
                <w:sz w:val="20"/>
                <w:szCs w:val="20"/>
              </w:rPr>
            </w:pPr>
            <w:r>
              <w:rPr>
                <w:rFonts w:ascii="Calibri" w:eastAsia="Calibri" w:hAnsi="Calibri" w:cs="Calibri"/>
                <w:sz w:val="20"/>
                <w:szCs w:val="20"/>
              </w:rPr>
              <w:t>1.22</w:t>
            </w:r>
          </w:p>
        </w:tc>
        <w:tc>
          <w:tcPr>
            <w:tcW w:w="1275" w:type="dxa"/>
            <w:tcBorders>
              <w:top w:val="nil"/>
              <w:left w:val="nil"/>
              <w:bottom w:val="nil"/>
              <w:right w:val="nil"/>
            </w:tcBorders>
            <w:tcMar>
              <w:top w:w="-267" w:type="dxa"/>
              <w:left w:w="-267" w:type="dxa"/>
              <w:bottom w:w="-267" w:type="dxa"/>
              <w:right w:w="-267" w:type="dxa"/>
            </w:tcMar>
            <w:vAlign w:val="bottom"/>
          </w:tcPr>
          <w:p w14:paraId="647FC019" w14:textId="77777777" w:rsidR="00142F34" w:rsidRDefault="00353792">
            <w:pPr>
              <w:jc w:val="center"/>
              <w:rPr>
                <w:sz w:val="20"/>
                <w:szCs w:val="20"/>
              </w:rPr>
            </w:pPr>
            <w:r>
              <w:rPr>
                <w:rFonts w:ascii="Calibri" w:eastAsia="Calibri" w:hAnsi="Calibri" w:cs="Calibri"/>
                <w:sz w:val="20"/>
                <w:szCs w:val="20"/>
              </w:rPr>
              <w:t>0.721</w:t>
            </w:r>
          </w:p>
        </w:tc>
        <w:tc>
          <w:tcPr>
            <w:tcW w:w="690" w:type="dxa"/>
            <w:tcBorders>
              <w:top w:val="nil"/>
              <w:left w:val="nil"/>
              <w:bottom w:val="nil"/>
              <w:right w:val="nil"/>
            </w:tcBorders>
            <w:tcMar>
              <w:top w:w="-267" w:type="dxa"/>
              <w:left w:w="-267" w:type="dxa"/>
              <w:bottom w:w="-267" w:type="dxa"/>
              <w:right w:w="-267" w:type="dxa"/>
            </w:tcMar>
            <w:vAlign w:val="bottom"/>
          </w:tcPr>
          <w:p w14:paraId="13F970E7" w14:textId="77777777" w:rsidR="00142F34" w:rsidRDefault="00353792">
            <w:pPr>
              <w:jc w:val="center"/>
              <w:rPr>
                <w:sz w:val="20"/>
                <w:szCs w:val="20"/>
              </w:rPr>
            </w:pPr>
            <w:r>
              <w:rPr>
                <w:rFonts w:ascii="Calibri" w:eastAsia="Calibri" w:hAnsi="Calibri" w:cs="Calibri"/>
                <w:sz w:val="20"/>
                <w:szCs w:val="20"/>
              </w:rPr>
              <w:t>0.09</w:t>
            </w:r>
          </w:p>
        </w:tc>
        <w:tc>
          <w:tcPr>
            <w:tcW w:w="930" w:type="dxa"/>
            <w:tcBorders>
              <w:top w:val="nil"/>
              <w:left w:val="nil"/>
              <w:bottom w:val="nil"/>
              <w:right w:val="nil"/>
            </w:tcBorders>
            <w:tcMar>
              <w:top w:w="-267" w:type="dxa"/>
              <w:left w:w="-267" w:type="dxa"/>
              <w:bottom w:w="-267" w:type="dxa"/>
              <w:right w:w="-267" w:type="dxa"/>
            </w:tcMar>
            <w:vAlign w:val="bottom"/>
          </w:tcPr>
          <w:p w14:paraId="636CFE05" w14:textId="77777777" w:rsidR="00142F34" w:rsidRDefault="00353792">
            <w:pPr>
              <w:jc w:val="center"/>
              <w:rPr>
                <w:sz w:val="20"/>
                <w:szCs w:val="20"/>
              </w:rPr>
            </w:pPr>
            <w:r>
              <w:rPr>
                <w:rFonts w:ascii="Calibri" w:eastAsia="Calibri" w:hAnsi="Calibri" w:cs="Calibri"/>
                <w:sz w:val="20"/>
                <w:szCs w:val="20"/>
              </w:rPr>
              <w:t>-0.192</w:t>
            </w:r>
          </w:p>
        </w:tc>
        <w:tc>
          <w:tcPr>
            <w:tcW w:w="945" w:type="dxa"/>
            <w:tcBorders>
              <w:top w:val="nil"/>
              <w:left w:val="nil"/>
              <w:bottom w:val="nil"/>
              <w:right w:val="nil"/>
            </w:tcBorders>
            <w:tcMar>
              <w:top w:w="-267" w:type="dxa"/>
              <w:left w:w="-267" w:type="dxa"/>
              <w:bottom w:w="-267" w:type="dxa"/>
              <w:right w:w="-267" w:type="dxa"/>
            </w:tcMar>
            <w:vAlign w:val="bottom"/>
          </w:tcPr>
          <w:p w14:paraId="6759F72E" w14:textId="77777777" w:rsidR="00142F34" w:rsidRDefault="00353792">
            <w:pPr>
              <w:jc w:val="center"/>
              <w:rPr>
                <w:sz w:val="20"/>
                <w:szCs w:val="20"/>
              </w:rPr>
            </w:pPr>
            <w:r>
              <w:rPr>
                <w:rFonts w:ascii="Calibri" w:eastAsia="Calibri" w:hAnsi="Calibri" w:cs="Calibri"/>
                <w:sz w:val="20"/>
                <w:szCs w:val="20"/>
              </w:rPr>
              <w:t>2.633</w:t>
            </w:r>
          </w:p>
        </w:tc>
        <w:tc>
          <w:tcPr>
            <w:tcW w:w="1680" w:type="dxa"/>
            <w:tcBorders>
              <w:top w:val="nil"/>
              <w:left w:val="nil"/>
              <w:bottom w:val="nil"/>
              <w:right w:val="nil"/>
            </w:tcBorders>
            <w:tcMar>
              <w:top w:w="-267" w:type="dxa"/>
              <w:left w:w="-267" w:type="dxa"/>
              <w:bottom w:w="-267" w:type="dxa"/>
              <w:right w:w="-267" w:type="dxa"/>
            </w:tcMar>
            <w:vAlign w:val="bottom"/>
          </w:tcPr>
          <w:p w14:paraId="016C9919" w14:textId="77777777" w:rsidR="00142F34" w:rsidRDefault="00353792">
            <w:pPr>
              <w:jc w:val="center"/>
              <w:rPr>
                <w:sz w:val="20"/>
                <w:szCs w:val="20"/>
              </w:rPr>
            </w:pPr>
            <w:r>
              <w:rPr>
                <w:rFonts w:ascii="Calibri" w:eastAsia="Calibri" w:hAnsi="Calibri" w:cs="Calibri"/>
                <w:sz w:val="20"/>
                <w:szCs w:val="20"/>
              </w:rPr>
              <w:t>4</w:t>
            </w:r>
          </w:p>
        </w:tc>
        <w:tc>
          <w:tcPr>
            <w:tcW w:w="1080" w:type="dxa"/>
            <w:tcBorders>
              <w:top w:val="nil"/>
              <w:left w:val="nil"/>
              <w:bottom w:val="nil"/>
              <w:right w:val="nil"/>
            </w:tcBorders>
            <w:tcMar>
              <w:top w:w="-267" w:type="dxa"/>
              <w:left w:w="-267" w:type="dxa"/>
              <w:bottom w:w="-267" w:type="dxa"/>
              <w:right w:w="-267" w:type="dxa"/>
            </w:tcMar>
            <w:vAlign w:val="bottom"/>
          </w:tcPr>
          <w:p w14:paraId="3E3A1173" w14:textId="77777777" w:rsidR="00142F34" w:rsidRDefault="00353792">
            <w:pPr>
              <w:jc w:val="center"/>
              <w:rPr>
                <w:sz w:val="20"/>
                <w:szCs w:val="20"/>
              </w:rPr>
            </w:pPr>
            <w:r>
              <w:rPr>
                <w:rFonts w:ascii="Calibri" w:eastAsia="Calibri" w:hAnsi="Calibri" w:cs="Calibri"/>
                <w:sz w:val="20"/>
                <w:szCs w:val="20"/>
              </w:rPr>
              <w:t>1.849</w:t>
            </w:r>
          </w:p>
        </w:tc>
        <w:tc>
          <w:tcPr>
            <w:tcW w:w="795" w:type="dxa"/>
            <w:tcBorders>
              <w:top w:val="nil"/>
              <w:left w:val="nil"/>
              <w:bottom w:val="nil"/>
              <w:right w:val="nil"/>
            </w:tcBorders>
            <w:tcMar>
              <w:top w:w="-267" w:type="dxa"/>
              <w:left w:w="-267" w:type="dxa"/>
              <w:bottom w:w="-267" w:type="dxa"/>
              <w:right w:w="-267" w:type="dxa"/>
            </w:tcMar>
            <w:vAlign w:val="bottom"/>
          </w:tcPr>
          <w:p w14:paraId="54BC398D" w14:textId="77777777" w:rsidR="00142F34" w:rsidRDefault="00353792">
            <w:pPr>
              <w:jc w:val="center"/>
              <w:rPr>
                <w:sz w:val="20"/>
                <w:szCs w:val="20"/>
              </w:rPr>
            </w:pPr>
            <w:r>
              <w:rPr>
                <w:rFonts w:ascii="Calibri" w:eastAsia="Calibri" w:hAnsi="Calibri" w:cs="Calibri"/>
                <w:sz w:val="20"/>
                <w:szCs w:val="20"/>
              </w:rPr>
              <w:t>50.963</w:t>
            </w:r>
          </w:p>
        </w:tc>
      </w:tr>
      <w:tr w:rsidR="00142F34" w14:paraId="3EF5F292" w14:textId="77777777">
        <w:tc>
          <w:tcPr>
            <w:tcW w:w="1725" w:type="dxa"/>
            <w:tcBorders>
              <w:top w:val="nil"/>
              <w:left w:val="nil"/>
              <w:bottom w:val="nil"/>
              <w:right w:val="nil"/>
            </w:tcBorders>
            <w:tcMar>
              <w:top w:w="-267" w:type="dxa"/>
              <w:left w:w="-267" w:type="dxa"/>
              <w:bottom w:w="-267" w:type="dxa"/>
              <w:right w:w="-267" w:type="dxa"/>
            </w:tcMar>
            <w:vAlign w:val="bottom"/>
          </w:tcPr>
          <w:p w14:paraId="07254060" w14:textId="77777777" w:rsidR="00142F34" w:rsidRDefault="00353792">
            <w:pPr>
              <w:rPr>
                <w:sz w:val="20"/>
                <w:szCs w:val="20"/>
              </w:rPr>
            </w:pPr>
            <w:r>
              <w:rPr>
                <w:rFonts w:ascii="Calibri" w:eastAsia="Calibri" w:hAnsi="Calibri" w:cs="Calibri"/>
                <w:sz w:val="20"/>
                <w:szCs w:val="20"/>
              </w:rPr>
              <w:t>North Coast</w:t>
            </w:r>
          </w:p>
        </w:tc>
        <w:tc>
          <w:tcPr>
            <w:tcW w:w="855" w:type="dxa"/>
            <w:tcBorders>
              <w:top w:val="nil"/>
              <w:left w:val="nil"/>
              <w:bottom w:val="nil"/>
              <w:right w:val="nil"/>
            </w:tcBorders>
            <w:tcMar>
              <w:top w:w="-267" w:type="dxa"/>
              <w:left w:w="-267" w:type="dxa"/>
              <w:bottom w:w="-267" w:type="dxa"/>
              <w:right w:w="-267" w:type="dxa"/>
            </w:tcMar>
            <w:vAlign w:val="bottom"/>
          </w:tcPr>
          <w:p w14:paraId="3B23596C" w14:textId="77777777" w:rsidR="00142F34" w:rsidRDefault="00353792">
            <w:pPr>
              <w:rPr>
                <w:sz w:val="20"/>
                <w:szCs w:val="20"/>
              </w:rPr>
            </w:pPr>
            <w:r>
              <w:rPr>
                <w:rFonts w:ascii="Calibri" w:eastAsia="Calibri" w:hAnsi="Calibri" w:cs="Calibri"/>
                <w:sz w:val="20"/>
                <w:szCs w:val="20"/>
              </w:rPr>
              <w:t>SMR</w:t>
            </w:r>
          </w:p>
        </w:tc>
        <w:tc>
          <w:tcPr>
            <w:tcW w:w="1125" w:type="dxa"/>
            <w:tcBorders>
              <w:top w:val="nil"/>
              <w:left w:val="nil"/>
              <w:bottom w:val="nil"/>
              <w:right w:val="nil"/>
            </w:tcBorders>
            <w:tcMar>
              <w:top w:w="-267" w:type="dxa"/>
              <w:left w:w="-267" w:type="dxa"/>
              <w:bottom w:w="-267" w:type="dxa"/>
              <w:right w:w="-267" w:type="dxa"/>
            </w:tcMar>
            <w:vAlign w:val="bottom"/>
          </w:tcPr>
          <w:p w14:paraId="562A6710" w14:textId="77777777" w:rsidR="00142F34" w:rsidRDefault="00353792">
            <w:pPr>
              <w:rPr>
                <w:sz w:val="20"/>
                <w:szCs w:val="20"/>
              </w:rPr>
            </w:pPr>
            <w:r>
              <w:rPr>
                <w:rFonts w:ascii="Calibri" w:eastAsia="Calibri" w:hAnsi="Calibri" w:cs="Calibri"/>
                <w:sz w:val="20"/>
                <w:szCs w:val="20"/>
              </w:rPr>
              <w:t>No-take</w:t>
            </w:r>
          </w:p>
        </w:tc>
        <w:tc>
          <w:tcPr>
            <w:tcW w:w="1485" w:type="dxa"/>
            <w:tcBorders>
              <w:top w:val="nil"/>
              <w:left w:val="nil"/>
              <w:bottom w:val="nil"/>
              <w:right w:val="nil"/>
            </w:tcBorders>
            <w:tcMar>
              <w:top w:w="-267" w:type="dxa"/>
              <w:left w:w="-267" w:type="dxa"/>
              <w:bottom w:w="-267" w:type="dxa"/>
              <w:right w:w="-267" w:type="dxa"/>
            </w:tcMar>
            <w:vAlign w:val="bottom"/>
          </w:tcPr>
          <w:p w14:paraId="33C0C10E" w14:textId="77777777" w:rsidR="00142F34" w:rsidRDefault="00353792">
            <w:pPr>
              <w:rPr>
                <w:sz w:val="20"/>
                <w:szCs w:val="20"/>
              </w:rPr>
            </w:pPr>
            <w:r>
              <w:rPr>
                <w:rFonts w:ascii="Calibri" w:eastAsia="Calibri" w:hAnsi="Calibri" w:cs="Calibri"/>
                <w:sz w:val="20"/>
                <w:szCs w:val="20"/>
              </w:rPr>
              <w:t>Nontargeted</w:t>
            </w:r>
          </w:p>
        </w:tc>
        <w:tc>
          <w:tcPr>
            <w:tcW w:w="585" w:type="dxa"/>
            <w:tcBorders>
              <w:top w:val="nil"/>
              <w:left w:val="nil"/>
              <w:bottom w:val="nil"/>
              <w:right w:val="nil"/>
            </w:tcBorders>
            <w:tcMar>
              <w:top w:w="-267" w:type="dxa"/>
              <w:left w:w="-267" w:type="dxa"/>
              <w:bottom w:w="-267" w:type="dxa"/>
              <w:right w:w="-267" w:type="dxa"/>
            </w:tcMar>
            <w:vAlign w:val="bottom"/>
          </w:tcPr>
          <w:p w14:paraId="04BB13AD" w14:textId="77777777" w:rsidR="00142F34" w:rsidRDefault="00353792">
            <w:pPr>
              <w:jc w:val="center"/>
              <w:rPr>
                <w:sz w:val="20"/>
                <w:szCs w:val="20"/>
              </w:rPr>
            </w:pPr>
            <w:r>
              <w:rPr>
                <w:rFonts w:ascii="Calibri" w:eastAsia="Calibri" w:hAnsi="Calibri" w:cs="Calibri"/>
                <w:sz w:val="20"/>
                <w:szCs w:val="20"/>
              </w:rPr>
              <w:t>-0.176</w:t>
            </w:r>
          </w:p>
        </w:tc>
        <w:tc>
          <w:tcPr>
            <w:tcW w:w="1275" w:type="dxa"/>
            <w:tcBorders>
              <w:top w:val="nil"/>
              <w:left w:val="nil"/>
              <w:bottom w:val="nil"/>
              <w:right w:val="nil"/>
            </w:tcBorders>
            <w:tcMar>
              <w:top w:w="-267" w:type="dxa"/>
              <w:left w:w="-267" w:type="dxa"/>
              <w:bottom w:w="-267" w:type="dxa"/>
              <w:right w:w="-267" w:type="dxa"/>
            </w:tcMar>
            <w:vAlign w:val="bottom"/>
          </w:tcPr>
          <w:p w14:paraId="17EE824E" w14:textId="77777777" w:rsidR="00142F34" w:rsidRDefault="00353792">
            <w:pPr>
              <w:jc w:val="center"/>
              <w:rPr>
                <w:sz w:val="20"/>
                <w:szCs w:val="20"/>
              </w:rPr>
            </w:pPr>
            <w:r>
              <w:rPr>
                <w:rFonts w:ascii="Calibri" w:eastAsia="Calibri" w:hAnsi="Calibri" w:cs="Calibri"/>
                <w:sz w:val="20"/>
                <w:szCs w:val="20"/>
              </w:rPr>
              <w:t>0.407</w:t>
            </w:r>
          </w:p>
        </w:tc>
        <w:tc>
          <w:tcPr>
            <w:tcW w:w="690" w:type="dxa"/>
            <w:tcBorders>
              <w:top w:val="nil"/>
              <w:left w:val="nil"/>
              <w:bottom w:val="nil"/>
              <w:right w:val="nil"/>
            </w:tcBorders>
            <w:tcMar>
              <w:top w:w="-267" w:type="dxa"/>
              <w:left w:w="-267" w:type="dxa"/>
              <w:bottom w:w="-267" w:type="dxa"/>
              <w:right w:w="-267" w:type="dxa"/>
            </w:tcMar>
            <w:vAlign w:val="bottom"/>
          </w:tcPr>
          <w:p w14:paraId="3409B57D" w14:textId="77777777" w:rsidR="00142F34" w:rsidRDefault="00353792">
            <w:pPr>
              <w:jc w:val="center"/>
              <w:rPr>
                <w:sz w:val="20"/>
                <w:szCs w:val="20"/>
              </w:rPr>
            </w:pPr>
            <w:r>
              <w:rPr>
                <w:rFonts w:ascii="Calibri" w:eastAsia="Calibri" w:hAnsi="Calibri" w:cs="Calibri"/>
                <w:sz w:val="20"/>
                <w:szCs w:val="20"/>
              </w:rPr>
              <w:t>0.666</w:t>
            </w:r>
          </w:p>
        </w:tc>
        <w:tc>
          <w:tcPr>
            <w:tcW w:w="930" w:type="dxa"/>
            <w:tcBorders>
              <w:top w:val="nil"/>
              <w:left w:val="nil"/>
              <w:bottom w:val="nil"/>
              <w:right w:val="nil"/>
            </w:tcBorders>
            <w:tcMar>
              <w:top w:w="-267" w:type="dxa"/>
              <w:left w:w="-267" w:type="dxa"/>
              <w:bottom w:w="-267" w:type="dxa"/>
              <w:right w:w="-267" w:type="dxa"/>
            </w:tcMar>
            <w:vAlign w:val="bottom"/>
          </w:tcPr>
          <w:p w14:paraId="73845D5D" w14:textId="77777777" w:rsidR="00142F34" w:rsidRDefault="00353792">
            <w:pPr>
              <w:jc w:val="center"/>
              <w:rPr>
                <w:sz w:val="20"/>
                <w:szCs w:val="20"/>
              </w:rPr>
            </w:pPr>
            <w:r>
              <w:rPr>
                <w:rFonts w:ascii="Calibri" w:eastAsia="Calibri" w:hAnsi="Calibri" w:cs="Calibri"/>
                <w:sz w:val="20"/>
                <w:szCs w:val="20"/>
              </w:rPr>
              <w:t>-0.973</w:t>
            </w:r>
          </w:p>
        </w:tc>
        <w:tc>
          <w:tcPr>
            <w:tcW w:w="945" w:type="dxa"/>
            <w:tcBorders>
              <w:top w:val="nil"/>
              <w:left w:val="nil"/>
              <w:bottom w:val="nil"/>
              <w:right w:val="nil"/>
            </w:tcBorders>
            <w:tcMar>
              <w:top w:w="-267" w:type="dxa"/>
              <w:left w:w="-267" w:type="dxa"/>
              <w:bottom w:w="-267" w:type="dxa"/>
              <w:right w:w="-267" w:type="dxa"/>
            </w:tcMar>
            <w:vAlign w:val="bottom"/>
          </w:tcPr>
          <w:p w14:paraId="37FEBAA3" w14:textId="77777777" w:rsidR="00142F34" w:rsidRDefault="00353792">
            <w:pPr>
              <w:jc w:val="center"/>
              <w:rPr>
                <w:sz w:val="20"/>
                <w:szCs w:val="20"/>
              </w:rPr>
            </w:pPr>
            <w:r>
              <w:rPr>
                <w:rFonts w:ascii="Calibri" w:eastAsia="Calibri" w:hAnsi="Calibri" w:cs="Calibri"/>
                <w:sz w:val="20"/>
                <w:szCs w:val="20"/>
              </w:rPr>
              <w:t>0.621</w:t>
            </w:r>
          </w:p>
        </w:tc>
        <w:tc>
          <w:tcPr>
            <w:tcW w:w="1680" w:type="dxa"/>
            <w:tcBorders>
              <w:top w:val="nil"/>
              <w:left w:val="nil"/>
              <w:bottom w:val="nil"/>
              <w:right w:val="nil"/>
            </w:tcBorders>
            <w:tcMar>
              <w:top w:w="-267" w:type="dxa"/>
              <w:left w:w="-267" w:type="dxa"/>
              <w:bottom w:w="-267" w:type="dxa"/>
              <w:right w:w="-267" w:type="dxa"/>
            </w:tcMar>
            <w:vAlign w:val="bottom"/>
          </w:tcPr>
          <w:p w14:paraId="424AD0D0" w14:textId="77777777" w:rsidR="00142F34" w:rsidRDefault="00353792">
            <w:pPr>
              <w:jc w:val="center"/>
              <w:rPr>
                <w:sz w:val="20"/>
                <w:szCs w:val="20"/>
              </w:rPr>
            </w:pPr>
            <w:r>
              <w:rPr>
                <w:rFonts w:ascii="Calibri" w:eastAsia="Calibri" w:hAnsi="Calibri" w:cs="Calibri"/>
                <w:sz w:val="20"/>
                <w:szCs w:val="20"/>
              </w:rPr>
              <w:t>5</w:t>
            </w:r>
          </w:p>
        </w:tc>
        <w:tc>
          <w:tcPr>
            <w:tcW w:w="1080" w:type="dxa"/>
            <w:tcBorders>
              <w:top w:val="nil"/>
              <w:left w:val="nil"/>
              <w:bottom w:val="nil"/>
              <w:right w:val="nil"/>
            </w:tcBorders>
            <w:tcMar>
              <w:top w:w="-267" w:type="dxa"/>
              <w:left w:w="-267" w:type="dxa"/>
              <w:bottom w:w="-267" w:type="dxa"/>
              <w:right w:w="-267" w:type="dxa"/>
            </w:tcMar>
            <w:vAlign w:val="bottom"/>
          </w:tcPr>
          <w:p w14:paraId="4B398DFC" w14:textId="77777777" w:rsidR="00142F34" w:rsidRDefault="00353792">
            <w:pPr>
              <w:jc w:val="center"/>
              <w:rPr>
                <w:sz w:val="20"/>
                <w:szCs w:val="20"/>
              </w:rPr>
            </w:pPr>
            <w:r>
              <w:rPr>
                <w:rFonts w:ascii="Calibri" w:eastAsia="Calibri" w:hAnsi="Calibri" w:cs="Calibri"/>
                <w:sz w:val="20"/>
                <w:szCs w:val="20"/>
              </w:rPr>
              <w:t>0.681</w:t>
            </w:r>
          </w:p>
        </w:tc>
        <w:tc>
          <w:tcPr>
            <w:tcW w:w="795" w:type="dxa"/>
            <w:tcBorders>
              <w:top w:val="nil"/>
              <w:left w:val="nil"/>
              <w:bottom w:val="nil"/>
              <w:right w:val="nil"/>
            </w:tcBorders>
            <w:tcMar>
              <w:top w:w="-267" w:type="dxa"/>
              <w:left w:w="-267" w:type="dxa"/>
              <w:bottom w:w="-267" w:type="dxa"/>
              <w:right w:w="-267" w:type="dxa"/>
            </w:tcMar>
            <w:vAlign w:val="bottom"/>
          </w:tcPr>
          <w:p w14:paraId="7A08CEE4" w14:textId="77777777" w:rsidR="00142F34" w:rsidRDefault="00353792">
            <w:pPr>
              <w:jc w:val="center"/>
              <w:rPr>
                <w:sz w:val="20"/>
                <w:szCs w:val="20"/>
              </w:rPr>
            </w:pPr>
            <w:r>
              <w:rPr>
                <w:rFonts w:ascii="Calibri" w:eastAsia="Calibri" w:hAnsi="Calibri" w:cs="Calibri"/>
                <w:sz w:val="20"/>
                <w:szCs w:val="20"/>
              </w:rPr>
              <w:t>27.055</w:t>
            </w:r>
          </w:p>
        </w:tc>
      </w:tr>
      <w:tr w:rsidR="00142F34" w14:paraId="1E7B12D8" w14:textId="77777777">
        <w:tc>
          <w:tcPr>
            <w:tcW w:w="1725" w:type="dxa"/>
            <w:tcBorders>
              <w:top w:val="nil"/>
              <w:left w:val="nil"/>
              <w:bottom w:val="nil"/>
              <w:right w:val="nil"/>
            </w:tcBorders>
            <w:tcMar>
              <w:top w:w="-267" w:type="dxa"/>
              <w:left w:w="-267" w:type="dxa"/>
              <w:bottom w:w="-267" w:type="dxa"/>
              <w:right w:w="-267" w:type="dxa"/>
            </w:tcMar>
            <w:vAlign w:val="bottom"/>
          </w:tcPr>
          <w:p w14:paraId="7C679A89" w14:textId="77777777" w:rsidR="00142F34" w:rsidRDefault="00353792">
            <w:pPr>
              <w:rPr>
                <w:sz w:val="20"/>
                <w:szCs w:val="20"/>
              </w:rPr>
            </w:pPr>
            <w:r>
              <w:rPr>
                <w:rFonts w:ascii="Calibri" w:eastAsia="Calibri" w:hAnsi="Calibri" w:cs="Calibri"/>
                <w:sz w:val="20"/>
                <w:szCs w:val="20"/>
              </w:rPr>
              <w:t>North Central Coast</w:t>
            </w:r>
          </w:p>
        </w:tc>
        <w:tc>
          <w:tcPr>
            <w:tcW w:w="855" w:type="dxa"/>
            <w:tcBorders>
              <w:top w:val="nil"/>
              <w:left w:val="nil"/>
              <w:bottom w:val="nil"/>
              <w:right w:val="nil"/>
            </w:tcBorders>
            <w:tcMar>
              <w:top w:w="-267" w:type="dxa"/>
              <w:left w:w="-267" w:type="dxa"/>
              <w:bottom w:w="-267" w:type="dxa"/>
              <w:right w:w="-267" w:type="dxa"/>
            </w:tcMar>
            <w:vAlign w:val="bottom"/>
          </w:tcPr>
          <w:p w14:paraId="2DA06F42" w14:textId="77777777" w:rsidR="00142F34" w:rsidRDefault="00353792">
            <w:pPr>
              <w:rPr>
                <w:sz w:val="20"/>
                <w:szCs w:val="20"/>
              </w:rPr>
            </w:pPr>
            <w:r>
              <w:rPr>
                <w:rFonts w:ascii="Calibri" w:eastAsia="Calibri" w:hAnsi="Calibri" w:cs="Calibri"/>
                <w:sz w:val="20"/>
                <w:szCs w:val="20"/>
              </w:rPr>
              <w:t>SMCA</w:t>
            </w:r>
          </w:p>
        </w:tc>
        <w:tc>
          <w:tcPr>
            <w:tcW w:w="1125" w:type="dxa"/>
            <w:tcBorders>
              <w:top w:val="nil"/>
              <w:left w:val="nil"/>
              <w:bottom w:val="nil"/>
              <w:right w:val="nil"/>
            </w:tcBorders>
            <w:tcMar>
              <w:top w:w="-267" w:type="dxa"/>
              <w:left w:w="-267" w:type="dxa"/>
              <w:bottom w:w="-267" w:type="dxa"/>
              <w:right w:w="-267" w:type="dxa"/>
            </w:tcMar>
            <w:vAlign w:val="bottom"/>
          </w:tcPr>
          <w:p w14:paraId="7ED9099E" w14:textId="77777777" w:rsidR="00142F34" w:rsidRDefault="00353792">
            <w:pPr>
              <w:rPr>
                <w:sz w:val="20"/>
                <w:szCs w:val="20"/>
              </w:rPr>
            </w:pPr>
            <w:r>
              <w:rPr>
                <w:rFonts w:ascii="Calibri" w:eastAsia="Calibri" w:hAnsi="Calibri" w:cs="Calibri"/>
                <w:sz w:val="20"/>
                <w:szCs w:val="20"/>
              </w:rPr>
              <w:t>Partial-take</w:t>
            </w:r>
          </w:p>
        </w:tc>
        <w:tc>
          <w:tcPr>
            <w:tcW w:w="1485" w:type="dxa"/>
            <w:tcBorders>
              <w:top w:val="nil"/>
              <w:left w:val="nil"/>
              <w:bottom w:val="nil"/>
              <w:right w:val="nil"/>
            </w:tcBorders>
            <w:tcMar>
              <w:top w:w="-267" w:type="dxa"/>
              <w:left w:w="-267" w:type="dxa"/>
              <w:bottom w:w="-267" w:type="dxa"/>
              <w:right w:w="-267" w:type="dxa"/>
            </w:tcMar>
            <w:vAlign w:val="bottom"/>
          </w:tcPr>
          <w:p w14:paraId="67530003" w14:textId="77777777" w:rsidR="00142F34" w:rsidRDefault="00353792">
            <w:pPr>
              <w:rPr>
                <w:sz w:val="20"/>
                <w:szCs w:val="20"/>
              </w:rPr>
            </w:pPr>
            <w:r>
              <w:rPr>
                <w:rFonts w:ascii="Calibri" w:eastAsia="Calibri" w:hAnsi="Calibri" w:cs="Calibri"/>
                <w:sz w:val="20"/>
                <w:szCs w:val="20"/>
              </w:rPr>
              <w:t>Targeted</w:t>
            </w:r>
          </w:p>
        </w:tc>
        <w:tc>
          <w:tcPr>
            <w:tcW w:w="585" w:type="dxa"/>
            <w:tcBorders>
              <w:top w:val="nil"/>
              <w:left w:val="nil"/>
              <w:bottom w:val="nil"/>
              <w:right w:val="nil"/>
            </w:tcBorders>
            <w:tcMar>
              <w:top w:w="-267" w:type="dxa"/>
              <w:left w:w="-267" w:type="dxa"/>
              <w:bottom w:w="-267" w:type="dxa"/>
              <w:right w:w="-267" w:type="dxa"/>
            </w:tcMar>
            <w:vAlign w:val="bottom"/>
          </w:tcPr>
          <w:p w14:paraId="76345877" w14:textId="77777777" w:rsidR="00142F34" w:rsidRDefault="00353792">
            <w:pPr>
              <w:jc w:val="center"/>
              <w:rPr>
                <w:sz w:val="20"/>
                <w:szCs w:val="20"/>
              </w:rPr>
            </w:pPr>
            <w:r>
              <w:rPr>
                <w:rFonts w:ascii="Calibri" w:eastAsia="Calibri" w:hAnsi="Calibri" w:cs="Calibri"/>
                <w:sz w:val="20"/>
                <w:szCs w:val="20"/>
              </w:rPr>
              <w:t>0.114</w:t>
            </w:r>
          </w:p>
        </w:tc>
        <w:tc>
          <w:tcPr>
            <w:tcW w:w="1275" w:type="dxa"/>
            <w:tcBorders>
              <w:top w:val="nil"/>
              <w:left w:val="nil"/>
              <w:bottom w:val="nil"/>
              <w:right w:val="nil"/>
            </w:tcBorders>
            <w:tcMar>
              <w:top w:w="-267" w:type="dxa"/>
              <w:left w:w="-267" w:type="dxa"/>
              <w:bottom w:w="-267" w:type="dxa"/>
              <w:right w:w="-267" w:type="dxa"/>
            </w:tcMar>
            <w:vAlign w:val="bottom"/>
          </w:tcPr>
          <w:p w14:paraId="5132C437" w14:textId="77777777" w:rsidR="00142F34" w:rsidRDefault="00353792">
            <w:pPr>
              <w:jc w:val="center"/>
              <w:rPr>
                <w:sz w:val="20"/>
                <w:szCs w:val="20"/>
              </w:rPr>
            </w:pPr>
            <w:r>
              <w:rPr>
                <w:rFonts w:ascii="Calibri" w:eastAsia="Calibri" w:hAnsi="Calibri" w:cs="Calibri"/>
                <w:sz w:val="20"/>
                <w:szCs w:val="20"/>
              </w:rPr>
              <w:t>0.349</w:t>
            </w:r>
          </w:p>
        </w:tc>
        <w:tc>
          <w:tcPr>
            <w:tcW w:w="690" w:type="dxa"/>
            <w:tcBorders>
              <w:top w:val="nil"/>
              <w:left w:val="nil"/>
              <w:bottom w:val="nil"/>
              <w:right w:val="nil"/>
            </w:tcBorders>
            <w:tcMar>
              <w:top w:w="-267" w:type="dxa"/>
              <w:left w:w="-267" w:type="dxa"/>
              <w:bottom w:w="-267" w:type="dxa"/>
              <w:right w:w="-267" w:type="dxa"/>
            </w:tcMar>
            <w:vAlign w:val="bottom"/>
          </w:tcPr>
          <w:p w14:paraId="239E5CE8" w14:textId="77777777" w:rsidR="00142F34" w:rsidRDefault="00353792">
            <w:pPr>
              <w:jc w:val="center"/>
              <w:rPr>
                <w:sz w:val="20"/>
                <w:szCs w:val="20"/>
              </w:rPr>
            </w:pPr>
            <w:r>
              <w:rPr>
                <w:rFonts w:ascii="Calibri" w:eastAsia="Calibri" w:hAnsi="Calibri" w:cs="Calibri"/>
                <w:sz w:val="20"/>
                <w:szCs w:val="20"/>
              </w:rPr>
              <w:t>0.744</w:t>
            </w:r>
          </w:p>
        </w:tc>
        <w:tc>
          <w:tcPr>
            <w:tcW w:w="930" w:type="dxa"/>
            <w:tcBorders>
              <w:top w:val="nil"/>
              <w:left w:val="nil"/>
              <w:bottom w:val="nil"/>
              <w:right w:val="nil"/>
            </w:tcBorders>
            <w:tcMar>
              <w:top w:w="-267" w:type="dxa"/>
              <w:left w:w="-267" w:type="dxa"/>
              <w:bottom w:w="-267" w:type="dxa"/>
              <w:right w:w="-267" w:type="dxa"/>
            </w:tcMar>
            <w:vAlign w:val="bottom"/>
          </w:tcPr>
          <w:p w14:paraId="0D5EEB7A" w14:textId="77777777" w:rsidR="00142F34" w:rsidRDefault="00353792">
            <w:pPr>
              <w:jc w:val="center"/>
              <w:rPr>
                <w:sz w:val="20"/>
                <w:szCs w:val="20"/>
              </w:rPr>
            </w:pPr>
            <w:r>
              <w:rPr>
                <w:rFonts w:ascii="Calibri" w:eastAsia="Calibri" w:hAnsi="Calibri" w:cs="Calibri"/>
                <w:sz w:val="20"/>
                <w:szCs w:val="20"/>
              </w:rPr>
              <w:t>-0.57</w:t>
            </w:r>
          </w:p>
        </w:tc>
        <w:tc>
          <w:tcPr>
            <w:tcW w:w="945" w:type="dxa"/>
            <w:tcBorders>
              <w:top w:val="nil"/>
              <w:left w:val="nil"/>
              <w:bottom w:val="nil"/>
              <w:right w:val="nil"/>
            </w:tcBorders>
            <w:tcMar>
              <w:top w:w="-267" w:type="dxa"/>
              <w:left w:w="-267" w:type="dxa"/>
              <w:bottom w:w="-267" w:type="dxa"/>
              <w:right w:w="-267" w:type="dxa"/>
            </w:tcMar>
            <w:vAlign w:val="bottom"/>
          </w:tcPr>
          <w:p w14:paraId="0D7C6DD5" w14:textId="77777777" w:rsidR="00142F34" w:rsidRDefault="00353792">
            <w:pPr>
              <w:jc w:val="center"/>
              <w:rPr>
                <w:sz w:val="20"/>
                <w:szCs w:val="20"/>
              </w:rPr>
            </w:pPr>
            <w:r>
              <w:rPr>
                <w:rFonts w:ascii="Calibri" w:eastAsia="Calibri" w:hAnsi="Calibri" w:cs="Calibri"/>
                <w:sz w:val="20"/>
                <w:szCs w:val="20"/>
              </w:rPr>
              <w:t>0.798</w:t>
            </w:r>
          </w:p>
        </w:tc>
        <w:tc>
          <w:tcPr>
            <w:tcW w:w="1680" w:type="dxa"/>
            <w:tcBorders>
              <w:top w:val="nil"/>
              <w:left w:val="nil"/>
              <w:bottom w:val="nil"/>
              <w:right w:val="nil"/>
            </w:tcBorders>
            <w:tcMar>
              <w:top w:w="-267" w:type="dxa"/>
              <w:left w:w="-267" w:type="dxa"/>
              <w:bottom w:w="-267" w:type="dxa"/>
              <w:right w:w="-267" w:type="dxa"/>
            </w:tcMar>
            <w:vAlign w:val="bottom"/>
          </w:tcPr>
          <w:p w14:paraId="798E34EE" w14:textId="77777777" w:rsidR="00142F34" w:rsidRDefault="00353792">
            <w:pPr>
              <w:jc w:val="center"/>
              <w:rPr>
                <w:sz w:val="20"/>
                <w:szCs w:val="20"/>
              </w:rPr>
            </w:pPr>
            <w:r>
              <w:rPr>
                <w:rFonts w:ascii="Calibri" w:eastAsia="Calibri" w:hAnsi="Calibri" w:cs="Calibri"/>
                <w:sz w:val="20"/>
                <w:szCs w:val="20"/>
              </w:rPr>
              <w:t>4</w:t>
            </w:r>
          </w:p>
        </w:tc>
        <w:tc>
          <w:tcPr>
            <w:tcW w:w="1080" w:type="dxa"/>
            <w:tcBorders>
              <w:top w:val="nil"/>
              <w:left w:val="nil"/>
              <w:bottom w:val="nil"/>
              <w:right w:val="nil"/>
            </w:tcBorders>
            <w:tcMar>
              <w:top w:w="-267" w:type="dxa"/>
              <w:left w:w="-267" w:type="dxa"/>
              <w:bottom w:w="-267" w:type="dxa"/>
              <w:right w:w="-267" w:type="dxa"/>
            </w:tcMar>
            <w:vAlign w:val="bottom"/>
          </w:tcPr>
          <w:p w14:paraId="5F918346" w14:textId="77777777" w:rsidR="00142F34" w:rsidRDefault="00353792">
            <w:pPr>
              <w:jc w:val="center"/>
              <w:rPr>
                <w:sz w:val="20"/>
                <w:szCs w:val="20"/>
              </w:rPr>
            </w:pPr>
            <w:r>
              <w:rPr>
                <w:rFonts w:ascii="Calibri" w:eastAsia="Calibri" w:hAnsi="Calibri" w:cs="Calibri"/>
                <w:sz w:val="20"/>
                <w:szCs w:val="20"/>
              </w:rPr>
              <w:t>0.223</w:t>
            </w:r>
          </w:p>
        </w:tc>
        <w:tc>
          <w:tcPr>
            <w:tcW w:w="795" w:type="dxa"/>
            <w:tcBorders>
              <w:top w:val="nil"/>
              <w:left w:val="nil"/>
              <w:bottom w:val="nil"/>
              <w:right w:val="nil"/>
            </w:tcBorders>
            <w:tcMar>
              <w:top w:w="-267" w:type="dxa"/>
              <w:left w:w="-267" w:type="dxa"/>
              <w:bottom w:w="-267" w:type="dxa"/>
              <w:right w:w="-267" w:type="dxa"/>
            </w:tcMar>
            <w:vAlign w:val="bottom"/>
          </w:tcPr>
          <w:p w14:paraId="6C65F529" w14:textId="77777777" w:rsidR="00142F34" w:rsidRDefault="00353792">
            <w:pPr>
              <w:jc w:val="center"/>
              <w:rPr>
                <w:sz w:val="20"/>
                <w:szCs w:val="20"/>
              </w:rPr>
            </w:pPr>
            <w:r>
              <w:rPr>
                <w:rFonts w:ascii="Calibri" w:eastAsia="Calibri" w:hAnsi="Calibri" w:cs="Calibri"/>
                <w:sz w:val="20"/>
                <w:szCs w:val="20"/>
              </w:rPr>
              <w:t>6.086</w:t>
            </w:r>
          </w:p>
        </w:tc>
      </w:tr>
      <w:tr w:rsidR="00142F34" w14:paraId="3528AEDE" w14:textId="77777777">
        <w:tc>
          <w:tcPr>
            <w:tcW w:w="1725" w:type="dxa"/>
            <w:tcBorders>
              <w:top w:val="nil"/>
              <w:left w:val="nil"/>
              <w:bottom w:val="nil"/>
              <w:right w:val="nil"/>
            </w:tcBorders>
            <w:tcMar>
              <w:top w:w="-267" w:type="dxa"/>
              <w:left w:w="-267" w:type="dxa"/>
              <w:bottom w:w="-267" w:type="dxa"/>
              <w:right w:w="-267" w:type="dxa"/>
            </w:tcMar>
            <w:vAlign w:val="bottom"/>
          </w:tcPr>
          <w:p w14:paraId="728E9FFD" w14:textId="77777777" w:rsidR="00142F34" w:rsidRDefault="00353792">
            <w:pPr>
              <w:rPr>
                <w:sz w:val="20"/>
                <w:szCs w:val="20"/>
              </w:rPr>
            </w:pPr>
            <w:r>
              <w:rPr>
                <w:rFonts w:ascii="Calibri" w:eastAsia="Calibri" w:hAnsi="Calibri" w:cs="Calibri"/>
                <w:sz w:val="20"/>
                <w:szCs w:val="20"/>
              </w:rPr>
              <w:t>North Central Coast</w:t>
            </w:r>
          </w:p>
        </w:tc>
        <w:tc>
          <w:tcPr>
            <w:tcW w:w="855" w:type="dxa"/>
            <w:tcBorders>
              <w:top w:val="nil"/>
              <w:left w:val="nil"/>
              <w:bottom w:val="nil"/>
              <w:right w:val="nil"/>
            </w:tcBorders>
            <w:tcMar>
              <w:top w:w="-267" w:type="dxa"/>
              <w:left w:w="-267" w:type="dxa"/>
              <w:bottom w:w="-267" w:type="dxa"/>
              <w:right w:w="-267" w:type="dxa"/>
            </w:tcMar>
            <w:vAlign w:val="bottom"/>
          </w:tcPr>
          <w:p w14:paraId="649C9D9A" w14:textId="77777777" w:rsidR="00142F34" w:rsidRDefault="00353792">
            <w:pPr>
              <w:rPr>
                <w:sz w:val="20"/>
                <w:szCs w:val="20"/>
              </w:rPr>
            </w:pPr>
            <w:r>
              <w:rPr>
                <w:rFonts w:ascii="Calibri" w:eastAsia="Calibri" w:hAnsi="Calibri" w:cs="Calibri"/>
                <w:sz w:val="20"/>
                <w:szCs w:val="20"/>
              </w:rPr>
              <w:t>SMR</w:t>
            </w:r>
          </w:p>
        </w:tc>
        <w:tc>
          <w:tcPr>
            <w:tcW w:w="1125" w:type="dxa"/>
            <w:tcBorders>
              <w:top w:val="nil"/>
              <w:left w:val="nil"/>
              <w:bottom w:val="nil"/>
              <w:right w:val="nil"/>
            </w:tcBorders>
            <w:tcMar>
              <w:top w:w="-267" w:type="dxa"/>
              <w:left w:w="-267" w:type="dxa"/>
              <w:bottom w:w="-267" w:type="dxa"/>
              <w:right w:w="-267" w:type="dxa"/>
            </w:tcMar>
            <w:vAlign w:val="bottom"/>
          </w:tcPr>
          <w:p w14:paraId="6756FDFA" w14:textId="77777777" w:rsidR="00142F34" w:rsidRDefault="00353792">
            <w:pPr>
              <w:rPr>
                <w:sz w:val="20"/>
                <w:szCs w:val="20"/>
              </w:rPr>
            </w:pPr>
            <w:r>
              <w:rPr>
                <w:rFonts w:ascii="Calibri" w:eastAsia="Calibri" w:hAnsi="Calibri" w:cs="Calibri"/>
                <w:sz w:val="20"/>
                <w:szCs w:val="20"/>
              </w:rPr>
              <w:t>No-take</w:t>
            </w:r>
          </w:p>
        </w:tc>
        <w:tc>
          <w:tcPr>
            <w:tcW w:w="1485" w:type="dxa"/>
            <w:tcBorders>
              <w:top w:val="nil"/>
              <w:left w:val="nil"/>
              <w:bottom w:val="nil"/>
              <w:right w:val="nil"/>
            </w:tcBorders>
            <w:tcMar>
              <w:top w:w="-267" w:type="dxa"/>
              <w:left w:w="-267" w:type="dxa"/>
              <w:bottom w:w="-267" w:type="dxa"/>
              <w:right w:w="-267" w:type="dxa"/>
            </w:tcMar>
            <w:vAlign w:val="bottom"/>
          </w:tcPr>
          <w:p w14:paraId="0F5A4248" w14:textId="77777777" w:rsidR="00142F34" w:rsidRDefault="00353792">
            <w:pPr>
              <w:rPr>
                <w:sz w:val="20"/>
                <w:szCs w:val="20"/>
              </w:rPr>
            </w:pPr>
            <w:r>
              <w:rPr>
                <w:rFonts w:ascii="Calibri" w:eastAsia="Calibri" w:hAnsi="Calibri" w:cs="Calibri"/>
                <w:sz w:val="20"/>
                <w:szCs w:val="20"/>
              </w:rPr>
              <w:t>Targeted</w:t>
            </w:r>
          </w:p>
        </w:tc>
        <w:tc>
          <w:tcPr>
            <w:tcW w:w="585" w:type="dxa"/>
            <w:tcBorders>
              <w:top w:val="nil"/>
              <w:left w:val="nil"/>
              <w:bottom w:val="nil"/>
              <w:right w:val="nil"/>
            </w:tcBorders>
            <w:tcMar>
              <w:top w:w="-267" w:type="dxa"/>
              <w:left w:w="-267" w:type="dxa"/>
              <w:bottom w:w="-267" w:type="dxa"/>
              <w:right w:w="-267" w:type="dxa"/>
            </w:tcMar>
            <w:vAlign w:val="bottom"/>
          </w:tcPr>
          <w:p w14:paraId="14AD6B32" w14:textId="77777777" w:rsidR="00142F34" w:rsidRDefault="00353792">
            <w:pPr>
              <w:jc w:val="center"/>
              <w:rPr>
                <w:sz w:val="20"/>
                <w:szCs w:val="20"/>
              </w:rPr>
            </w:pPr>
            <w:r>
              <w:rPr>
                <w:rFonts w:ascii="Calibri" w:eastAsia="Calibri" w:hAnsi="Calibri" w:cs="Calibri"/>
                <w:sz w:val="20"/>
                <w:szCs w:val="20"/>
              </w:rPr>
              <w:t>0.582</w:t>
            </w:r>
          </w:p>
        </w:tc>
        <w:tc>
          <w:tcPr>
            <w:tcW w:w="1275" w:type="dxa"/>
            <w:tcBorders>
              <w:top w:val="nil"/>
              <w:left w:val="nil"/>
              <w:bottom w:val="nil"/>
              <w:right w:val="nil"/>
            </w:tcBorders>
            <w:tcMar>
              <w:top w:w="-267" w:type="dxa"/>
              <w:left w:w="-267" w:type="dxa"/>
              <w:bottom w:w="-267" w:type="dxa"/>
              <w:right w:w="-267" w:type="dxa"/>
            </w:tcMar>
            <w:vAlign w:val="bottom"/>
          </w:tcPr>
          <w:p w14:paraId="5BF628FD" w14:textId="77777777" w:rsidR="00142F34" w:rsidRDefault="00353792">
            <w:pPr>
              <w:jc w:val="center"/>
              <w:rPr>
                <w:sz w:val="20"/>
                <w:szCs w:val="20"/>
              </w:rPr>
            </w:pPr>
            <w:r>
              <w:rPr>
                <w:rFonts w:ascii="Calibri" w:eastAsia="Calibri" w:hAnsi="Calibri" w:cs="Calibri"/>
                <w:sz w:val="20"/>
                <w:szCs w:val="20"/>
              </w:rPr>
              <w:t>0.244</w:t>
            </w:r>
          </w:p>
        </w:tc>
        <w:tc>
          <w:tcPr>
            <w:tcW w:w="690" w:type="dxa"/>
            <w:tcBorders>
              <w:top w:val="nil"/>
              <w:left w:val="nil"/>
              <w:bottom w:val="nil"/>
              <w:right w:val="nil"/>
            </w:tcBorders>
            <w:tcMar>
              <w:top w:w="-267" w:type="dxa"/>
              <w:left w:w="-267" w:type="dxa"/>
              <w:bottom w:w="-267" w:type="dxa"/>
              <w:right w:w="-267" w:type="dxa"/>
            </w:tcMar>
            <w:vAlign w:val="bottom"/>
          </w:tcPr>
          <w:p w14:paraId="0D8F6B39" w14:textId="77777777" w:rsidR="00142F34" w:rsidRDefault="00353792">
            <w:pPr>
              <w:jc w:val="center"/>
              <w:rPr>
                <w:sz w:val="20"/>
                <w:szCs w:val="20"/>
              </w:rPr>
            </w:pPr>
            <w:r>
              <w:rPr>
                <w:rFonts w:ascii="Calibri" w:eastAsia="Calibri" w:hAnsi="Calibri" w:cs="Calibri"/>
                <w:sz w:val="20"/>
                <w:szCs w:val="20"/>
              </w:rPr>
              <w:t>0.017</w:t>
            </w:r>
          </w:p>
        </w:tc>
        <w:tc>
          <w:tcPr>
            <w:tcW w:w="930" w:type="dxa"/>
            <w:tcBorders>
              <w:top w:val="nil"/>
              <w:left w:val="nil"/>
              <w:bottom w:val="nil"/>
              <w:right w:val="nil"/>
            </w:tcBorders>
            <w:tcMar>
              <w:top w:w="-267" w:type="dxa"/>
              <w:left w:w="-267" w:type="dxa"/>
              <w:bottom w:w="-267" w:type="dxa"/>
              <w:right w:w="-267" w:type="dxa"/>
            </w:tcMar>
            <w:vAlign w:val="bottom"/>
          </w:tcPr>
          <w:p w14:paraId="5211201B" w14:textId="77777777" w:rsidR="00142F34" w:rsidRDefault="00353792">
            <w:pPr>
              <w:jc w:val="center"/>
              <w:rPr>
                <w:sz w:val="20"/>
                <w:szCs w:val="20"/>
              </w:rPr>
            </w:pPr>
            <w:r>
              <w:rPr>
                <w:rFonts w:ascii="Calibri" w:eastAsia="Calibri" w:hAnsi="Calibri" w:cs="Calibri"/>
                <w:sz w:val="20"/>
                <w:szCs w:val="20"/>
              </w:rPr>
              <w:t>0.104</w:t>
            </w:r>
          </w:p>
        </w:tc>
        <w:tc>
          <w:tcPr>
            <w:tcW w:w="945" w:type="dxa"/>
            <w:tcBorders>
              <w:top w:val="nil"/>
              <w:left w:val="nil"/>
              <w:bottom w:val="nil"/>
              <w:right w:val="nil"/>
            </w:tcBorders>
            <w:tcMar>
              <w:top w:w="-267" w:type="dxa"/>
              <w:left w:w="-267" w:type="dxa"/>
              <w:bottom w:w="-267" w:type="dxa"/>
              <w:right w:w="-267" w:type="dxa"/>
            </w:tcMar>
            <w:vAlign w:val="bottom"/>
          </w:tcPr>
          <w:p w14:paraId="760980B3" w14:textId="77777777" w:rsidR="00142F34" w:rsidRDefault="00353792">
            <w:pPr>
              <w:jc w:val="center"/>
              <w:rPr>
                <w:sz w:val="20"/>
                <w:szCs w:val="20"/>
              </w:rPr>
            </w:pPr>
            <w:r>
              <w:rPr>
                <w:rFonts w:ascii="Calibri" w:eastAsia="Calibri" w:hAnsi="Calibri" w:cs="Calibri"/>
                <w:sz w:val="20"/>
                <w:szCs w:val="20"/>
              </w:rPr>
              <w:t>1.061</w:t>
            </w:r>
          </w:p>
        </w:tc>
        <w:tc>
          <w:tcPr>
            <w:tcW w:w="1680" w:type="dxa"/>
            <w:tcBorders>
              <w:top w:val="nil"/>
              <w:left w:val="nil"/>
              <w:bottom w:val="nil"/>
              <w:right w:val="nil"/>
            </w:tcBorders>
            <w:tcMar>
              <w:top w:w="-267" w:type="dxa"/>
              <w:left w:w="-267" w:type="dxa"/>
              <w:bottom w:w="-267" w:type="dxa"/>
              <w:right w:w="-267" w:type="dxa"/>
            </w:tcMar>
            <w:vAlign w:val="bottom"/>
          </w:tcPr>
          <w:p w14:paraId="659B4B83" w14:textId="77777777" w:rsidR="00142F34" w:rsidRDefault="00353792">
            <w:pPr>
              <w:jc w:val="center"/>
              <w:rPr>
                <w:sz w:val="20"/>
                <w:szCs w:val="20"/>
              </w:rPr>
            </w:pPr>
            <w:r>
              <w:rPr>
                <w:rFonts w:ascii="Calibri" w:eastAsia="Calibri" w:hAnsi="Calibri" w:cs="Calibri"/>
                <w:sz w:val="20"/>
                <w:szCs w:val="20"/>
              </w:rPr>
              <w:t>9</w:t>
            </w:r>
          </w:p>
        </w:tc>
        <w:tc>
          <w:tcPr>
            <w:tcW w:w="1080" w:type="dxa"/>
            <w:tcBorders>
              <w:top w:val="nil"/>
              <w:left w:val="nil"/>
              <w:bottom w:val="nil"/>
              <w:right w:val="nil"/>
            </w:tcBorders>
            <w:tcMar>
              <w:top w:w="-267" w:type="dxa"/>
              <w:left w:w="-267" w:type="dxa"/>
              <w:bottom w:w="-267" w:type="dxa"/>
              <w:right w:w="-267" w:type="dxa"/>
            </w:tcMar>
            <w:vAlign w:val="bottom"/>
          </w:tcPr>
          <w:p w14:paraId="11ACBD6E" w14:textId="77777777" w:rsidR="00142F34" w:rsidRDefault="00353792">
            <w:pPr>
              <w:jc w:val="center"/>
              <w:rPr>
                <w:sz w:val="20"/>
                <w:szCs w:val="20"/>
              </w:rPr>
            </w:pPr>
            <w:r>
              <w:rPr>
                <w:rFonts w:ascii="Calibri" w:eastAsia="Calibri" w:hAnsi="Calibri" w:cs="Calibri"/>
                <w:sz w:val="20"/>
                <w:szCs w:val="20"/>
              </w:rPr>
              <w:t>0.428</w:t>
            </w:r>
          </w:p>
        </w:tc>
        <w:tc>
          <w:tcPr>
            <w:tcW w:w="795" w:type="dxa"/>
            <w:tcBorders>
              <w:top w:val="nil"/>
              <w:left w:val="nil"/>
              <w:bottom w:val="nil"/>
              <w:right w:val="nil"/>
            </w:tcBorders>
            <w:tcMar>
              <w:top w:w="-267" w:type="dxa"/>
              <w:left w:w="-267" w:type="dxa"/>
              <w:bottom w:w="-267" w:type="dxa"/>
              <w:right w:w="-267" w:type="dxa"/>
            </w:tcMar>
            <w:vAlign w:val="bottom"/>
          </w:tcPr>
          <w:p w14:paraId="2AEBDA76" w14:textId="77777777" w:rsidR="00142F34" w:rsidRDefault="00353792">
            <w:pPr>
              <w:jc w:val="center"/>
              <w:rPr>
                <w:sz w:val="20"/>
                <w:szCs w:val="20"/>
              </w:rPr>
            </w:pPr>
            <w:r>
              <w:rPr>
                <w:rFonts w:ascii="Calibri" w:eastAsia="Calibri" w:hAnsi="Calibri" w:cs="Calibri"/>
                <w:sz w:val="20"/>
                <w:szCs w:val="20"/>
              </w:rPr>
              <w:t>86.266</w:t>
            </w:r>
          </w:p>
        </w:tc>
      </w:tr>
      <w:tr w:rsidR="00142F34" w14:paraId="0FD29FAC" w14:textId="77777777">
        <w:tc>
          <w:tcPr>
            <w:tcW w:w="1725" w:type="dxa"/>
            <w:tcBorders>
              <w:top w:val="nil"/>
              <w:left w:val="nil"/>
              <w:bottom w:val="nil"/>
              <w:right w:val="nil"/>
            </w:tcBorders>
            <w:tcMar>
              <w:top w:w="-267" w:type="dxa"/>
              <w:left w:w="-267" w:type="dxa"/>
              <w:bottom w:w="-267" w:type="dxa"/>
              <w:right w:w="-267" w:type="dxa"/>
            </w:tcMar>
            <w:vAlign w:val="bottom"/>
          </w:tcPr>
          <w:p w14:paraId="74C957DB" w14:textId="77777777" w:rsidR="00142F34" w:rsidRDefault="00353792">
            <w:pPr>
              <w:rPr>
                <w:sz w:val="20"/>
                <w:szCs w:val="20"/>
              </w:rPr>
            </w:pPr>
            <w:r>
              <w:rPr>
                <w:rFonts w:ascii="Calibri" w:eastAsia="Calibri" w:hAnsi="Calibri" w:cs="Calibri"/>
                <w:sz w:val="20"/>
                <w:szCs w:val="20"/>
              </w:rPr>
              <w:t>North Central Coast</w:t>
            </w:r>
          </w:p>
        </w:tc>
        <w:tc>
          <w:tcPr>
            <w:tcW w:w="855" w:type="dxa"/>
            <w:tcBorders>
              <w:top w:val="nil"/>
              <w:left w:val="nil"/>
              <w:bottom w:val="nil"/>
              <w:right w:val="nil"/>
            </w:tcBorders>
            <w:tcMar>
              <w:top w:w="-267" w:type="dxa"/>
              <w:left w:w="-267" w:type="dxa"/>
              <w:bottom w:w="-267" w:type="dxa"/>
              <w:right w:w="-267" w:type="dxa"/>
            </w:tcMar>
            <w:vAlign w:val="bottom"/>
          </w:tcPr>
          <w:p w14:paraId="6B3C6B43" w14:textId="77777777" w:rsidR="00142F34" w:rsidRDefault="00353792">
            <w:pPr>
              <w:rPr>
                <w:sz w:val="20"/>
                <w:szCs w:val="20"/>
              </w:rPr>
            </w:pPr>
            <w:r>
              <w:rPr>
                <w:rFonts w:ascii="Calibri" w:eastAsia="Calibri" w:hAnsi="Calibri" w:cs="Calibri"/>
                <w:sz w:val="20"/>
                <w:szCs w:val="20"/>
              </w:rPr>
              <w:t>SMCA</w:t>
            </w:r>
          </w:p>
        </w:tc>
        <w:tc>
          <w:tcPr>
            <w:tcW w:w="1125" w:type="dxa"/>
            <w:tcBorders>
              <w:top w:val="nil"/>
              <w:left w:val="nil"/>
              <w:bottom w:val="nil"/>
              <w:right w:val="nil"/>
            </w:tcBorders>
            <w:tcMar>
              <w:top w:w="-267" w:type="dxa"/>
              <w:left w:w="-267" w:type="dxa"/>
              <w:bottom w:w="-267" w:type="dxa"/>
              <w:right w:w="-267" w:type="dxa"/>
            </w:tcMar>
            <w:vAlign w:val="bottom"/>
          </w:tcPr>
          <w:p w14:paraId="07EBC92D" w14:textId="77777777" w:rsidR="00142F34" w:rsidRDefault="00353792">
            <w:pPr>
              <w:rPr>
                <w:sz w:val="20"/>
                <w:szCs w:val="20"/>
              </w:rPr>
            </w:pPr>
            <w:r>
              <w:rPr>
                <w:rFonts w:ascii="Calibri" w:eastAsia="Calibri" w:hAnsi="Calibri" w:cs="Calibri"/>
                <w:sz w:val="20"/>
                <w:szCs w:val="20"/>
              </w:rPr>
              <w:t>Partial-take</w:t>
            </w:r>
          </w:p>
        </w:tc>
        <w:tc>
          <w:tcPr>
            <w:tcW w:w="1485" w:type="dxa"/>
            <w:tcBorders>
              <w:top w:val="nil"/>
              <w:left w:val="nil"/>
              <w:bottom w:val="nil"/>
              <w:right w:val="nil"/>
            </w:tcBorders>
            <w:tcMar>
              <w:top w:w="-267" w:type="dxa"/>
              <w:left w:w="-267" w:type="dxa"/>
              <w:bottom w:w="-267" w:type="dxa"/>
              <w:right w:w="-267" w:type="dxa"/>
            </w:tcMar>
            <w:vAlign w:val="bottom"/>
          </w:tcPr>
          <w:p w14:paraId="7B91831C" w14:textId="77777777" w:rsidR="00142F34" w:rsidRDefault="00353792">
            <w:pPr>
              <w:rPr>
                <w:sz w:val="20"/>
                <w:szCs w:val="20"/>
              </w:rPr>
            </w:pPr>
            <w:r>
              <w:rPr>
                <w:rFonts w:ascii="Calibri" w:eastAsia="Calibri" w:hAnsi="Calibri" w:cs="Calibri"/>
                <w:sz w:val="20"/>
                <w:szCs w:val="20"/>
              </w:rPr>
              <w:t>Nontargeted</w:t>
            </w:r>
          </w:p>
        </w:tc>
        <w:tc>
          <w:tcPr>
            <w:tcW w:w="585" w:type="dxa"/>
            <w:tcBorders>
              <w:top w:val="nil"/>
              <w:left w:val="nil"/>
              <w:bottom w:val="nil"/>
              <w:right w:val="nil"/>
            </w:tcBorders>
            <w:tcMar>
              <w:top w:w="-267" w:type="dxa"/>
              <w:left w:w="-267" w:type="dxa"/>
              <w:bottom w:w="-267" w:type="dxa"/>
              <w:right w:w="-267" w:type="dxa"/>
            </w:tcMar>
            <w:vAlign w:val="bottom"/>
          </w:tcPr>
          <w:p w14:paraId="185FB91E" w14:textId="77777777" w:rsidR="00142F34" w:rsidRDefault="00353792">
            <w:pPr>
              <w:jc w:val="center"/>
              <w:rPr>
                <w:sz w:val="20"/>
                <w:szCs w:val="20"/>
              </w:rPr>
            </w:pPr>
            <w:r>
              <w:rPr>
                <w:rFonts w:ascii="Calibri" w:eastAsia="Calibri" w:hAnsi="Calibri" w:cs="Calibri"/>
                <w:sz w:val="20"/>
                <w:szCs w:val="20"/>
              </w:rPr>
              <w:t>0.017</w:t>
            </w:r>
          </w:p>
        </w:tc>
        <w:tc>
          <w:tcPr>
            <w:tcW w:w="1275" w:type="dxa"/>
            <w:tcBorders>
              <w:top w:val="nil"/>
              <w:left w:val="nil"/>
              <w:bottom w:val="nil"/>
              <w:right w:val="nil"/>
            </w:tcBorders>
            <w:tcMar>
              <w:top w:w="-267" w:type="dxa"/>
              <w:left w:w="-267" w:type="dxa"/>
              <w:bottom w:w="-267" w:type="dxa"/>
              <w:right w:w="-267" w:type="dxa"/>
            </w:tcMar>
            <w:vAlign w:val="bottom"/>
          </w:tcPr>
          <w:p w14:paraId="2B4D759D" w14:textId="77777777" w:rsidR="00142F34" w:rsidRDefault="00353792">
            <w:pPr>
              <w:jc w:val="center"/>
              <w:rPr>
                <w:sz w:val="20"/>
                <w:szCs w:val="20"/>
              </w:rPr>
            </w:pPr>
            <w:r>
              <w:rPr>
                <w:rFonts w:ascii="Calibri" w:eastAsia="Calibri" w:hAnsi="Calibri" w:cs="Calibri"/>
                <w:sz w:val="20"/>
                <w:szCs w:val="20"/>
              </w:rPr>
              <w:t>0.378</w:t>
            </w:r>
          </w:p>
        </w:tc>
        <w:tc>
          <w:tcPr>
            <w:tcW w:w="690" w:type="dxa"/>
            <w:tcBorders>
              <w:top w:val="nil"/>
              <w:left w:val="nil"/>
              <w:bottom w:val="nil"/>
              <w:right w:val="nil"/>
            </w:tcBorders>
            <w:tcMar>
              <w:top w:w="-267" w:type="dxa"/>
              <w:left w:w="-267" w:type="dxa"/>
              <w:bottom w:w="-267" w:type="dxa"/>
              <w:right w:w="-267" w:type="dxa"/>
            </w:tcMar>
            <w:vAlign w:val="bottom"/>
          </w:tcPr>
          <w:p w14:paraId="55A5C6F9" w14:textId="77777777" w:rsidR="00142F34" w:rsidRDefault="00353792">
            <w:pPr>
              <w:jc w:val="center"/>
              <w:rPr>
                <w:sz w:val="20"/>
                <w:szCs w:val="20"/>
              </w:rPr>
            </w:pPr>
            <w:r>
              <w:rPr>
                <w:rFonts w:ascii="Calibri" w:eastAsia="Calibri" w:hAnsi="Calibri" w:cs="Calibri"/>
                <w:sz w:val="20"/>
                <w:szCs w:val="20"/>
              </w:rPr>
              <w:t>0.965</w:t>
            </w:r>
          </w:p>
        </w:tc>
        <w:tc>
          <w:tcPr>
            <w:tcW w:w="930" w:type="dxa"/>
            <w:tcBorders>
              <w:top w:val="nil"/>
              <w:left w:val="nil"/>
              <w:bottom w:val="nil"/>
              <w:right w:val="nil"/>
            </w:tcBorders>
            <w:tcMar>
              <w:top w:w="-267" w:type="dxa"/>
              <w:left w:w="-267" w:type="dxa"/>
              <w:bottom w:w="-267" w:type="dxa"/>
              <w:right w:w="-267" w:type="dxa"/>
            </w:tcMar>
            <w:vAlign w:val="bottom"/>
          </w:tcPr>
          <w:p w14:paraId="53CF2E79" w14:textId="77777777" w:rsidR="00142F34" w:rsidRDefault="00353792">
            <w:pPr>
              <w:jc w:val="center"/>
              <w:rPr>
                <w:sz w:val="20"/>
                <w:szCs w:val="20"/>
              </w:rPr>
            </w:pPr>
            <w:r>
              <w:rPr>
                <w:rFonts w:ascii="Calibri" w:eastAsia="Calibri" w:hAnsi="Calibri" w:cs="Calibri"/>
                <w:sz w:val="20"/>
                <w:szCs w:val="20"/>
              </w:rPr>
              <w:t>-0.725</w:t>
            </w:r>
          </w:p>
        </w:tc>
        <w:tc>
          <w:tcPr>
            <w:tcW w:w="945" w:type="dxa"/>
            <w:tcBorders>
              <w:top w:val="nil"/>
              <w:left w:val="nil"/>
              <w:bottom w:val="nil"/>
              <w:right w:val="nil"/>
            </w:tcBorders>
            <w:tcMar>
              <w:top w:w="-267" w:type="dxa"/>
              <w:left w:w="-267" w:type="dxa"/>
              <w:bottom w:w="-267" w:type="dxa"/>
              <w:right w:w="-267" w:type="dxa"/>
            </w:tcMar>
            <w:vAlign w:val="bottom"/>
          </w:tcPr>
          <w:p w14:paraId="4E36C700" w14:textId="77777777" w:rsidR="00142F34" w:rsidRDefault="00353792">
            <w:pPr>
              <w:jc w:val="center"/>
              <w:rPr>
                <w:sz w:val="20"/>
                <w:szCs w:val="20"/>
              </w:rPr>
            </w:pPr>
            <w:r>
              <w:rPr>
                <w:rFonts w:ascii="Calibri" w:eastAsia="Calibri" w:hAnsi="Calibri" w:cs="Calibri"/>
                <w:sz w:val="20"/>
                <w:szCs w:val="20"/>
              </w:rPr>
              <w:t>0.758</w:t>
            </w:r>
          </w:p>
        </w:tc>
        <w:tc>
          <w:tcPr>
            <w:tcW w:w="1680" w:type="dxa"/>
            <w:tcBorders>
              <w:top w:val="nil"/>
              <w:left w:val="nil"/>
              <w:bottom w:val="nil"/>
              <w:right w:val="nil"/>
            </w:tcBorders>
            <w:tcMar>
              <w:top w:w="-267" w:type="dxa"/>
              <w:left w:w="-267" w:type="dxa"/>
              <w:bottom w:w="-267" w:type="dxa"/>
              <w:right w:w="-267" w:type="dxa"/>
            </w:tcMar>
            <w:vAlign w:val="bottom"/>
          </w:tcPr>
          <w:p w14:paraId="267D2C2F" w14:textId="77777777" w:rsidR="00142F34" w:rsidRDefault="00353792">
            <w:pPr>
              <w:jc w:val="center"/>
              <w:rPr>
                <w:sz w:val="20"/>
                <w:szCs w:val="20"/>
              </w:rPr>
            </w:pPr>
            <w:r>
              <w:rPr>
                <w:rFonts w:ascii="Calibri" w:eastAsia="Calibri" w:hAnsi="Calibri" w:cs="Calibri"/>
                <w:sz w:val="20"/>
                <w:szCs w:val="20"/>
              </w:rPr>
              <w:t>3</w:t>
            </w:r>
          </w:p>
        </w:tc>
        <w:tc>
          <w:tcPr>
            <w:tcW w:w="1080" w:type="dxa"/>
            <w:tcBorders>
              <w:top w:val="nil"/>
              <w:left w:val="nil"/>
              <w:bottom w:val="nil"/>
              <w:right w:val="nil"/>
            </w:tcBorders>
            <w:tcMar>
              <w:top w:w="-267" w:type="dxa"/>
              <w:left w:w="-267" w:type="dxa"/>
              <w:bottom w:w="-267" w:type="dxa"/>
              <w:right w:w="-267" w:type="dxa"/>
            </w:tcMar>
            <w:vAlign w:val="bottom"/>
          </w:tcPr>
          <w:p w14:paraId="2B14D11B" w14:textId="77777777" w:rsidR="00142F34" w:rsidRDefault="00353792">
            <w:pPr>
              <w:jc w:val="center"/>
              <w:rPr>
                <w:sz w:val="20"/>
                <w:szCs w:val="20"/>
              </w:rPr>
            </w:pPr>
            <w:r>
              <w:rPr>
                <w:rFonts w:ascii="Calibri" w:eastAsia="Calibri" w:hAnsi="Calibri" w:cs="Calibri"/>
                <w:sz w:val="20"/>
                <w:szCs w:val="20"/>
              </w:rPr>
              <w:t>0.428</w:t>
            </w:r>
          </w:p>
        </w:tc>
        <w:tc>
          <w:tcPr>
            <w:tcW w:w="795" w:type="dxa"/>
            <w:tcBorders>
              <w:top w:val="nil"/>
              <w:left w:val="nil"/>
              <w:bottom w:val="nil"/>
              <w:right w:val="nil"/>
            </w:tcBorders>
            <w:tcMar>
              <w:top w:w="-267" w:type="dxa"/>
              <w:left w:w="-267" w:type="dxa"/>
              <w:bottom w:w="-267" w:type="dxa"/>
              <w:right w:w="-267" w:type="dxa"/>
            </w:tcMar>
            <w:vAlign w:val="bottom"/>
          </w:tcPr>
          <w:p w14:paraId="58A6BDF7" w14:textId="77777777" w:rsidR="00142F34" w:rsidRDefault="00353792">
            <w:pPr>
              <w:jc w:val="center"/>
              <w:rPr>
                <w:sz w:val="20"/>
                <w:szCs w:val="20"/>
              </w:rPr>
            </w:pPr>
            <w:r>
              <w:rPr>
                <w:rFonts w:ascii="Calibri" w:eastAsia="Calibri" w:hAnsi="Calibri" w:cs="Calibri"/>
                <w:sz w:val="20"/>
                <w:szCs w:val="20"/>
              </w:rPr>
              <w:t>548.886</w:t>
            </w:r>
          </w:p>
        </w:tc>
      </w:tr>
      <w:tr w:rsidR="00142F34" w14:paraId="441BEAB1" w14:textId="77777777">
        <w:tc>
          <w:tcPr>
            <w:tcW w:w="1725" w:type="dxa"/>
            <w:tcBorders>
              <w:top w:val="nil"/>
              <w:left w:val="nil"/>
              <w:bottom w:val="nil"/>
              <w:right w:val="nil"/>
            </w:tcBorders>
            <w:tcMar>
              <w:top w:w="-267" w:type="dxa"/>
              <w:left w:w="-267" w:type="dxa"/>
              <w:bottom w:w="-267" w:type="dxa"/>
              <w:right w:w="-267" w:type="dxa"/>
            </w:tcMar>
            <w:vAlign w:val="bottom"/>
          </w:tcPr>
          <w:p w14:paraId="1E445564" w14:textId="77777777" w:rsidR="00142F34" w:rsidRDefault="00353792">
            <w:pPr>
              <w:rPr>
                <w:sz w:val="20"/>
                <w:szCs w:val="20"/>
              </w:rPr>
            </w:pPr>
            <w:r>
              <w:rPr>
                <w:rFonts w:ascii="Calibri" w:eastAsia="Calibri" w:hAnsi="Calibri" w:cs="Calibri"/>
                <w:sz w:val="20"/>
                <w:szCs w:val="20"/>
              </w:rPr>
              <w:t>North Central Coast</w:t>
            </w:r>
          </w:p>
        </w:tc>
        <w:tc>
          <w:tcPr>
            <w:tcW w:w="855" w:type="dxa"/>
            <w:tcBorders>
              <w:top w:val="nil"/>
              <w:left w:val="nil"/>
              <w:bottom w:val="nil"/>
              <w:right w:val="nil"/>
            </w:tcBorders>
            <w:tcMar>
              <w:top w:w="-267" w:type="dxa"/>
              <w:left w:w="-267" w:type="dxa"/>
              <w:bottom w:w="-267" w:type="dxa"/>
              <w:right w:w="-267" w:type="dxa"/>
            </w:tcMar>
            <w:vAlign w:val="bottom"/>
          </w:tcPr>
          <w:p w14:paraId="3E8C90E1" w14:textId="77777777" w:rsidR="00142F34" w:rsidRDefault="00353792">
            <w:pPr>
              <w:rPr>
                <w:sz w:val="20"/>
                <w:szCs w:val="20"/>
              </w:rPr>
            </w:pPr>
            <w:r>
              <w:rPr>
                <w:rFonts w:ascii="Calibri" w:eastAsia="Calibri" w:hAnsi="Calibri" w:cs="Calibri"/>
                <w:sz w:val="20"/>
                <w:szCs w:val="20"/>
              </w:rPr>
              <w:t>SMR</w:t>
            </w:r>
          </w:p>
        </w:tc>
        <w:tc>
          <w:tcPr>
            <w:tcW w:w="1125" w:type="dxa"/>
            <w:tcBorders>
              <w:top w:val="nil"/>
              <w:left w:val="nil"/>
              <w:bottom w:val="nil"/>
              <w:right w:val="nil"/>
            </w:tcBorders>
            <w:tcMar>
              <w:top w:w="-267" w:type="dxa"/>
              <w:left w:w="-267" w:type="dxa"/>
              <w:bottom w:w="-267" w:type="dxa"/>
              <w:right w:w="-267" w:type="dxa"/>
            </w:tcMar>
            <w:vAlign w:val="bottom"/>
          </w:tcPr>
          <w:p w14:paraId="319EE061" w14:textId="77777777" w:rsidR="00142F34" w:rsidRDefault="00353792">
            <w:pPr>
              <w:rPr>
                <w:sz w:val="20"/>
                <w:szCs w:val="20"/>
              </w:rPr>
            </w:pPr>
            <w:r>
              <w:rPr>
                <w:rFonts w:ascii="Calibri" w:eastAsia="Calibri" w:hAnsi="Calibri" w:cs="Calibri"/>
                <w:sz w:val="20"/>
                <w:szCs w:val="20"/>
              </w:rPr>
              <w:t>No-take</w:t>
            </w:r>
          </w:p>
        </w:tc>
        <w:tc>
          <w:tcPr>
            <w:tcW w:w="1485" w:type="dxa"/>
            <w:tcBorders>
              <w:top w:val="nil"/>
              <w:left w:val="nil"/>
              <w:bottom w:val="nil"/>
              <w:right w:val="nil"/>
            </w:tcBorders>
            <w:tcMar>
              <w:top w:w="-267" w:type="dxa"/>
              <w:left w:w="-267" w:type="dxa"/>
              <w:bottom w:w="-267" w:type="dxa"/>
              <w:right w:w="-267" w:type="dxa"/>
            </w:tcMar>
            <w:vAlign w:val="bottom"/>
          </w:tcPr>
          <w:p w14:paraId="3712BE82" w14:textId="77777777" w:rsidR="00142F34" w:rsidRDefault="00353792">
            <w:pPr>
              <w:rPr>
                <w:sz w:val="20"/>
                <w:szCs w:val="20"/>
              </w:rPr>
            </w:pPr>
            <w:r>
              <w:rPr>
                <w:rFonts w:ascii="Calibri" w:eastAsia="Calibri" w:hAnsi="Calibri" w:cs="Calibri"/>
                <w:sz w:val="20"/>
                <w:szCs w:val="20"/>
              </w:rPr>
              <w:t>Nontargeted</w:t>
            </w:r>
          </w:p>
        </w:tc>
        <w:tc>
          <w:tcPr>
            <w:tcW w:w="585" w:type="dxa"/>
            <w:tcBorders>
              <w:top w:val="nil"/>
              <w:left w:val="nil"/>
              <w:bottom w:val="nil"/>
              <w:right w:val="nil"/>
            </w:tcBorders>
            <w:tcMar>
              <w:top w:w="-267" w:type="dxa"/>
              <w:left w:w="-267" w:type="dxa"/>
              <w:bottom w:w="-267" w:type="dxa"/>
              <w:right w:w="-267" w:type="dxa"/>
            </w:tcMar>
            <w:vAlign w:val="bottom"/>
          </w:tcPr>
          <w:p w14:paraId="65234FD3" w14:textId="77777777" w:rsidR="00142F34" w:rsidRDefault="00353792">
            <w:pPr>
              <w:jc w:val="center"/>
              <w:rPr>
                <w:sz w:val="20"/>
                <w:szCs w:val="20"/>
              </w:rPr>
            </w:pPr>
            <w:r>
              <w:rPr>
                <w:rFonts w:ascii="Calibri" w:eastAsia="Calibri" w:hAnsi="Calibri" w:cs="Calibri"/>
                <w:sz w:val="20"/>
                <w:szCs w:val="20"/>
              </w:rPr>
              <w:t>0.243</w:t>
            </w:r>
          </w:p>
        </w:tc>
        <w:tc>
          <w:tcPr>
            <w:tcW w:w="1275" w:type="dxa"/>
            <w:tcBorders>
              <w:top w:val="nil"/>
              <w:left w:val="nil"/>
              <w:bottom w:val="nil"/>
              <w:right w:val="nil"/>
            </w:tcBorders>
            <w:tcMar>
              <w:top w:w="-267" w:type="dxa"/>
              <w:left w:w="-267" w:type="dxa"/>
              <w:bottom w:w="-267" w:type="dxa"/>
              <w:right w:w="-267" w:type="dxa"/>
            </w:tcMar>
            <w:vAlign w:val="bottom"/>
          </w:tcPr>
          <w:p w14:paraId="16BA4040" w14:textId="77777777" w:rsidR="00142F34" w:rsidRDefault="00353792">
            <w:pPr>
              <w:jc w:val="center"/>
              <w:rPr>
                <w:sz w:val="20"/>
                <w:szCs w:val="20"/>
              </w:rPr>
            </w:pPr>
            <w:r>
              <w:rPr>
                <w:rFonts w:ascii="Calibri" w:eastAsia="Calibri" w:hAnsi="Calibri" w:cs="Calibri"/>
                <w:sz w:val="20"/>
                <w:szCs w:val="20"/>
              </w:rPr>
              <w:t>0.142</w:t>
            </w:r>
          </w:p>
        </w:tc>
        <w:tc>
          <w:tcPr>
            <w:tcW w:w="690" w:type="dxa"/>
            <w:tcBorders>
              <w:top w:val="nil"/>
              <w:left w:val="nil"/>
              <w:bottom w:val="nil"/>
              <w:right w:val="nil"/>
            </w:tcBorders>
            <w:tcMar>
              <w:top w:w="-267" w:type="dxa"/>
              <w:left w:w="-267" w:type="dxa"/>
              <w:bottom w:w="-267" w:type="dxa"/>
              <w:right w:w="-267" w:type="dxa"/>
            </w:tcMar>
            <w:vAlign w:val="bottom"/>
          </w:tcPr>
          <w:p w14:paraId="023F8EA0" w14:textId="77777777" w:rsidR="00142F34" w:rsidRDefault="00353792">
            <w:pPr>
              <w:jc w:val="center"/>
              <w:rPr>
                <w:sz w:val="20"/>
                <w:szCs w:val="20"/>
              </w:rPr>
            </w:pPr>
            <w:r>
              <w:rPr>
                <w:rFonts w:ascii="Calibri" w:eastAsia="Calibri" w:hAnsi="Calibri" w:cs="Calibri"/>
                <w:sz w:val="20"/>
                <w:szCs w:val="20"/>
              </w:rPr>
              <w:t>0.087</w:t>
            </w:r>
          </w:p>
        </w:tc>
        <w:tc>
          <w:tcPr>
            <w:tcW w:w="930" w:type="dxa"/>
            <w:tcBorders>
              <w:top w:val="nil"/>
              <w:left w:val="nil"/>
              <w:bottom w:val="nil"/>
              <w:right w:val="nil"/>
            </w:tcBorders>
            <w:tcMar>
              <w:top w:w="-267" w:type="dxa"/>
              <w:left w:w="-267" w:type="dxa"/>
              <w:bottom w:w="-267" w:type="dxa"/>
              <w:right w:w="-267" w:type="dxa"/>
            </w:tcMar>
            <w:vAlign w:val="bottom"/>
          </w:tcPr>
          <w:p w14:paraId="5B4F4C84" w14:textId="77777777" w:rsidR="00142F34" w:rsidRDefault="00353792">
            <w:pPr>
              <w:jc w:val="center"/>
              <w:rPr>
                <w:sz w:val="20"/>
                <w:szCs w:val="20"/>
              </w:rPr>
            </w:pPr>
            <w:r>
              <w:rPr>
                <w:rFonts w:ascii="Calibri" w:eastAsia="Calibri" w:hAnsi="Calibri" w:cs="Calibri"/>
                <w:sz w:val="20"/>
                <w:szCs w:val="20"/>
              </w:rPr>
              <w:t>-0.035</w:t>
            </w:r>
          </w:p>
        </w:tc>
        <w:tc>
          <w:tcPr>
            <w:tcW w:w="945" w:type="dxa"/>
            <w:tcBorders>
              <w:top w:val="nil"/>
              <w:left w:val="nil"/>
              <w:bottom w:val="nil"/>
              <w:right w:val="nil"/>
            </w:tcBorders>
            <w:tcMar>
              <w:top w:w="-267" w:type="dxa"/>
              <w:left w:w="-267" w:type="dxa"/>
              <w:bottom w:w="-267" w:type="dxa"/>
              <w:right w:w="-267" w:type="dxa"/>
            </w:tcMar>
            <w:vAlign w:val="bottom"/>
          </w:tcPr>
          <w:p w14:paraId="0C374D3C" w14:textId="77777777" w:rsidR="00142F34" w:rsidRDefault="00353792">
            <w:pPr>
              <w:jc w:val="center"/>
              <w:rPr>
                <w:sz w:val="20"/>
                <w:szCs w:val="20"/>
              </w:rPr>
            </w:pPr>
            <w:r>
              <w:rPr>
                <w:rFonts w:ascii="Calibri" w:eastAsia="Calibri" w:hAnsi="Calibri" w:cs="Calibri"/>
                <w:sz w:val="20"/>
                <w:szCs w:val="20"/>
              </w:rPr>
              <w:t>0.522</w:t>
            </w:r>
          </w:p>
        </w:tc>
        <w:tc>
          <w:tcPr>
            <w:tcW w:w="1680" w:type="dxa"/>
            <w:tcBorders>
              <w:top w:val="nil"/>
              <w:left w:val="nil"/>
              <w:bottom w:val="nil"/>
              <w:right w:val="nil"/>
            </w:tcBorders>
            <w:tcMar>
              <w:top w:w="-267" w:type="dxa"/>
              <w:left w:w="-267" w:type="dxa"/>
              <w:bottom w:w="-267" w:type="dxa"/>
              <w:right w:w="-267" w:type="dxa"/>
            </w:tcMar>
            <w:vAlign w:val="bottom"/>
          </w:tcPr>
          <w:p w14:paraId="409AA2C8" w14:textId="77777777" w:rsidR="00142F34" w:rsidRDefault="00353792">
            <w:pPr>
              <w:jc w:val="center"/>
              <w:rPr>
                <w:sz w:val="20"/>
                <w:szCs w:val="20"/>
              </w:rPr>
            </w:pPr>
            <w:r>
              <w:rPr>
                <w:rFonts w:ascii="Calibri" w:eastAsia="Calibri" w:hAnsi="Calibri" w:cs="Calibri"/>
                <w:sz w:val="20"/>
                <w:szCs w:val="20"/>
              </w:rPr>
              <w:t>5</w:t>
            </w:r>
          </w:p>
        </w:tc>
        <w:tc>
          <w:tcPr>
            <w:tcW w:w="1080" w:type="dxa"/>
            <w:tcBorders>
              <w:top w:val="nil"/>
              <w:left w:val="nil"/>
              <w:bottom w:val="nil"/>
              <w:right w:val="nil"/>
            </w:tcBorders>
            <w:tcMar>
              <w:top w:w="-267" w:type="dxa"/>
              <w:left w:w="-267" w:type="dxa"/>
              <w:bottom w:w="-267" w:type="dxa"/>
              <w:right w:w="-267" w:type="dxa"/>
            </w:tcMar>
            <w:vAlign w:val="bottom"/>
          </w:tcPr>
          <w:p w14:paraId="07639E0A" w14:textId="77777777" w:rsidR="00142F34" w:rsidRDefault="00353792">
            <w:pPr>
              <w:jc w:val="center"/>
              <w:rPr>
                <w:sz w:val="20"/>
                <w:szCs w:val="20"/>
              </w:rPr>
            </w:pPr>
            <w:r>
              <w:rPr>
                <w:rFonts w:ascii="Calibri" w:eastAsia="Calibri" w:hAnsi="Calibri" w:cs="Calibri"/>
                <w:sz w:val="20"/>
                <w:szCs w:val="20"/>
              </w:rPr>
              <w:t>0.094</w:t>
            </w:r>
          </w:p>
        </w:tc>
        <w:tc>
          <w:tcPr>
            <w:tcW w:w="795" w:type="dxa"/>
            <w:tcBorders>
              <w:top w:val="nil"/>
              <w:left w:val="nil"/>
              <w:bottom w:val="nil"/>
              <w:right w:val="nil"/>
            </w:tcBorders>
            <w:tcMar>
              <w:top w:w="-267" w:type="dxa"/>
              <w:left w:w="-267" w:type="dxa"/>
              <w:bottom w:w="-267" w:type="dxa"/>
              <w:right w:w="-267" w:type="dxa"/>
            </w:tcMar>
            <w:vAlign w:val="bottom"/>
          </w:tcPr>
          <w:p w14:paraId="13B28EC5" w14:textId="77777777" w:rsidR="00142F34" w:rsidRDefault="00353792">
            <w:pPr>
              <w:jc w:val="center"/>
              <w:rPr>
                <w:sz w:val="20"/>
                <w:szCs w:val="20"/>
              </w:rPr>
            </w:pPr>
            <w:r>
              <w:rPr>
                <w:rFonts w:ascii="Calibri" w:eastAsia="Calibri" w:hAnsi="Calibri" w:cs="Calibri"/>
                <w:sz w:val="20"/>
                <w:szCs w:val="20"/>
              </w:rPr>
              <w:t>36.958</w:t>
            </w:r>
          </w:p>
        </w:tc>
      </w:tr>
      <w:tr w:rsidR="00142F34" w14:paraId="5AA193A1" w14:textId="77777777">
        <w:tc>
          <w:tcPr>
            <w:tcW w:w="1725" w:type="dxa"/>
            <w:tcBorders>
              <w:top w:val="nil"/>
              <w:left w:val="nil"/>
              <w:bottom w:val="nil"/>
              <w:right w:val="nil"/>
            </w:tcBorders>
            <w:tcMar>
              <w:top w:w="-267" w:type="dxa"/>
              <w:left w:w="-267" w:type="dxa"/>
              <w:bottom w:w="-267" w:type="dxa"/>
              <w:right w:w="-267" w:type="dxa"/>
            </w:tcMar>
            <w:vAlign w:val="bottom"/>
          </w:tcPr>
          <w:p w14:paraId="7E075AF1" w14:textId="77777777" w:rsidR="00142F34" w:rsidRDefault="00353792">
            <w:pPr>
              <w:rPr>
                <w:sz w:val="20"/>
                <w:szCs w:val="20"/>
              </w:rPr>
            </w:pPr>
            <w:r>
              <w:rPr>
                <w:rFonts w:ascii="Calibri" w:eastAsia="Calibri" w:hAnsi="Calibri" w:cs="Calibri"/>
                <w:sz w:val="20"/>
                <w:szCs w:val="20"/>
              </w:rPr>
              <w:t>Central Coast</w:t>
            </w:r>
          </w:p>
        </w:tc>
        <w:tc>
          <w:tcPr>
            <w:tcW w:w="855" w:type="dxa"/>
            <w:tcBorders>
              <w:top w:val="nil"/>
              <w:left w:val="nil"/>
              <w:bottom w:val="nil"/>
              <w:right w:val="nil"/>
            </w:tcBorders>
            <w:tcMar>
              <w:top w:w="-267" w:type="dxa"/>
              <w:left w:w="-267" w:type="dxa"/>
              <w:bottom w:w="-267" w:type="dxa"/>
              <w:right w:w="-267" w:type="dxa"/>
            </w:tcMar>
            <w:vAlign w:val="bottom"/>
          </w:tcPr>
          <w:p w14:paraId="7B38DD29" w14:textId="77777777" w:rsidR="00142F34" w:rsidRDefault="00353792">
            <w:pPr>
              <w:rPr>
                <w:sz w:val="20"/>
                <w:szCs w:val="20"/>
              </w:rPr>
            </w:pPr>
            <w:r>
              <w:rPr>
                <w:rFonts w:ascii="Calibri" w:eastAsia="Calibri" w:hAnsi="Calibri" w:cs="Calibri"/>
                <w:sz w:val="20"/>
                <w:szCs w:val="20"/>
              </w:rPr>
              <w:t>SMCA</w:t>
            </w:r>
          </w:p>
        </w:tc>
        <w:tc>
          <w:tcPr>
            <w:tcW w:w="1125" w:type="dxa"/>
            <w:tcBorders>
              <w:top w:val="nil"/>
              <w:left w:val="nil"/>
              <w:bottom w:val="nil"/>
              <w:right w:val="nil"/>
            </w:tcBorders>
            <w:tcMar>
              <w:top w:w="-267" w:type="dxa"/>
              <w:left w:w="-267" w:type="dxa"/>
              <w:bottom w:w="-267" w:type="dxa"/>
              <w:right w:w="-267" w:type="dxa"/>
            </w:tcMar>
            <w:vAlign w:val="bottom"/>
          </w:tcPr>
          <w:p w14:paraId="4F8979A3" w14:textId="77777777" w:rsidR="00142F34" w:rsidRDefault="00353792">
            <w:pPr>
              <w:rPr>
                <w:sz w:val="20"/>
                <w:szCs w:val="20"/>
              </w:rPr>
            </w:pPr>
            <w:r>
              <w:rPr>
                <w:rFonts w:ascii="Calibri" w:eastAsia="Calibri" w:hAnsi="Calibri" w:cs="Calibri"/>
                <w:sz w:val="20"/>
                <w:szCs w:val="20"/>
              </w:rPr>
              <w:t>Partial-take</w:t>
            </w:r>
          </w:p>
        </w:tc>
        <w:tc>
          <w:tcPr>
            <w:tcW w:w="1485" w:type="dxa"/>
            <w:tcBorders>
              <w:top w:val="nil"/>
              <w:left w:val="nil"/>
              <w:bottom w:val="nil"/>
              <w:right w:val="nil"/>
            </w:tcBorders>
            <w:tcMar>
              <w:top w:w="-267" w:type="dxa"/>
              <w:left w:w="-267" w:type="dxa"/>
              <w:bottom w:w="-267" w:type="dxa"/>
              <w:right w:w="-267" w:type="dxa"/>
            </w:tcMar>
            <w:vAlign w:val="bottom"/>
          </w:tcPr>
          <w:p w14:paraId="680C32E9" w14:textId="77777777" w:rsidR="00142F34" w:rsidRDefault="00353792">
            <w:pPr>
              <w:rPr>
                <w:sz w:val="20"/>
                <w:szCs w:val="20"/>
              </w:rPr>
            </w:pPr>
            <w:r>
              <w:rPr>
                <w:rFonts w:ascii="Calibri" w:eastAsia="Calibri" w:hAnsi="Calibri" w:cs="Calibri"/>
                <w:sz w:val="20"/>
                <w:szCs w:val="20"/>
              </w:rPr>
              <w:t>Targeted</w:t>
            </w:r>
          </w:p>
        </w:tc>
        <w:tc>
          <w:tcPr>
            <w:tcW w:w="585" w:type="dxa"/>
            <w:tcBorders>
              <w:top w:val="nil"/>
              <w:left w:val="nil"/>
              <w:bottom w:val="nil"/>
              <w:right w:val="nil"/>
            </w:tcBorders>
            <w:tcMar>
              <w:top w:w="-267" w:type="dxa"/>
              <w:left w:w="-267" w:type="dxa"/>
              <w:bottom w:w="-267" w:type="dxa"/>
              <w:right w:w="-267" w:type="dxa"/>
            </w:tcMar>
            <w:vAlign w:val="bottom"/>
          </w:tcPr>
          <w:p w14:paraId="370A0689" w14:textId="77777777" w:rsidR="00142F34" w:rsidRDefault="00353792">
            <w:pPr>
              <w:jc w:val="center"/>
              <w:rPr>
                <w:sz w:val="20"/>
                <w:szCs w:val="20"/>
              </w:rPr>
            </w:pPr>
            <w:r>
              <w:rPr>
                <w:rFonts w:ascii="Calibri" w:eastAsia="Calibri" w:hAnsi="Calibri" w:cs="Calibri"/>
                <w:sz w:val="20"/>
                <w:szCs w:val="20"/>
              </w:rPr>
              <w:t>-0.271</w:t>
            </w:r>
          </w:p>
        </w:tc>
        <w:tc>
          <w:tcPr>
            <w:tcW w:w="1275" w:type="dxa"/>
            <w:tcBorders>
              <w:top w:val="nil"/>
              <w:left w:val="nil"/>
              <w:bottom w:val="nil"/>
              <w:right w:val="nil"/>
            </w:tcBorders>
            <w:tcMar>
              <w:top w:w="-267" w:type="dxa"/>
              <w:left w:w="-267" w:type="dxa"/>
              <w:bottom w:w="-267" w:type="dxa"/>
              <w:right w:w="-267" w:type="dxa"/>
            </w:tcMar>
            <w:vAlign w:val="bottom"/>
          </w:tcPr>
          <w:p w14:paraId="16A99335" w14:textId="77777777" w:rsidR="00142F34" w:rsidRDefault="00353792">
            <w:pPr>
              <w:jc w:val="center"/>
              <w:rPr>
                <w:sz w:val="20"/>
                <w:szCs w:val="20"/>
              </w:rPr>
            </w:pPr>
            <w:r>
              <w:rPr>
                <w:rFonts w:ascii="Calibri" w:eastAsia="Calibri" w:hAnsi="Calibri" w:cs="Calibri"/>
                <w:sz w:val="20"/>
                <w:szCs w:val="20"/>
              </w:rPr>
              <w:t>0.331</w:t>
            </w:r>
          </w:p>
        </w:tc>
        <w:tc>
          <w:tcPr>
            <w:tcW w:w="690" w:type="dxa"/>
            <w:tcBorders>
              <w:top w:val="nil"/>
              <w:left w:val="nil"/>
              <w:bottom w:val="nil"/>
              <w:right w:val="nil"/>
            </w:tcBorders>
            <w:tcMar>
              <w:top w:w="-267" w:type="dxa"/>
              <w:left w:w="-267" w:type="dxa"/>
              <w:bottom w:w="-267" w:type="dxa"/>
              <w:right w:w="-267" w:type="dxa"/>
            </w:tcMar>
            <w:vAlign w:val="bottom"/>
          </w:tcPr>
          <w:p w14:paraId="02811F24" w14:textId="77777777" w:rsidR="00142F34" w:rsidRDefault="00353792">
            <w:pPr>
              <w:jc w:val="center"/>
              <w:rPr>
                <w:sz w:val="20"/>
                <w:szCs w:val="20"/>
              </w:rPr>
            </w:pPr>
            <w:r>
              <w:rPr>
                <w:rFonts w:ascii="Calibri" w:eastAsia="Calibri" w:hAnsi="Calibri" w:cs="Calibri"/>
                <w:sz w:val="20"/>
                <w:szCs w:val="20"/>
              </w:rPr>
              <w:t>0.414</w:t>
            </w:r>
          </w:p>
        </w:tc>
        <w:tc>
          <w:tcPr>
            <w:tcW w:w="930" w:type="dxa"/>
            <w:tcBorders>
              <w:top w:val="nil"/>
              <w:left w:val="nil"/>
              <w:bottom w:val="nil"/>
              <w:right w:val="nil"/>
            </w:tcBorders>
            <w:tcMar>
              <w:top w:w="-267" w:type="dxa"/>
              <w:left w:w="-267" w:type="dxa"/>
              <w:bottom w:w="-267" w:type="dxa"/>
              <w:right w:w="-267" w:type="dxa"/>
            </w:tcMar>
            <w:vAlign w:val="bottom"/>
          </w:tcPr>
          <w:p w14:paraId="2E94551D" w14:textId="77777777" w:rsidR="00142F34" w:rsidRDefault="00353792">
            <w:pPr>
              <w:jc w:val="center"/>
              <w:rPr>
                <w:sz w:val="20"/>
                <w:szCs w:val="20"/>
              </w:rPr>
            </w:pPr>
            <w:r>
              <w:rPr>
                <w:rFonts w:ascii="Calibri" w:eastAsia="Calibri" w:hAnsi="Calibri" w:cs="Calibri"/>
                <w:sz w:val="20"/>
                <w:szCs w:val="20"/>
              </w:rPr>
              <w:t>-0.92</w:t>
            </w:r>
          </w:p>
        </w:tc>
        <w:tc>
          <w:tcPr>
            <w:tcW w:w="945" w:type="dxa"/>
            <w:tcBorders>
              <w:top w:val="nil"/>
              <w:left w:val="nil"/>
              <w:bottom w:val="nil"/>
              <w:right w:val="nil"/>
            </w:tcBorders>
            <w:tcMar>
              <w:top w:w="-267" w:type="dxa"/>
              <w:left w:w="-267" w:type="dxa"/>
              <w:bottom w:w="-267" w:type="dxa"/>
              <w:right w:w="-267" w:type="dxa"/>
            </w:tcMar>
            <w:vAlign w:val="bottom"/>
          </w:tcPr>
          <w:p w14:paraId="0B91F363" w14:textId="77777777" w:rsidR="00142F34" w:rsidRDefault="00353792">
            <w:pPr>
              <w:jc w:val="center"/>
              <w:rPr>
                <w:sz w:val="20"/>
                <w:szCs w:val="20"/>
              </w:rPr>
            </w:pPr>
            <w:r>
              <w:rPr>
                <w:rFonts w:ascii="Calibri" w:eastAsia="Calibri" w:hAnsi="Calibri" w:cs="Calibri"/>
                <w:sz w:val="20"/>
                <w:szCs w:val="20"/>
              </w:rPr>
              <w:t>0.379</w:t>
            </w:r>
          </w:p>
        </w:tc>
        <w:tc>
          <w:tcPr>
            <w:tcW w:w="1680" w:type="dxa"/>
            <w:tcBorders>
              <w:top w:val="nil"/>
              <w:left w:val="nil"/>
              <w:bottom w:val="nil"/>
              <w:right w:val="nil"/>
            </w:tcBorders>
            <w:tcMar>
              <w:top w:w="-267" w:type="dxa"/>
              <w:left w:w="-267" w:type="dxa"/>
              <w:bottom w:w="-267" w:type="dxa"/>
              <w:right w:w="-267" w:type="dxa"/>
            </w:tcMar>
            <w:vAlign w:val="bottom"/>
          </w:tcPr>
          <w:p w14:paraId="7932C9C5" w14:textId="77777777" w:rsidR="00142F34" w:rsidRDefault="00353792">
            <w:pPr>
              <w:jc w:val="center"/>
              <w:rPr>
                <w:sz w:val="20"/>
                <w:szCs w:val="20"/>
              </w:rPr>
            </w:pPr>
            <w:r>
              <w:rPr>
                <w:rFonts w:ascii="Calibri" w:eastAsia="Calibri" w:hAnsi="Calibri" w:cs="Calibri"/>
                <w:sz w:val="20"/>
                <w:szCs w:val="20"/>
              </w:rPr>
              <w:t>2</w:t>
            </w:r>
          </w:p>
        </w:tc>
        <w:tc>
          <w:tcPr>
            <w:tcW w:w="1080" w:type="dxa"/>
            <w:tcBorders>
              <w:top w:val="nil"/>
              <w:left w:val="nil"/>
              <w:bottom w:val="nil"/>
              <w:right w:val="nil"/>
            </w:tcBorders>
            <w:tcMar>
              <w:top w:w="-267" w:type="dxa"/>
              <w:left w:w="-267" w:type="dxa"/>
              <w:bottom w:w="-267" w:type="dxa"/>
              <w:right w:w="-267" w:type="dxa"/>
            </w:tcMar>
            <w:vAlign w:val="bottom"/>
          </w:tcPr>
          <w:p w14:paraId="2C737C3C" w14:textId="77777777" w:rsidR="00142F34" w:rsidRDefault="00353792">
            <w:pPr>
              <w:jc w:val="center"/>
              <w:rPr>
                <w:sz w:val="20"/>
                <w:szCs w:val="20"/>
              </w:rPr>
            </w:pPr>
            <w:r>
              <w:rPr>
                <w:rFonts w:ascii="Calibri" w:eastAsia="Calibri" w:hAnsi="Calibri" w:cs="Calibri"/>
                <w:sz w:val="20"/>
                <w:szCs w:val="20"/>
              </w:rPr>
              <w:t>0.158</w:t>
            </w:r>
          </w:p>
        </w:tc>
        <w:tc>
          <w:tcPr>
            <w:tcW w:w="795" w:type="dxa"/>
            <w:tcBorders>
              <w:top w:val="nil"/>
              <w:left w:val="nil"/>
              <w:bottom w:val="nil"/>
              <w:right w:val="nil"/>
            </w:tcBorders>
            <w:tcMar>
              <w:top w:w="-267" w:type="dxa"/>
              <w:left w:w="-267" w:type="dxa"/>
              <w:bottom w:w="-267" w:type="dxa"/>
              <w:right w:w="-267" w:type="dxa"/>
            </w:tcMar>
            <w:vAlign w:val="bottom"/>
          </w:tcPr>
          <w:p w14:paraId="6571D267" w14:textId="77777777" w:rsidR="00142F34" w:rsidRDefault="00353792">
            <w:pPr>
              <w:jc w:val="center"/>
              <w:rPr>
                <w:sz w:val="20"/>
                <w:szCs w:val="20"/>
              </w:rPr>
            </w:pPr>
            <w:r>
              <w:rPr>
                <w:rFonts w:ascii="Calibri" w:eastAsia="Calibri" w:hAnsi="Calibri" w:cs="Calibri"/>
                <w:sz w:val="20"/>
                <w:szCs w:val="20"/>
              </w:rPr>
              <w:t>3.432</w:t>
            </w:r>
          </w:p>
        </w:tc>
      </w:tr>
      <w:tr w:rsidR="00142F34" w14:paraId="1DA75DA4" w14:textId="77777777">
        <w:tc>
          <w:tcPr>
            <w:tcW w:w="1725" w:type="dxa"/>
            <w:tcBorders>
              <w:top w:val="nil"/>
              <w:left w:val="nil"/>
              <w:bottom w:val="nil"/>
              <w:right w:val="nil"/>
            </w:tcBorders>
            <w:tcMar>
              <w:top w:w="-267" w:type="dxa"/>
              <w:left w:w="-267" w:type="dxa"/>
              <w:bottom w:w="-267" w:type="dxa"/>
              <w:right w:w="-267" w:type="dxa"/>
            </w:tcMar>
            <w:vAlign w:val="bottom"/>
          </w:tcPr>
          <w:p w14:paraId="03A97C01" w14:textId="77777777" w:rsidR="00142F34" w:rsidRDefault="00353792">
            <w:pPr>
              <w:rPr>
                <w:sz w:val="20"/>
                <w:szCs w:val="20"/>
              </w:rPr>
            </w:pPr>
            <w:r>
              <w:rPr>
                <w:rFonts w:ascii="Calibri" w:eastAsia="Calibri" w:hAnsi="Calibri" w:cs="Calibri"/>
                <w:sz w:val="20"/>
                <w:szCs w:val="20"/>
              </w:rPr>
              <w:t>Central Coast</w:t>
            </w:r>
          </w:p>
        </w:tc>
        <w:tc>
          <w:tcPr>
            <w:tcW w:w="855" w:type="dxa"/>
            <w:tcBorders>
              <w:top w:val="nil"/>
              <w:left w:val="nil"/>
              <w:bottom w:val="nil"/>
              <w:right w:val="nil"/>
            </w:tcBorders>
            <w:tcMar>
              <w:top w:w="-267" w:type="dxa"/>
              <w:left w:w="-267" w:type="dxa"/>
              <w:bottom w:w="-267" w:type="dxa"/>
              <w:right w:w="-267" w:type="dxa"/>
            </w:tcMar>
            <w:vAlign w:val="bottom"/>
          </w:tcPr>
          <w:p w14:paraId="1806F726" w14:textId="77777777" w:rsidR="00142F34" w:rsidRDefault="00353792">
            <w:pPr>
              <w:rPr>
                <w:sz w:val="20"/>
                <w:szCs w:val="20"/>
              </w:rPr>
            </w:pPr>
            <w:r>
              <w:rPr>
                <w:rFonts w:ascii="Calibri" w:eastAsia="Calibri" w:hAnsi="Calibri" w:cs="Calibri"/>
                <w:sz w:val="20"/>
                <w:szCs w:val="20"/>
              </w:rPr>
              <w:t>SMR</w:t>
            </w:r>
          </w:p>
        </w:tc>
        <w:tc>
          <w:tcPr>
            <w:tcW w:w="1125" w:type="dxa"/>
            <w:tcBorders>
              <w:top w:val="nil"/>
              <w:left w:val="nil"/>
              <w:bottom w:val="nil"/>
              <w:right w:val="nil"/>
            </w:tcBorders>
            <w:tcMar>
              <w:top w:w="-267" w:type="dxa"/>
              <w:left w:w="-267" w:type="dxa"/>
              <w:bottom w:w="-267" w:type="dxa"/>
              <w:right w:w="-267" w:type="dxa"/>
            </w:tcMar>
            <w:vAlign w:val="bottom"/>
          </w:tcPr>
          <w:p w14:paraId="5E443CE7" w14:textId="77777777" w:rsidR="00142F34" w:rsidRDefault="00353792">
            <w:pPr>
              <w:rPr>
                <w:sz w:val="20"/>
                <w:szCs w:val="20"/>
              </w:rPr>
            </w:pPr>
            <w:r>
              <w:rPr>
                <w:rFonts w:ascii="Calibri" w:eastAsia="Calibri" w:hAnsi="Calibri" w:cs="Calibri"/>
                <w:sz w:val="20"/>
                <w:szCs w:val="20"/>
              </w:rPr>
              <w:t>No-take</w:t>
            </w:r>
          </w:p>
        </w:tc>
        <w:tc>
          <w:tcPr>
            <w:tcW w:w="1485" w:type="dxa"/>
            <w:tcBorders>
              <w:top w:val="nil"/>
              <w:left w:val="nil"/>
              <w:bottom w:val="nil"/>
              <w:right w:val="nil"/>
            </w:tcBorders>
            <w:tcMar>
              <w:top w:w="-267" w:type="dxa"/>
              <w:left w:w="-267" w:type="dxa"/>
              <w:bottom w:w="-267" w:type="dxa"/>
              <w:right w:w="-267" w:type="dxa"/>
            </w:tcMar>
            <w:vAlign w:val="bottom"/>
          </w:tcPr>
          <w:p w14:paraId="7AE14A6C" w14:textId="77777777" w:rsidR="00142F34" w:rsidRDefault="00353792">
            <w:pPr>
              <w:rPr>
                <w:sz w:val="20"/>
                <w:szCs w:val="20"/>
              </w:rPr>
            </w:pPr>
            <w:r>
              <w:rPr>
                <w:rFonts w:ascii="Calibri" w:eastAsia="Calibri" w:hAnsi="Calibri" w:cs="Calibri"/>
                <w:sz w:val="20"/>
                <w:szCs w:val="20"/>
              </w:rPr>
              <w:t>Targeted</w:t>
            </w:r>
          </w:p>
        </w:tc>
        <w:tc>
          <w:tcPr>
            <w:tcW w:w="585" w:type="dxa"/>
            <w:tcBorders>
              <w:top w:val="nil"/>
              <w:left w:val="nil"/>
              <w:bottom w:val="nil"/>
              <w:right w:val="nil"/>
            </w:tcBorders>
            <w:tcMar>
              <w:top w:w="-267" w:type="dxa"/>
              <w:left w:w="-267" w:type="dxa"/>
              <w:bottom w:w="-267" w:type="dxa"/>
              <w:right w:w="-267" w:type="dxa"/>
            </w:tcMar>
            <w:vAlign w:val="bottom"/>
          </w:tcPr>
          <w:p w14:paraId="2FF10FA4" w14:textId="77777777" w:rsidR="00142F34" w:rsidRDefault="00353792">
            <w:pPr>
              <w:jc w:val="center"/>
              <w:rPr>
                <w:sz w:val="20"/>
                <w:szCs w:val="20"/>
              </w:rPr>
            </w:pPr>
            <w:r>
              <w:rPr>
                <w:rFonts w:ascii="Calibri" w:eastAsia="Calibri" w:hAnsi="Calibri" w:cs="Calibri"/>
                <w:sz w:val="20"/>
                <w:szCs w:val="20"/>
              </w:rPr>
              <w:t>0.358</w:t>
            </w:r>
          </w:p>
        </w:tc>
        <w:tc>
          <w:tcPr>
            <w:tcW w:w="1275" w:type="dxa"/>
            <w:tcBorders>
              <w:top w:val="nil"/>
              <w:left w:val="nil"/>
              <w:bottom w:val="nil"/>
              <w:right w:val="nil"/>
            </w:tcBorders>
            <w:tcMar>
              <w:top w:w="-267" w:type="dxa"/>
              <w:left w:w="-267" w:type="dxa"/>
              <w:bottom w:w="-267" w:type="dxa"/>
              <w:right w:w="-267" w:type="dxa"/>
            </w:tcMar>
            <w:vAlign w:val="bottom"/>
          </w:tcPr>
          <w:p w14:paraId="4DF1CA8A" w14:textId="77777777" w:rsidR="00142F34" w:rsidRDefault="00353792">
            <w:pPr>
              <w:jc w:val="center"/>
              <w:rPr>
                <w:sz w:val="20"/>
                <w:szCs w:val="20"/>
              </w:rPr>
            </w:pPr>
            <w:r>
              <w:rPr>
                <w:rFonts w:ascii="Calibri" w:eastAsia="Calibri" w:hAnsi="Calibri" w:cs="Calibri"/>
                <w:sz w:val="20"/>
                <w:szCs w:val="20"/>
              </w:rPr>
              <w:t>0.154</w:t>
            </w:r>
          </w:p>
        </w:tc>
        <w:tc>
          <w:tcPr>
            <w:tcW w:w="690" w:type="dxa"/>
            <w:tcBorders>
              <w:top w:val="nil"/>
              <w:left w:val="nil"/>
              <w:bottom w:val="nil"/>
              <w:right w:val="nil"/>
            </w:tcBorders>
            <w:tcMar>
              <w:top w:w="-267" w:type="dxa"/>
              <w:left w:w="-267" w:type="dxa"/>
              <w:bottom w:w="-267" w:type="dxa"/>
              <w:right w:w="-267" w:type="dxa"/>
            </w:tcMar>
            <w:vAlign w:val="bottom"/>
          </w:tcPr>
          <w:p w14:paraId="4FF3E04E" w14:textId="77777777" w:rsidR="00142F34" w:rsidRDefault="00353792">
            <w:pPr>
              <w:jc w:val="center"/>
              <w:rPr>
                <w:color w:val="FF0000"/>
                <w:sz w:val="20"/>
                <w:szCs w:val="20"/>
              </w:rPr>
            </w:pPr>
            <w:r>
              <w:rPr>
                <w:rFonts w:ascii="Calibri" w:eastAsia="Calibri" w:hAnsi="Calibri" w:cs="Calibri"/>
                <w:color w:val="FF0000"/>
                <w:sz w:val="20"/>
                <w:szCs w:val="20"/>
              </w:rPr>
              <w:t>0.02</w:t>
            </w:r>
          </w:p>
        </w:tc>
        <w:tc>
          <w:tcPr>
            <w:tcW w:w="930" w:type="dxa"/>
            <w:tcBorders>
              <w:top w:val="nil"/>
              <w:left w:val="nil"/>
              <w:bottom w:val="nil"/>
              <w:right w:val="nil"/>
            </w:tcBorders>
            <w:tcMar>
              <w:top w:w="-267" w:type="dxa"/>
              <w:left w:w="-267" w:type="dxa"/>
              <w:bottom w:w="-267" w:type="dxa"/>
              <w:right w:w="-267" w:type="dxa"/>
            </w:tcMar>
            <w:vAlign w:val="bottom"/>
          </w:tcPr>
          <w:p w14:paraId="59F0F7D0" w14:textId="77777777" w:rsidR="00142F34" w:rsidRDefault="00353792">
            <w:pPr>
              <w:jc w:val="center"/>
              <w:rPr>
                <w:sz w:val="20"/>
                <w:szCs w:val="20"/>
              </w:rPr>
            </w:pPr>
            <w:r>
              <w:rPr>
                <w:rFonts w:ascii="Calibri" w:eastAsia="Calibri" w:hAnsi="Calibri" w:cs="Calibri"/>
                <w:sz w:val="20"/>
                <w:szCs w:val="20"/>
              </w:rPr>
              <w:t>0.056</w:t>
            </w:r>
          </w:p>
        </w:tc>
        <w:tc>
          <w:tcPr>
            <w:tcW w:w="945" w:type="dxa"/>
            <w:tcBorders>
              <w:top w:val="nil"/>
              <w:left w:val="nil"/>
              <w:bottom w:val="nil"/>
              <w:right w:val="nil"/>
            </w:tcBorders>
            <w:tcMar>
              <w:top w:w="-267" w:type="dxa"/>
              <w:left w:w="-267" w:type="dxa"/>
              <w:bottom w:w="-267" w:type="dxa"/>
              <w:right w:w="-267" w:type="dxa"/>
            </w:tcMar>
            <w:vAlign w:val="bottom"/>
          </w:tcPr>
          <w:p w14:paraId="0C5FBA7C" w14:textId="77777777" w:rsidR="00142F34" w:rsidRDefault="00353792">
            <w:pPr>
              <w:jc w:val="center"/>
              <w:rPr>
                <w:sz w:val="20"/>
                <w:szCs w:val="20"/>
              </w:rPr>
            </w:pPr>
            <w:r>
              <w:rPr>
                <w:rFonts w:ascii="Calibri" w:eastAsia="Calibri" w:hAnsi="Calibri" w:cs="Calibri"/>
                <w:sz w:val="20"/>
                <w:szCs w:val="20"/>
              </w:rPr>
              <w:t>0.661</w:t>
            </w:r>
          </w:p>
        </w:tc>
        <w:tc>
          <w:tcPr>
            <w:tcW w:w="1680" w:type="dxa"/>
            <w:tcBorders>
              <w:top w:val="nil"/>
              <w:left w:val="nil"/>
              <w:bottom w:val="nil"/>
              <w:right w:val="nil"/>
            </w:tcBorders>
            <w:tcMar>
              <w:top w:w="-267" w:type="dxa"/>
              <w:left w:w="-267" w:type="dxa"/>
              <w:bottom w:w="-267" w:type="dxa"/>
              <w:right w:w="-267" w:type="dxa"/>
            </w:tcMar>
            <w:vAlign w:val="bottom"/>
          </w:tcPr>
          <w:p w14:paraId="4F81EB4E" w14:textId="77777777" w:rsidR="00142F34" w:rsidRDefault="00353792">
            <w:pPr>
              <w:jc w:val="center"/>
              <w:rPr>
                <w:sz w:val="20"/>
                <w:szCs w:val="20"/>
              </w:rPr>
            </w:pPr>
            <w:r>
              <w:rPr>
                <w:rFonts w:ascii="Calibri" w:eastAsia="Calibri" w:hAnsi="Calibri" w:cs="Calibri"/>
                <w:sz w:val="20"/>
                <w:szCs w:val="20"/>
              </w:rPr>
              <w:t>25</w:t>
            </w:r>
          </w:p>
        </w:tc>
        <w:tc>
          <w:tcPr>
            <w:tcW w:w="1080" w:type="dxa"/>
            <w:tcBorders>
              <w:top w:val="nil"/>
              <w:left w:val="nil"/>
              <w:bottom w:val="nil"/>
              <w:right w:val="nil"/>
            </w:tcBorders>
            <w:tcMar>
              <w:top w:w="-267" w:type="dxa"/>
              <w:left w:w="-267" w:type="dxa"/>
              <w:bottom w:w="-267" w:type="dxa"/>
              <w:right w:w="-267" w:type="dxa"/>
            </w:tcMar>
            <w:vAlign w:val="bottom"/>
          </w:tcPr>
          <w:p w14:paraId="462CFB62" w14:textId="77777777" w:rsidR="00142F34" w:rsidRDefault="00353792">
            <w:pPr>
              <w:jc w:val="center"/>
              <w:rPr>
                <w:sz w:val="20"/>
                <w:szCs w:val="20"/>
              </w:rPr>
            </w:pPr>
            <w:r>
              <w:rPr>
                <w:rFonts w:ascii="Calibri" w:eastAsia="Calibri" w:hAnsi="Calibri" w:cs="Calibri"/>
                <w:sz w:val="20"/>
                <w:szCs w:val="20"/>
              </w:rPr>
              <w:t>0.452</w:t>
            </w:r>
          </w:p>
        </w:tc>
        <w:tc>
          <w:tcPr>
            <w:tcW w:w="795" w:type="dxa"/>
            <w:tcBorders>
              <w:top w:val="nil"/>
              <w:left w:val="nil"/>
              <w:bottom w:val="nil"/>
              <w:right w:val="nil"/>
            </w:tcBorders>
            <w:tcMar>
              <w:top w:w="-267" w:type="dxa"/>
              <w:left w:w="-267" w:type="dxa"/>
              <w:bottom w:w="-267" w:type="dxa"/>
              <w:right w:w="-267" w:type="dxa"/>
            </w:tcMar>
            <w:vAlign w:val="bottom"/>
          </w:tcPr>
          <w:p w14:paraId="46B4B598" w14:textId="77777777" w:rsidR="00142F34" w:rsidRDefault="00353792">
            <w:pPr>
              <w:jc w:val="center"/>
              <w:rPr>
                <w:sz w:val="20"/>
                <w:szCs w:val="20"/>
              </w:rPr>
            </w:pPr>
            <w:r>
              <w:rPr>
                <w:rFonts w:ascii="Calibri" w:eastAsia="Calibri" w:hAnsi="Calibri" w:cs="Calibri"/>
                <w:sz w:val="20"/>
                <w:szCs w:val="20"/>
              </w:rPr>
              <w:t>168.822</w:t>
            </w:r>
          </w:p>
        </w:tc>
      </w:tr>
      <w:tr w:rsidR="00142F34" w14:paraId="6DB3A382" w14:textId="77777777">
        <w:tc>
          <w:tcPr>
            <w:tcW w:w="1725" w:type="dxa"/>
            <w:tcBorders>
              <w:top w:val="nil"/>
              <w:left w:val="nil"/>
              <w:bottom w:val="nil"/>
              <w:right w:val="nil"/>
            </w:tcBorders>
            <w:tcMar>
              <w:top w:w="-267" w:type="dxa"/>
              <w:left w:w="-267" w:type="dxa"/>
              <w:bottom w:w="-267" w:type="dxa"/>
              <w:right w:w="-267" w:type="dxa"/>
            </w:tcMar>
            <w:vAlign w:val="bottom"/>
          </w:tcPr>
          <w:p w14:paraId="38C012C1" w14:textId="77777777" w:rsidR="00142F34" w:rsidRDefault="00353792">
            <w:pPr>
              <w:rPr>
                <w:sz w:val="20"/>
                <w:szCs w:val="20"/>
              </w:rPr>
            </w:pPr>
            <w:r>
              <w:rPr>
                <w:rFonts w:ascii="Calibri" w:eastAsia="Calibri" w:hAnsi="Calibri" w:cs="Calibri"/>
                <w:sz w:val="20"/>
                <w:szCs w:val="20"/>
              </w:rPr>
              <w:t>Central Coast</w:t>
            </w:r>
          </w:p>
        </w:tc>
        <w:tc>
          <w:tcPr>
            <w:tcW w:w="855" w:type="dxa"/>
            <w:tcBorders>
              <w:top w:val="nil"/>
              <w:left w:val="nil"/>
              <w:bottom w:val="nil"/>
              <w:right w:val="nil"/>
            </w:tcBorders>
            <w:tcMar>
              <w:top w:w="-267" w:type="dxa"/>
              <w:left w:w="-267" w:type="dxa"/>
              <w:bottom w:w="-267" w:type="dxa"/>
              <w:right w:w="-267" w:type="dxa"/>
            </w:tcMar>
            <w:vAlign w:val="bottom"/>
          </w:tcPr>
          <w:p w14:paraId="3B9C361A" w14:textId="77777777" w:rsidR="00142F34" w:rsidRDefault="00353792">
            <w:pPr>
              <w:rPr>
                <w:sz w:val="20"/>
                <w:szCs w:val="20"/>
              </w:rPr>
            </w:pPr>
            <w:r>
              <w:rPr>
                <w:rFonts w:ascii="Calibri" w:eastAsia="Calibri" w:hAnsi="Calibri" w:cs="Calibri"/>
                <w:sz w:val="20"/>
                <w:szCs w:val="20"/>
              </w:rPr>
              <w:t>SMCA</w:t>
            </w:r>
          </w:p>
        </w:tc>
        <w:tc>
          <w:tcPr>
            <w:tcW w:w="1125" w:type="dxa"/>
            <w:tcBorders>
              <w:top w:val="nil"/>
              <w:left w:val="nil"/>
              <w:bottom w:val="nil"/>
              <w:right w:val="nil"/>
            </w:tcBorders>
            <w:tcMar>
              <w:top w:w="-267" w:type="dxa"/>
              <w:left w:w="-267" w:type="dxa"/>
              <w:bottom w:w="-267" w:type="dxa"/>
              <w:right w:w="-267" w:type="dxa"/>
            </w:tcMar>
            <w:vAlign w:val="bottom"/>
          </w:tcPr>
          <w:p w14:paraId="72D461ED" w14:textId="77777777" w:rsidR="00142F34" w:rsidRDefault="00353792">
            <w:pPr>
              <w:rPr>
                <w:sz w:val="20"/>
                <w:szCs w:val="20"/>
              </w:rPr>
            </w:pPr>
            <w:r>
              <w:rPr>
                <w:rFonts w:ascii="Calibri" w:eastAsia="Calibri" w:hAnsi="Calibri" w:cs="Calibri"/>
                <w:sz w:val="20"/>
                <w:szCs w:val="20"/>
              </w:rPr>
              <w:t>Partial-take</w:t>
            </w:r>
          </w:p>
        </w:tc>
        <w:tc>
          <w:tcPr>
            <w:tcW w:w="1485" w:type="dxa"/>
            <w:tcBorders>
              <w:top w:val="nil"/>
              <w:left w:val="nil"/>
              <w:bottom w:val="nil"/>
              <w:right w:val="nil"/>
            </w:tcBorders>
            <w:tcMar>
              <w:top w:w="-267" w:type="dxa"/>
              <w:left w:w="-267" w:type="dxa"/>
              <w:bottom w:w="-267" w:type="dxa"/>
              <w:right w:w="-267" w:type="dxa"/>
            </w:tcMar>
            <w:vAlign w:val="bottom"/>
          </w:tcPr>
          <w:p w14:paraId="58BDC32C" w14:textId="77777777" w:rsidR="00142F34" w:rsidRDefault="00353792">
            <w:pPr>
              <w:rPr>
                <w:sz w:val="20"/>
                <w:szCs w:val="20"/>
              </w:rPr>
            </w:pPr>
            <w:r>
              <w:rPr>
                <w:rFonts w:ascii="Calibri" w:eastAsia="Calibri" w:hAnsi="Calibri" w:cs="Calibri"/>
                <w:sz w:val="20"/>
                <w:szCs w:val="20"/>
              </w:rPr>
              <w:t>Nontargeted</w:t>
            </w:r>
          </w:p>
        </w:tc>
        <w:tc>
          <w:tcPr>
            <w:tcW w:w="585" w:type="dxa"/>
            <w:tcBorders>
              <w:top w:val="nil"/>
              <w:left w:val="nil"/>
              <w:bottom w:val="nil"/>
              <w:right w:val="nil"/>
            </w:tcBorders>
            <w:tcMar>
              <w:top w:w="-267" w:type="dxa"/>
              <w:left w:w="-267" w:type="dxa"/>
              <w:bottom w:w="-267" w:type="dxa"/>
              <w:right w:w="-267" w:type="dxa"/>
            </w:tcMar>
            <w:vAlign w:val="bottom"/>
          </w:tcPr>
          <w:p w14:paraId="02F5556A" w14:textId="77777777" w:rsidR="00142F34" w:rsidRDefault="00353792">
            <w:pPr>
              <w:jc w:val="center"/>
              <w:rPr>
                <w:sz w:val="20"/>
                <w:szCs w:val="20"/>
              </w:rPr>
            </w:pPr>
            <w:r>
              <w:rPr>
                <w:rFonts w:ascii="Calibri" w:eastAsia="Calibri" w:hAnsi="Calibri" w:cs="Calibri"/>
                <w:sz w:val="20"/>
                <w:szCs w:val="20"/>
              </w:rPr>
              <w:t>-0.088</w:t>
            </w:r>
          </w:p>
        </w:tc>
        <w:tc>
          <w:tcPr>
            <w:tcW w:w="1275" w:type="dxa"/>
            <w:tcBorders>
              <w:top w:val="nil"/>
              <w:left w:val="nil"/>
              <w:bottom w:val="nil"/>
              <w:right w:val="nil"/>
            </w:tcBorders>
            <w:tcMar>
              <w:top w:w="-267" w:type="dxa"/>
              <w:left w:w="-267" w:type="dxa"/>
              <w:bottom w:w="-267" w:type="dxa"/>
              <w:right w:w="-267" w:type="dxa"/>
            </w:tcMar>
            <w:vAlign w:val="bottom"/>
          </w:tcPr>
          <w:p w14:paraId="18DA829A" w14:textId="77777777" w:rsidR="00142F34" w:rsidRDefault="00353792">
            <w:pPr>
              <w:jc w:val="center"/>
              <w:rPr>
                <w:sz w:val="20"/>
                <w:szCs w:val="20"/>
              </w:rPr>
            </w:pPr>
            <w:r>
              <w:rPr>
                <w:rFonts w:ascii="Calibri" w:eastAsia="Calibri" w:hAnsi="Calibri" w:cs="Calibri"/>
                <w:sz w:val="20"/>
                <w:szCs w:val="20"/>
              </w:rPr>
              <w:t>0.447</w:t>
            </w:r>
          </w:p>
        </w:tc>
        <w:tc>
          <w:tcPr>
            <w:tcW w:w="690" w:type="dxa"/>
            <w:tcBorders>
              <w:top w:val="nil"/>
              <w:left w:val="nil"/>
              <w:bottom w:val="nil"/>
              <w:right w:val="nil"/>
            </w:tcBorders>
            <w:tcMar>
              <w:top w:w="-267" w:type="dxa"/>
              <w:left w:w="-267" w:type="dxa"/>
              <w:bottom w:w="-267" w:type="dxa"/>
              <w:right w:w="-267" w:type="dxa"/>
            </w:tcMar>
            <w:vAlign w:val="bottom"/>
          </w:tcPr>
          <w:p w14:paraId="11D0FF2E" w14:textId="77777777" w:rsidR="00142F34" w:rsidRDefault="00353792">
            <w:pPr>
              <w:jc w:val="center"/>
              <w:rPr>
                <w:sz w:val="20"/>
                <w:szCs w:val="20"/>
              </w:rPr>
            </w:pPr>
            <w:r>
              <w:rPr>
                <w:rFonts w:ascii="Calibri" w:eastAsia="Calibri" w:hAnsi="Calibri" w:cs="Calibri"/>
                <w:sz w:val="20"/>
                <w:szCs w:val="20"/>
              </w:rPr>
              <w:t>0.844</w:t>
            </w:r>
          </w:p>
        </w:tc>
        <w:tc>
          <w:tcPr>
            <w:tcW w:w="930" w:type="dxa"/>
            <w:tcBorders>
              <w:top w:val="nil"/>
              <w:left w:val="nil"/>
              <w:bottom w:val="nil"/>
              <w:right w:val="nil"/>
            </w:tcBorders>
            <w:tcMar>
              <w:top w:w="-267" w:type="dxa"/>
              <w:left w:w="-267" w:type="dxa"/>
              <w:bottom w:w="-267" w:type="dxa"/>
              <w:right w:w="-267" w:type="dxa"/>
            </w:tcMar>
            <w:vAlign w:val="bottom"/>
          </w:tcPr>
          <w:p w14:paraId="19DA38CB" w14:textId="77777777" w:rsidR="00142F34" w:rsidRDefault="00353792">
            <w:pPr>
              <w:jc w:val="center"/>
              <w:rPr>
                <w:sz w:val="20"/>
                <w:szCs w:val="20"/>
              </w:rPr>
            </w:pPr>
            <w:r>
              <w:rPr>
                <w:rFonts w:ascii="Calibri" w:eastAsia="Calibri" w:hAnsi="Calibri" w:cs="Calibri"/>
                <w:sz w:val="20"/>
                <w:szCs w:val="20"/>
              </w:rPr>
              <w:t>-0.964</w:t>
            </w:r>
          </w:p>
        </w:tc>
        <w:tc>
          <w:tcPr>
            <w:tcW w:w="945" w:type="dxa"/>
            <w:tcBorders>
              <w:top w:val="nil"/>
              <w:left w:val="nil"/>
              <w:bottom w:val="nil"/>
              <w:right w:val="nil"/>
            </w:tcBorders>
            <w:tcMar>
              <w:top w:w="-267" w:type="dxa"/>
              <w:left w:w="-267" w:type="dxa"/>
              <w:bottom w:w="-267" w:type="dxa"/>
              <w:right w:w="-267" w:type="dxa"/>
            </w:tcMar>
            <w:vAlign w:val="bottom"/>
          </w:tcPr>
          <w:p w14:paraId="63C1763F" w14:textId="77777777" w:rsidR="00142F34" w:rsidRDefault="00353792">
            <w:pPr>
              <w:jc w:val="center"/>
              <w:rPr>
                <w:sz w:val="20"/>
                <w:szCs w:val="20"/>
              </w:rPr>
            </w:pPr>
            <w:r>
              <w:rPr>
                <w:rFonts w:ascii="Calibri" w:eastAsia="Calibri" w:hAnsi="Calibri" w:cs="Calibri"/>
                <w:sz w:val="20"/>
                <w:szCs w:val="20"/>
              </w:rPr>
              <w:t>0.788</w:t>
            </w:r>
          </w:p>
        </w:tc>
        <w:tc>
          <w:tcPr>
            <w:tcW w:w="1680" w:type="dxa"/>
            <w:tcBorders>
              <w:top w:val="nil"/>
              <w:left w:val="nil"/>
              <w:bottom w:val="nil"/>
              <w:right w:val="nil"/>
            </w:tcBorders>
            <w:tcMar>
              <w:top w:w="-267" w:type="dxa"/>
              <w:left w:w="-267" w:type="dxa"/>
              <w:bottom w:w="-267" w:type="dxa"/>
              <w:right w:w="-267" w:type="dxa"/>
            </w:tcMar>
            <w:vAlign w:val="bottom"/>
          </w:tcPr>
          <w:p w14:paraId="0FE23910" w14:textId="77777777" w:rsidR="00142F34" w:rsidRDefault="00353792">
            <w:pPr>
              <w:jc w:val="center"/>
              <w:rPr>
                <w:sz w:val="20"/>
                <w:szCs w:val="20"/>
              </w:rPr>
            </w:pPr>
            <w:r>
              <w:rPr>
                <w:rFonts w:ascii="Calibri" w:eastAsia="Calibri" w:hAnsi="Calibri" w:cs="Calibri"/>
                <w:sz w:val="20"/>
                <w:szCs w:val="20"/>
              </w:rPr>
              <w:t>2</w:t>
            </w:r>
          </w:p>
        </w:tc>
        <w:tc>
          <w:tcPr>
            <w:tcW w:w="1080" w:type="dxa"/>
            <w:tcBorders>
              <w:top w:val="nil"/>
              <w:left w:val="nil"/>
              <w:bottom w:val="nil"/>
              <w:right w:val="nil"/>
            </w:tcBorders>
            <w:tcMar>
              <w:top w:w="-267" w:type="dxa"/>
              <w:left w:w="-267" w:type="dxa"/>
              <w:bottom w:w="-267" w:type="dxa"/>
              <w:right w:w="-267" w:type="dxa"/>
            </w:tcMar>
            <w:vAlign w:val="bottom"/>
          </w:tcPr>
          <w:p w14:paraId="74B3DD0C" w14:textId="77777777" w:rsidR="00142F34" w:rsidRDefault="00353792">
            <w:pPr>
              <w:jc w:val="center"/>
              <w:rPr>
                <w:sz w:val="20"/>
                <w:szCs w:val="20"/>
              </w:rPr>
            </w:pPr>
            <w:r>
              <w:rPr>
                <w:rFonts w:ascii="Calibri" w:eastAsia="Calibri" w:hAnsi="Calibri" w:cs="Calibri"/>
                <w:sz w:val="20"/>
                <w:szCs w:val="20"/>
              </w:rPr>
              <w:t>0.351</w:t>
            </w:r>
          </w:p>
        </w:tc>
        <w:tc>
          <w:tcPr>
            <w:tcW w:w="795" w:type="dxa"/>
            <w:tcBorders>
              <w:top w:val="nil"/>
              <w:left w:val="nil"/>
              <w:bottom w:val="nil"/>
              <w:right w:val="nil"/>
            </w:tcBorders>
            <w:tcMar>
              <w:top w:w="-267" w:type="dxa"/>
              <w:left w:w="-267" w:type="dxa"/>
              <w:bottom w:w="-267" w:type="dxa"/>
              <w:right w:w="-267" w:type="dxa"/>
            </w:tcMar>
            <w:vAlign w:val="bottom"/>
          </w:tcPr>
          <w:p w14:paraId="33340514" w14:textId="77777777" w:rsidR="00142F34" w:rsidRDefault="00353792">
            <w:pPr>
              <w:jc w:val="center"/>
              <w:rPr>
                <w:sz w:val="20"/>
                <w:szCs w:val="20"/>
              </w:rPr>
            </w:pPr>
            <w:r>
              <w:rPr>
                <w:rFonts w:ascii="Calibri" w:eastAsia="Calibri" w:hAnsi="Calibri" w:cs="Calibri"/>
                <w:sz w:val="20"/>
                <w:szCs w:val="20"/>
              </w:rPr>
              <w:t>8.165</w:t>
            </w:r>
          </w:p>
        </w:tc>
      </w:tr>
      <w:tr w:rsidR="00142F34" w14:paraId="47B42E30" w14:textId="77777777">
        <w:tc>
          <w:tcPr>
            <w:tcW w:w="1725" w:type="dxa"/>
            <w:tcBorders>
              <w:top w:val="nil"/>
              <w:left w:val="nil"/>
              <w:bottom w:val="nil"/>
              <w:right w:val="nil"/>
            </w:tcBorders>
            <w:tcMar>
              <w:top w:w="-267" w:type="dxa"/>
              <w:left w:w="-267" w:type="dxa"/>
              <w:bottom w:w="-267" w:type="dxa"/>
              <w:right w:w="-267" w:type="dxa"/>
            </w:tcMar>
            <w:vAlign w:val="bottom"/>
          </w:tcPr>
          <w:p w14:paraId="1F94AADD" w14:textId="77777777" w:rsidR="00142F34" w:rsidRDefault="00353792">
            <w:pPr>
              <w:rPr>
                <w:sz w:val="20"/>
                <w:szCs w:val="20"/>
              </w:rPr>
            </w:pPr>
            <w:r>
              <w:rPr>
                <w:rFonts w:ascii="Calibri" w:eastAsia="Calibri" w:hAnsi="Calibri" w:cs="Calibri"/>
                <w:sz w:val="20"/>
                <w:szCs w:val="20"/>
              </w:rPr>
              <w:t>Central Coast</w:t>
            </w:r>
          </w:p>
        </w:tc>
        <w:tc>
          <w:tcPr>
            <w:tcW w:w="855" w:type="dxa"/>
            <w:tcBorders>
              <w:top w:val="nil"/>
              <w:left w:val="nil"/>
              <w:bottom w:val="nil"/>
              <w:right w:val="nil"/>
            </w:tcBorders>
            <w:tcMar>
              <w:top w:w="-267" w:type="dxa"/>
              <w:left w:w="-267" w:type="dxa"/>
              <w:bottom w:w="-267" w:type="dxa"/>
              <w:right w:w="-267" w:type="dxa"/>
            </w:tcMar>
            <w:vAlign w:val="bottom"/>
          </w:tcPr>
          <w:p w14:paraId="256BA4B2" w14:textId="77777777" w:rsidR="00142F34" w:rsidRDefault="00353792">
            <w:pPr>
              <w:rPr>
                <w:sz w:val="20"/>
                <w:szCs w:val="20"/>
              </w:rPr>
            </w:pPr>
            <w:r>
              <w:rPr>
                <w:rFonts w:ascii="Calibri" w:eastAsia="Calibri" w:hAnsi="Calibri" w:cs="Calibri"/>
                <w:sz w:val="20"/>
                <w:szCs w:val="20"/>
              </w:rPr>
              <w:t>SMR</w:t>
            </w:r>
          </w:p>
        </w:tc>
        <w:tc>
          <w:tcPr>
            <w:tcW w:w="1125" w:type="dxa"/>
            <w:tcBorders>
              <w:top w:val="nil"/>
              <w:left w:val="nil"/>
              <w:bottom w:val="nil"/>
              <w:right w:val="nil"/>
            </w:tcBorders>
            <w:tcMar>
              <w:top w:w="-267" w:type="dxa"/>
              <w:left w:w="-267" w:type="dxa"/>
              <w:bottom w:w="-267" w:type="dxa"/>
              <w:right w:w="-267" w:type="dxa"/>
            </w:tcMar>
            <w:vAlign w:val="bottom"/>
          </w:tcPr>
          <w:p w14:paraId="2D9A1449" w14:textId="77777777" w:rsidR="00142F34" w:rsidRDefault="00353792">
            <w:pPr>
              <w:rPr>
                <w:sz w:val="20"/>
                <w:szCs w:val="20"/>
              </w:rPr>
            </w:pPr>
            <w:r>
              <w:rPr>
                <w:rFonts w:ascii="Calibri" w:eastAsia="Calibri" w:hAnsi="Calibri" w:cs="Calibri"/>
                <w:sz w:val="20"/>
                <w:szCs w:val="20"/>
              </w:rPr>
              <w:t>No-take</w:t>
            </w:r>
          </w:p>
        </w:tc>
        <w:tc>
          <w:tcPr>
            <w:tcW w:w="1485" w:type="dxa"/>
            <w:tcBorders>
              <w:top w:val="nil"/>
              <w:left w:val="nil"/>
              <w:bottom w:val="nil"/>
              <w:right w:val="nil"/>
            </w:tcBorders>
            <w:tcMar>
              <w:top w:w="-267" w:type="dxa"/>
              <w:left w:w="-267" w:type="dxa"/>
              <w:bottom w:w="-267" w:type="dxa"/>
              <w:right w:w="-267" w:type="dxa"/>
            </w:tcMar>
            <w:vAlign w:val="bottom"/>
          </w:tcPr>
          <w:p w14:paraId="0B090346" w14:textId="77777777" w:rsidR="00142F34" w:rsidRDefault="00353792">
            <w:pPr>
              <w:rPr>
                <w:sz w:val="20"/>
                <w:szCs w:val="20"/>
              </w:rPr>
            </w:pPr>
            <w:r>
              <w:rPr>
                <w:rFonts w:ascii="Calibri" w:eastAsia="Calibri" w:hAnsi="Calibri" w:cs="Calibri"/>
                <w:sz w:val="20"/>
                <w:szCs w:val="20"/>
              </w:rPr>
              <w:t>Nontargeted</w:t>
            </w:r>
          </w:p>
        </w:tc>
        <w:tc>
          <w:tcPr>
            <w:tcW w:w="585" w:type="dxa"/>
            <w:tcBorders>
              <w:top w:val="nil"/>
              <w:left w:val="nil"/>
              <w:bottom w:val="nil"/>
              <w:right w:val="nil"/>
            </w:tcBorders>
            <w:tcMar>
              <w:top w:w="-267" w:type="dxa"/>
              <w:left w:w="-267" w:type="dxa"/>
              <w:bottom w:w="-267" w:type="dxa"/>
              <w:right w:w="-267" w:type="dxa"/>
            </w:tcMar>
            <w:vAlign w:val="bottom"/>
          </w:tcPr>
          <w:p w14:paraId="73CF443B" w14:textId="77777777" w:rsidR="00142F34" w:rsidRDefault="00353792">
            <w:pPr>
              <w:jc w:val="center"/>
              <w:rPr>
                <w:sz w:val="20"/>
                <w:szCs w:val="20"/>
              </w:rPr>
            </w:pPr>
            <w:r>
              <w:rPr>
                <w:rFonts w:ascii="Calibri" w:eastAsia="Calibri" w:hAnsi="Calibri" w:cs="Calibri"/>
                <w:sz w:val="20"/>
                <w:szCs w:val="20"/>
              </w:rPr>
              <w:t>0.228</w:t>
            </w:r>
          </w:p>
        </w:tc>
        <w:tc>
          <w:tcPr>
            <w:tcW w:w="1275" w:type="dxa"/>
            <w:tcBorders>
              <w:top w:val="nil"/>
              <w:left w:val="nil"/>
              <w:bottom w:val="nil"/>
              <w:right w:val="nil"/>
            </w:tcBorders>
            <w:tcMar>
              <w:top w:w="-267" w:type="dxa"/>
              <w:left w:w="-267" w:type="dxa"/>
              <w:bottom w:w="-267" w:type="dxa"/>
              <w:right w:w="-267" w:type="dxa"/>
            </w:tcMar>
            <w:vAlign w:val="bottom"/>
          </w:tcPr>
          <w:p w14:paraId="7179874A" w14:textId="77777777" w:rsidR="00142F34" w:rsidRDefault="00353792">
            <w:pPr>
              <w:jc w:val="center"/>
              <w:rPr>
                <w:sz w:val="20"/>
                <w:szCs w:val="20"/>
              </w:rPr>
            </w:pPr>
            <w:r>
              <w:rPr>
                <w:rFonts w:ascii="Calibri" w:eastAsia="Calibri" w:hAnsi="Calibri" w:cs="Calibri"/>
                <w:sz w:val="20"/>
                <w:szCs w:val="20"/>
              </w:rPr>
              <w:t>0.123</w:t>
            </w:r>
          </w:p>
        </w:tc>
        <w:tc>
          <w:tcPr>
            <w:tcW w:w="690" w:type="dxa"/>
            <w:tcBorders>
              <w:top w:val="nil"/>
              <w:left w:val="nil"/>
              <w:bottom w:val="nil"/>
              <w:right w:val="nil"/>
            </w:tcBorders>
            <w:tcMar>
              <w:top w:w="-267" w:type="dxa"/>
              <w:left w:w="-267" w:type="dxa"/>
              <w:bottom w:w="-267" w:type="dxa"/>
              <w:right w:w="-267" w:type="dxa"/>
            </w:tcMar>
            <w:vAlign w:val="bottom"/>
          </w:tcPr>
          <w:p w14:paraId="5E480576" w14:textId="77777777" w:rsidR="00142F34" w:rsidRDefault="00353792">
            <w:pPr>
              <w:jc w:val="center"/>
              <w:rPr>
                <w:sz w:val="20"/>
                <w:szCs w:val="20"/>
              </w:rPr>
            </w:pPr>
            <w:r>
              <w:rPr>
                <w:rFonts w:ascii="Calibri" w:eastAsia="Calibri" w:hAnsi="Calibri" w:cs="Calibri"/>
                <w:sz w:val="20"/>
                <w:szCs w:val="20"/>
              </w:rPr>
              <w:t>0.064</w:t>
            </w:r>
          </w:p>
        </w:tc>
        <w:tc>
          <w:tcPr>
            <w:tcW w:w="930" w:type="dxa"/>
            <w:tcBorders>
              <w:top w:val="nil"/>
              <w:left w:val="nil"/>
              <w:bottom w:val="nil"/>
              <w:right w:val="nil"/>
            </w:tcBorders>
            <w:tcMar>
              <w:top w:w="-267" w:type="dxa"/>
              <w:left w:w="-267" w:type="dxa"/>
              <w:bottom w:w="-267" w:type="dxa"/>
              <w:right w:w="-267" w:type="dxa"/>
            </w:tcMar>
            <w:vAlign w:val="bottom"/>
          </w:tcPr>
          <w:p w14:paraId="0C066925" w14:textId="77777777" w:rsidR="00142F34" w:rsidRDefault="00353792">
            <w:pPr>
              <w:jc w:val="center"/>
              <w:rPr>
                <w:sz w:val="20"/>
                <w:szCs w:val="20"/>
              </w:rPr>
            </w:pPr>
            <w:r>
              <w:rPr>
                <w:rFonts w:ascii="Calibri" w:eastAsia="Calibri" w:hAnsi="Calibri" w:cs="Calibri"/>
                <w:sz w:val="20"/>
                <w:szCs w:val="20"/>
              </w:rPr>
              <w:t>-0.013</w:t>
            </w:r>
          </w:p>
        </w:tc>
        <w:tc>
          <w:tcPr>
            <w:tcW w:w="945" w:type="dxa"/>
            <w:tcBorders>
              <w:top w:val="nil"/>
              <w:left w:val="nil"/>
              <w:bottom w:val="nil"/>
              <w:right w:val="nil"/>
            </w:tcBorders>
            <w:tcMar>
              <w:top w:w="-267" w:type="dxa"/>
              <w:left w:w="-267" w:type="dxa"/>
              <w:bottom w:w="-267" w:type="dxa"/>
              <w:right w:w="-267" w:type="dxa"/>
            </w:tcMar>
            <w:vAlign w:val="bottom"/>
          </w:tcPr>
          <w:p w14:paraId="6CFC6BC8" w14:textId="77777777" w:rsidR="00142F34" w:rsidRDefault="00353792">
            <w:pPr>
              <w:jc w:val="center"/>
              <w:rPr>
                <w:sz w:val="20"/>
                <w:szCs w:val="20"/>
              </w:rPr>
            </w:pPr>
            <w:r>
              <w:rPr>
                <w:rFonts w:ascii="Calibri" w:eastAsia="Calibri" w:hAnsi="Calibri" w:cs="Calibri"/>
                <w:sz w:val="20"/>
                <w:szCs w:val="20"/>
              </w:rPr>
              <w:t>0.468</w:t>
            </w:r>
          </w:p>
        </w:tc>
        <w:tc>
          <w:tcPr>
            <w:tcW w:w="1680" w:type="dxa"/>
            <w:tcBorders>
              <w:top w:val="nil"/>
              <w:left w:val="nil"/>
              <w:bottom w:val="nil"/>
              <w:right w:val="nil"/>
            </w:tcBorders>
            <w:tcMar>
              <w:top w:w="-267" w:type="dxa"/>
              <w:left w:w="-267" w:type="dxa"/>
              <w:bottom w:w="-267" w:type="dxa"/>
              <w:right w:w="-267" w:type="dxa"/>
            </w:tcMar>
            <w:vAlign w:val="bottom"/>
          </w:tcPr>
          <w:p w14:paraId="2ABFD277" w14:textId="77777777" w:rsidR="00142F34" w:rsidRDefault="00353792">
            <w:pPr>
              <w:jc w:val="center"/>
              <w:rPr>
                <w:sz w:val="20"/>
                <w:szCs w:val="20"/>
              </w:rPr>
            </w:pPr>
            <w:r>
              <w:rPr>
                <w:rFonts w:ascii="Calibri" w:eastAsia="Calibri" w:hAnsi="Calibri" w:cs="Calibri"/>
                <w:sz w:val="20"/>
                <w:szCs w:val="20"/>
              </w:rPr>
              <w:t>21</w:t>
            </w:r>
          </w:p>
        </w:tc>
        <w:tc>
          <w:tcPr>
            <w:tcW w:w="1080" w:type="dxa"/>
            <w:tcBorders>
              <w:top w:val="nil"/>
              <w:left w:val="nil"/>
              <w:bottom w:val="nil"/>
              <w:right w:val="nil"/>
            </w:tcBorders>
            <w:tcMar>
              <w:top w:w="-267" w:type="dxa"/>
              <w:left w:w="-267" w:type="dxa"/>
              <w:bottom w:w="-267" w:type="dxa"/>
              <w:right w:w="-267" w:type="dxa"/>
            </w:tcMar>
            <w:vAlign w:val="bottom"/>
          </w:tcPr>
          <w:p w14:paraId="1BF9EDFC" w14:textId="77777777" w:rsidR="00142F34" w:rsidRDefault="00353792">
            <w:pPr>
              <w:jc w:val="center"/>
              <w:rPr>
                <w:sz w:val="20"/>
                <w:szCs w:val="20"/>
              </w:rPr>
            </w:pPr>
            <w:r>
              <w:rPr>
                <w:rFonts w:ascii="Calibri" w:eastAsia="Calibri" w:hAnsi="Calibri" w:cs="Calibri"/>
                <w:sz w:val="20"/>
                <w:szCs w:val="20"/>
              </w:rPr>
              <w:t>0.254</w:t>
            </w:r>
          </w:p>
        </w:tc>
        <w:tc>
          <w:tcPr>
            <w:tcW w:w="795" w:type="dxa"/>
            <w:tcBorders>
              <w:top w:val="nil"/>
              <w:left w:val="nil"/>
              <w:bottom w:val="nil"/>
              <w:right w:val="nil"/>
            </w:tcBorders>
            <w:tcMar>
              <w:top w:w="-267" w:type="dxa"/>
              <w:left w:w="-267" w:type="dxa"/>
              <w:bottom w:w="-267" w:type="dxa"/>
              <w:right w:w="-267" w:type="dxa"/>
            </w:tcMar>
            <w:vAlign w:val="bottom"/>
          </w:tcPr>
          <w:p w14:paraId="5E2B8C5A" w14:textId="77777777" w:rsidR="00142F34" w:rsidRDefault="00353792">
            <w:pPr>
              <w:jc w:val="center"/>
              <w:rPr>
                <w:sz w:val="20"/>
                <w:szCs w:val="20"/>
              </w:rPr>
            </w:pPr>
            <w:r>
              <w:rPr>
                <w:rFonts w:ascii="Calibri" w:eastAsia="Calibri" w:hAnsi="Calibri" w:cs="Calibri"/>
                <w:sz w:val="20"/>
                <w:szCs w:val="20"/>
              </w:rPr>
              <w:t>227.005</w:t>
            </w:r>
          </w:p>
        </w:tc>
      </w:tr>
      <w:tr w:rsidR="00142F34" w14:paraId="37B57E57" w14:textId="77777777">
        <w:tc>
          <w:tcPr>
            <w:tcW w:w="1725" w:type="dxa"/>
            <w:tcBorders>
              <w:top w:val="nil"/>
              <w:left w:val="nil"/>
              <w:bottom w:val="nil"/>
              <w:right w:val="nil"/>
            </w:tcBorders>
            <w:tcMar>
              <w:top w:w="-267" w:type="dxa"/>
              <w:left w:w="-267" w:type="dxa"/>
              <w:bottom w:w="-267" w:type="dxa"/>
              <w:right w:w="-267" w:type="dxa"/>
            </w:tcMar>
            <w:vAlign w:val="bottom"/>
          </w:tcPr>
          <w:p w14:paraId="665CCAF1" w14:textId="77777777" w:rsidR="00142F34" w:rsidRDefault="00353792">
            <w:pPr>
              <w:rPr>
                <w:sz w:val="20"/>
                <w:szCs w:val="20"/>
              </w:rPr>
            </w:pPr>
            <w:r>
              <w:rPr>
                <w:rFonts w:ascii="Calibri" w:eastAsia="Calibri" w:hAnsi="Calibri" w:cs="Calibri"/>
                <w:sz w:val="20"/>
                <w:szCs w:val="20"/>
              </w:rPr>
              <w:t>South Coast</w:t>
            </w:r>
          </w:p>
        </w:tc>
        <w:tc>
          <w:tcPr>
            <w:tcW w:w="855" w:type="dxa"/>
            <w:tcBorders>
              <w:top w:val="nil"/>
              <w:left w:val="nil"/>
              <w:bottom w:val="nil"/>
              <w:right w:val="nil"/>
            </w:tcBorders>
            <w:tcMar>
              <w:top w:w="-267" w:type="dxa"/>
              <w:left w:w="-267" w:type="dxa"/>
              <w:bottom w:w="-267" w:type="dxa"/>
              <w:right w:w="-267" w:type="dxa"/>
            </w:tcMar>
            <w:vAlign w:val="bottom"/>
          </w:tcPr>
          <w:p w14:paraId="10E261C9" w14:textId="77777777" w:rsidR="00142F34" w:rsidRDefault="00353792">
            <w:pPr>
              <w:rPr>
                <w:sz w:val="20"/>
                <w:szCs w:val="20"/>
              </w:rPr>
            </w:pPr>
            <w:r>
              <w:rPr>
                <w:rFonts w:ascii="Calibri" w:eastAsia="Calibri" w:hAnsi="Calibri" w:cs="Calibri"/>
                <w:sz w:val="20"/>
                <w:szCs w:val="20"/>
              </w:rPr>
              <w:t>SMCA</w:t>
            </w:r>
          </w:p>
        </w:tc>
        <w:tc>
          <w:tcPr>
            <w:tcW w:w="1125" w:type="dxa"/>
            <w:tcBorders>
              <w:top w:val="nil"/>
              <w:left w:val="nil"/>
              <w:bottom w:val="nil"/>
              <w:right w:val="nil"/>
            </w:tcBorders>
            <w:tcMar>
              <w:top w:w="-267" w:type="dxa"/>
              <w:left w:w="-267" w:type="dxa"/>
              <w:bottom w:w="-267" w:type="dxa"/>
              <w:right w:w="-267" w:type="dxa"/>
            </w:tcMar>
            <w:vAlign w:val="bottom"/>
          </w:tcPr>
          <w:p w14:paraId="57CE1484" w14:textId="77777777" w:rsidR="00142F34" w:rsidRDefault="00353792">
            <w:pPr>
              <w:rPr>
                <w:sz w:val="20"/>
                <w:szCs w:val="20"/>
              </w:rPr>
            </w:pPr>
            <w:r>
              <w:rPr>
                <w:rFonts w:ascii="Calibri" w:eastAsia="Calibri" w:hAnsi="Calibri" w:cs="Calibri"/>
                <w:sz w:val="20"/>
                <w:szCs w:val="20"/>
              </w:rPr>
              <w:t>Partial-take</w:t>
            </w:r>
          </w:p>
        </w:tc>
        <w:tc>
          <w:tcPr>
            <w:tcW w:w="1485" w:type="dxa"/>
            <w:tcBorders>
              <w:top w:val="nil"/>
              <w:left w:val="nil"/>
              <w:bottom w:val="nil"/>
              <w:right w:val="nil"/>
            </w:tcBorders>
            <w:tcMar>
              <w:top w:w="-267" w:type="dxa"/>
              <w:left w:w="-267" w:type="dxa"/>
              <w:bottom w:w="-267" w:type="dxa"/>
              <w:right w:w="-267" w:type="dxa"/>
            </w:tcMar>
            <w:vAlign w:val="bottom"/>
          </w:tcPr>
          <w:p w14:paraId="17F5E426" w14:textId="77777777" w:rsidR="00142F34" w:rsidRDefault="00353792">
            <w:pPr>
              <w:rPr>
                <w:sz w:val="20"/>
                <w:szCs w:val="20"/>
              </w:rPr>
            </w:pPr>
            <w:r>
              <w:rPr>
                <w:rFonts w:ascii="Calibri" w:eastAsia="Calibri" w:hAnsi="Calibri" w:cs="Calibri"/>
                <w:sz w:val="20"/>
                <w:szCs w:val="20"/>
              </w:rPr>
              <w:t>Targeted</w:t>
            </w:r>
          </w:p>
        </w:tc>
        <w:tc>
          <w:tcPr>
            <w:tcW w:w="585" w:type="dxa"/>
            <w:tcBorders>
              <w:top w:val="nil"/>
              <w:left w:val="nil"/>
              <w:bottom w:val="nil"/>
              <w:right w:val="nil"/>
            </w:tcBorders>
            <w:tcMar>
              <w:top w:w="-267" w:type="dxa"/>
              <w:left w:w="-267" w:type="dxa"/>
              <w:bottom w:w="-267" w:type="dxa"/>
              <w:right w:w="-267" w:type="dxa"/>
            </w:tcMar>
            <w:vAlign w:val="bottom"/>
          </w:tcPr>
          <w:p w14:paraId="4F3E3143" w14:textId="77777777" w:rsidR="00142F34" w:rsidRDefault="00353792">
            <w:pPr>
              <w:jc w:val="center"/>
              <w:rPr>
                <w:sz w:val="20"/>
                <w:szCs w:val="20"/>
              </w:rPr>
            </w:pPr>
            <w:r>
              <w:rPr>
                <w:rFonts w:ascii="Calibri" w:eastAsia="Calibri" w:hAnsi="Calibri" w:cs="Calibri"/>
                <w:sz w:val="20"/>
                <w:szCs w:val="20"/>
              </w:rPr>
              <w:t>0.359</w:t>
            </w:r>
          </w:p>
        </w:tc>
        <w:tc>
          <w:tcPr>
            <w:tcW w:w="1275" w:type="dxa"/>
            <w:tcBorders>
              <w:top w:val="nil"/>
              <w:left w:val="nil"/>
              <w:bottom w:val="nil"/>
              <w:right w:val="nil"/>
            </w:tcBorders>
            <w:tcMar>
              <w:top w:w="-267" w:type="dxa"/>
              <w:left w:w="-267" w:type="dxa"/>
              <w:bottom w:w="-267" w:type="dxa"/>
              <w:right w:w="-267" w:type="dxa"/>
            </w:tcMar>
            <w:vAlign w:val="bottom"/>
          </w:tcPr>
          <w:p w14:paraId="1FF4BEAB" w14:textId="77777777" w:rsidR="00142F34" w:rsidRDefault="00353792">
            <w:pPr>
              <w:jc w:val="center"/>
              <w:rPr>
                <w:sz w:val="20"/>
                <w:szCs w:val="20"/>
              </w:rPr>
            </w:pPr>
            <w:r>
              <w:rPr>
                <w:rFonts w:ascii="Calibri" w:eastAsia="Calibri" w:hAnsi="Calibri" w:cs="Calibri"/>
                <w:sz w:val="20"/>
                <w:szCs w:val="20"/>
              </w:rPr>
              <w:t>0.508</w:t>
            </w:r>
          </w:p>
        </w:tc>
        <w:tc>
          <w:tcPr>
            <w:tcW w:w="690" w:type="dxa"/>
            <w:tcBorders>
              <w:top w:val="nil"/>
              <w:left w:val="nil"/>
              <w:bottom w:val="nil"/>
              <w:right w:val="nil"/>
            </w:tcBorders>
            <w:tcMar>
              <w:top w:w="-267" w:type="dxa"/>
              <w:left w:w="-267" w:type="dxa"/>
              <w:bottom w:w="-267" w:type="dxa"/>
              <w:right w:w="-267" w:type="dxa"/>
            </w:tcMar>
            <w:vAlign w:val="bottom"/>
          </w:tcPr>
          <w:p w14:paraId="0B436C1C" w14:textId="77777777" w:rsidR="00142F34" w:rsidRDefault="00353792">
            <w:pPr>
              <w:jc w:val="center"/>
              <w:rPr>
                <w:sz w:val="20"/>
                <w:szCs w:val="20"/>
              </w:rPr>
            </w:pPr>
            <w:r>
              <w:rPr>
                <w:rFonts w:ascii="Calibri" w:eastAsia="Calibri" w:hAnsi="Calibri" w:cs="Calibri"/>
                <w:sz w:val="20"/>
                <w:szCs w:val="20"/>
              </w:rPr>
              <w:t>0.48</w:t>
            </w:r>
          </w:p>
        </w:tc>
        <w:tc>
          <w:tcPr>
            <w:tcW w:w="930" w:type="dxa"/>
            <w:tcBorders>
              <w:top w:val="nil"/>
              <w:left w:val="nil"/>
              <w:bottom w:val="nil"/>
              <w:right w:val="nil"/>
            </w:tcBorders>
            <w:tcMar>
              <w:top w:w="-267" w:type="dxa"/>
              <w:left w:w="-267" w:type="dxa"/>
              <w:bottom w:w="-267" w:type="dxa"/>
              <w:right w:w="-267" w:type="dxa"/>
            </w:tcMar>
            <w:vAlign w:val="bottom"/>
          </w:tcPr>
          <w:p w14:paraId="34971450" w14:textId="77777777" w:rsidR="00142F34" w:rsidRDefault="00353792">
            <w:pPr>
              <w:jc w:val="center"/>
              <w:rPr>
                <w:sz w:val="20"/>
                <w:szCs w:val="20"/>
              </w:rPr>
            </w:pPr>
            <w:r>
              <w:rPr>
                <w:rFonts w:ascii="Calibri" w:eastAsia="Calibri" w:hAnsi="Calibri" w:cs="Calibri"/>
                <w:sz w:val="20"/>
                <w:szCs w:val="20"/>
              </w:rPr>
              <w:t>-0.637</w:t>
            </w:r>
          </w:p>
        </w:tc>
        <w:tc>
          <w:tcPr>
            <w:tcW w:w="945" w:type="dxa"/>
            <w:tcBorders>
              <w:top w:val="nil"/>
              <w:left w:val="nil"/>
              <w:bottom w:val="nil"/>
              <w:right w:val="nil"/>
            </w:tcBorders>
            <w:tcMar>
              <w:top w:w="-267" w:type="dxa"/>
              <w:left w:w="-267" w:type="dxa"/>
              <w:bottom w:w="-267" w:type="dxa"/>
              <w:right w:w="-267" w:type="dxa"/>
            </w:tcMar>
            <w:vAlign w:val="bottom"/>
          </w:tcPr>
          <w:p w14:paraId="22F30600" w14:textId="77777777" w:rsidR="00142F34" w:rsidRDefault="00353792">
            <w:pPr>
              <w:jc w:val="center"/>
              <w:rPr>
                <w:sz w:val="20"/>
                <w:szCs w:val="20"/>
              </w:rPr>
            </w:pPr>
            <w:r>
              <w:rPr>
                <w:rFonts w:ascii="Calibri" w:eastAsia="Calibri" w:hAnsi="Calibri" w:cs="Calibri"/>
                <w:sz w:val="20"/>
                <w:szCs w:val="20"/>
              </w:rPr>
              <w:t>1.355</w:t>
            </w:r>
          </w:p>
        </w:tc>
        <w:tc>
          <w:tcPr>
            <w:tcW w:w="1680" w:type="dxa"/>
            <w:tcBorders>
              <w:top w:val="nil"/>
              <w:left w:val="nil"/>
              <w:bottom w:val="nil"/>
              <w:right w:val="nil"/>
            </w:tcBorders>
            <w:tcMar>
              <w:top w:w="-267" w:type="dxa"/>
              <w:left w:w="-267" w:type="dxa"/>
              <w:bottom w:w="-267" w:type="dxa"/>
              <w:right w:w="-267" w:type="dxa"/>
            </w:tcMar>
            <w:vAlign w:val="bottom"/>
          </w:tcPr>
          <w:p w14:paraId="6039E5AC" w14:textId="77777777" w:rsidR="00142F34" w:rsidRDefault="00353792">
            <w:pPr>
              <w:jc w:val="center"/>
              <w:rPr>
                <w:sz w:val="20"/>
                <w:szCs w:val="20"/>
              </w:rPr>
            </w:pPr>
            <w:r>
              <w:rPr>
                <w:rFonts w:ascii="Calibri" w:eastAsia="Calibri" w:hAnsi="Calibri" w:cs="Calibri"/>
                <w:sz w:val="20"/>
                <w:szCs w:val="20"/>
              </w:rPr>
              <w:t>5</w:t>
            </w:r>
          </w:p>
        </w:tc>
        <w:tc>
          <w:tcPr>
            <w:tcW w:w="1080" w:type="dxa"/>
            <w:tcBorders>
              <w:top w:val="nil"/>
              <w:left w:val="nil"/>
              <w:bottom w:val="nil"/>
              <w:right w:val="nil"/>
            </w:tcBorders>
            <w:tcMar>
              <w:top w:w="-267" w:type="dxa"/>
              <w:left w:w="-267" w:type="dxa"/>
              <w:bottom w:w="-267" w:type="dxa"/>
              <w:right w:w="-267" w:type="dxa"/>
            </w:tcMar>
            <w:vAlign w:val="bottom"/>
          </w:tcPr>
          <w:p w14:paraId="282CCFC0" w14:textId="77777777" w:rsidR="00142F34" w:rsidRDefault="00353792">
            <w:pPr>
              <w:jc w:val="center"/>
              <w:rPr>
                <w:sz w:val="20"/>
                <w:szCs w:val="20"/>
              </w:rPr>
            </w:pPr>
            <w:r>
              <w:rPr>
                <w:rFonts w:ascii="Calibri" w:eastAsia="Calibri" w:hAnsi="Calibri" w:cs="Calibri"/>
                <w:sz w:val="20"/>
                <w:szCs w:val="20"/>
              </w:rPr>
              <w:t>1.132</w:t>
            </w:r>
          </w:p>
        </w:tc>
        <w:tc>
          <w:tcPr>
            <w:tcW w:w="795" w:type="dxa"/>
            <w:tcBorders>
              <w:top w:val="nil"/>
              <w:left w:val="nil"/>
              <w:bottom w:val="nil"/>
              <w:right w:val="nil"/>
            </w:tcBorders>
            <w:tcMar>
              <w:top w:w="-267" w:type="dxa"/>
              <w:left w:w="-267" w:type="dxa"/>
              <w:bottom w:w="-267" w:type="dxa"/>
              <w:right w:w="-267" w:type="dxa"/>
            </w:tcMar>
            <w:vAlign w:val="bottom"/>
          </w:tcPr>
          <w:p w14:paraId="5A2AD18A" w14:textId="77777777" w:rsidR="00142F34" w:rsidRDefault="00353792">
            <w:pPr>
              <w:jc w:val="center"/>
              <w:rPr>
                <w:sz w:val="20"/>
                <w:szCs w:val="20"/>
              </w:rPr>
            </w:pPr>
            <w:r>
              <w:rPr>
                <w:rFonts w:ascii="Calibri" w:eastAsia="Calibri" w:hAnsi="Calibri" w:cs="Calibri"/>
                <w:sz w:val="20"/>
                <w:szCs w:val="20"/>
              </w:rPr>
              <w:t>41.364</w:t>
            </w:r>
          </w:p>
        </w:tc>
      </w:tr>
      <w:tr w:rsidR="00142F34" w14:paraId="5B979C11" w14:textId="77777777">
        <w:tc>
          <w:tcPr>
            <w:tcW w:w="1725" w:type="dxa"/>
            <w:tcBorders>
              <w:top w:val="nil"/>
              <w:left w:val="nil"/>
              <w:bottom w:val="nil"/>
              <w:right w:val="nil"/>
            </w:tcBorders>
            <w:tcMar>
              <w:top w:w="-267" w:type="dxa"/>
              <w:left w:w="-267" w:type="dxa"/>
              <w:bottom w:w="-267" w:type="dxa"/>
              <w:right w:w="-267" w:type="dxa"/>
            </w:tcMar>
            <w:vAlign w:val="bottom"/>
          </w:tcPr>
          <w:p w14:paraId="48BC95F7" w14:textId="77777777" w:rsidR="00142F34" w:rsidRDefault="00353792">
            <w:pPr>
              <w:rPr>
                <w:sz w:val="20"/>
                <w:szCs w:val="20"/>
              </w:rPr>
            </w:pPr>
            <w:r>
              <w:rPr>
                <w:rFonts w:ascii="Calibri" w:eastAsia="Calibri" w:hAnsi="Calibri" w:cs="Calibri"/>
                <w:sz w:val="20"/>
                <w:szCs w:val="20"/>
              </w:rPr>
              <w:t>South Coast</w:t>
            </w:r>
          </w:p>
        </w:tc>
        <w:tc>
          <w:tcPr>
            <w:tcW w:w="855" w:type="dxa"/>
            <w:tcBorders>
              <w:top w:val="nil"/>
              <w:left w:val="nil"/>
              <w:bottom w:val="nil"/>
              <w:right w:val="nil"/>
            </w:tcBorders>
            <w:tcMar>
              <w:top w:w="-267" w:type="dxa"/>
              <w:left w:w="-267" w:type="dxa"/>
              <w:bottom w:w="-267" w:type="dxa"/>
              <w:right w:w="-267" w:type="dxa"/>
            </w:tcMar>
            <w:vAlign w:val="bottom"/>
          </w:tcPr>
          <w:p w14:paraId="05D1EDB7" w14:textId="77777777" w:rsidR="00142F34" w:rsidRDefault="00353792">
            <w:pPr>
              <w:rPr>
                <w:sz w:val="20"/>
                <w:szCs w:val="20"/>
              </w:rPr>
            </w:pPr>
            <w:r>
              <w:rPr>
                <w:rFonts w:ascii="Calibri" w:eastAsia="Calibri" w:hAnsi="Calibri" w:cs="Calibri"/>
                <w:sz w:val="20"/>
                <w:szCs w:val="20"/>
              </w:rPr>
              <w:t>SMR</w:t>
            </w:r>
          </w:p>
        </w:tc>
        <w:tc>
          <w:tcPr>
            <w:tcW w:w="1125" w:type="dxa"/>
            <w:tcBorders>
              <w:top w:val="nil"/>
              <w:left w:val="nil"/>
              <w:bottom w:val="nil"/>
              <w:right w:val="nil"/>
            </w:tcBorders>
            <w:tcMar>
              <w:top w:w="-267" w:type="dxa"/>
              <w:left w:w="-267" w:type="dxa"/>
              <w:bottom w:w="-267" w:type="dxa"/>
              <w:right w:w="-267" w:type="dxa"/>
            </w:tcMar>
            <w:vAlign w:val="bottom"/>
          </w:tcPr>
          <w:p w14:paraId="619935CF" w14:textId="77777777" w:rsidR="00142F34" w:rsidRDefault="00353792">
            <w:pPr>
              <w:rPr>
                <w:sz w:val="20"/>
                <w:szCs w:val="20"/>
              </w:rPr>
            </w:pPr>
            <w:r>
              <w:rPr>
                <w:rFonts w:ascii="Calibri" w:eastAsia="Calibri" w:hAnsi="Calibri" w:cs="Calibri"/>
                <w:sz w:val="20"/>
                <w:szCs w:val="20"/>
              </w:rPr>
              <w:t>No-take</w:t>
            </w:r>
          </w:p>
        </w:tc>
        <w:tc>
          <w:tcPr>
            <w:tcW w:w="1485" w:type="dxa"/>
            <w:tcBorders>
              <w:top w:val="nil"/>
              <w:left w:val="nil"/>
              <w:bottom w:val="nil"/>
              <w:right w:val="nil"/>
            </w:tcBorders>
            <w:tcMar>
              <w:top w:w="-267" w:type="dxa"/>
              <w:left w:w="-267" w:type="dxa"/>
              <w:bottom w:w="-267" w:type="dxa"/>
              <w:right w:w="-267" w:type="dxa"/>
            </w:tcMar>
            <w:vAlign w:val="bottom"/>
          </w:tcPr>
          <w:p w14:paraId="4DB2261B" w14:textId="77777777" w:rsidR="00142F34" w:rsidRDefault="00353792">
            <w:pPr>
              <w:rPr>
                <w:sz w:val="20"/>
                <w:szCs w:val="20"/>
              </w:rPr>
            </w:pPr>
            <w:r>
              <w:rPr>
                <w:rFonts w:ascii="Calibri" w:eastAsia="Calibri" w:hAnsi="Calibri" w:cs="Calibri"/>
                <w:sz w:val="20"/>
                <w:szCs w:val="20"/>
              </w:rPr>
              <w:t>Targeted</w:t>
            </w:r>
          </w:p>
        </w:tc>
        <w:tc>
          <w:tcPr>
            <w:tcW w:w="585" w:type="dxa"/>
            <w:tcBorders>
              <w:top w:val="nil"/>
              <w:left w:val="nil"/>
              <w:bottom w:val="nil"/>
              <w:right w:val="nil"/>
            </w:tcBorders>
            <w:tcMar>
              <w:top w:w="-267" w:type="dxa"/>
              <w:left w:w="-267" w:type="dxa"/>
              <w:bottom w:w="-267" w:type="dxa"/>
              <w:right w:w="-267" w:type="dxa"/>
            </w:tcMar>
            <w:vAlign w:val="bottom"/>
          </w:tcPr>
          <w:p w14:paraId="466CC6D4" w14:textId="77777777" w:rsidR="00142F34" w:rsidRDefault="00353792">
            <w:pPr>
              <w:jc w:val="center"/>
              <w:rPr>
                <w:sz w:val="20"/>
                <w:szCs w:val="20"/>
              </w:rPr>
            </w:pPr>
            <w:r>
              <w:rPr>
                <w:rFonts w:ascii="Calibri" w:eastAsia="Calibri" w:hAnsi="Calibri" w:cs="Calibri"/>
                <w:sz w:val="20"/>
                <w:szCs w:val="20"/>
              </w:rPr>
              <w:t>0.627</w:t>
            </w:r>
          </w:p>
        </w:tc>
        <w:tc>
          <w:tcPr>
            <w:tcW w:w="1275" w:type="dxa"/>
            <w:tcBorders>
              <w:top w:val="nil"/>
              <w:left w:val="nil"/>
              <w:bottom w:val="nil"/>
              <w:right w:val="nil"/>
            </w:tcBorders>
            <w:tcMar>
              <w:top w:w="-267" w:type="dxa"/>
              <w:left w:w="-267" w:type="dxa"/>
              <w:bottom w:w="-267" w:type="dxa"/>
              <w:right w:w="-267" w:type="dxa"/>
            </w:tcMar>
            <w:vAlign w:val="bottom"/>
          </w:tcPr>
          <w:p w14:paraId="561497DE" w14:textId="77777777" w:rsidR="00142F34" w:rsidRDefault="00353792">
            <w:pPr>
              <w:jc w:val="center"/>
              <w:rPr>
                <w:sz w:val="20"/>
                <w:szCs w:val="20"/>
              </w:rPr>
            </w:pPr>
            <w:r>
              <w:rPr>
                <w:rFonts w:ascii="Calibri" w:eastAsia="Calibri" w:hAnsi="Calibri" w:cs="Calibri"/>
                <w:sz w:val="20"/>
                <w:szCs w:val="20"/>
              </w:rPr>
              <w:t>0.156</w:t>
            </w:r>
          </w:p>
        </w:tc>
        <w:tc>
          <w:tcPr>
            <w:tcW w:w="690" w:type="dxa"/>
            <w:tcBorders>
              <w:top w:val="nil"/>
              <w:left w:val="nil"/>
              <w:bottom w:val="nil"/>
              <w:right w:val="nil"/>
            </w:tcBorders>
            <w:tcMar>
              <w:top w:w="-267" w:type="dxa"/>
              <w:left w:w="-267" w:type="dxa"/>
              <w:bottom w:w="-267" w:type="dxa"/>
              <w:right w:w="-267" w:type="dxa"/>
            </w:tcMar>
            <w:vAlign w:val="bottom"/>
          </w:tcPr>
          <w:p w14:paraId="6F130C38" w14:textId="77777777" w:rsidR="00142F34" w:rsidRDefault="00353792">
            <w:pPr>
              <w:jc w:val="center"/>
              <w:rPr>
                <w:color w:val="FF0000"/>
                <w:sz w:val="20"/>
                <w:szCs w:val="20"/>
              </w:rPr>
            </w:pPr>
            <w:r>
              <w:rPr>
                <w:rFonts w:ascii="Calibri" w:eastAsia="Calibri" w:hAnsi="Calibri" w:cs="Calibri"/>
                <w:color w:val="FF0000"/>
                <w:sz w:val="20"/>
                <w:szCs w:val="20"/>
              </w:rPr>
              <w:t>&lt;0.001</w:t>
            </w:r>
          </w:p>
        </w:tc>
        <w:tc>
          <w:tcPr>
            <w:tcW w:w="930" w:type="dxa"/>
            <w:tcBorders>
              <w:top w:val="nil"/>
              <w:left w:val="nil"/>
              <w:bottom w:val="nil"/>
              <w:right w:val="nil"/>
            </w:tcBorders>
            <w:tcMar>
              <w:top w:w="-267" w:type="dxa"/>
              <w:left w:w="-267" w:type="dxa"/>
              <w:bottom w:w="-267" w:type="dxa"/>
              <w:right w:w="-267" w:type="dxa"/>
            </w:tcMar>
            <w:vAlign w:val="bottom"/>
          </w:tcPr>
          <w:p w14:paraId="48C8A1C0" w14:textId="77777777" w:rsidR="00142F34" w:rsidRDefault="00353792">
            <w:pPr>
              <w:jc w:val="center"/>
              <w:rPr>
                <w:sz w:val="20"/>
                <w:szCs w:val="20"/>
              </w:rPr>
            </w:pPr>
            <w:r>
              <w:rPr>
                <w:rFonts w:ascii="Calibri" w:eastAsia="Calibri" w:hAnsi="Calibri" w:cs="Calibri"/>
                <w:sz w:val="20"/>
                <w:szCs w:val="20"/>
              </w:rPr>
              <w:t>0.321</w:t>
            </w:r>
          </w:p>
        </w:tc>
        <w:tc>
          <w:tcPr>
            <w:tcW w:w="945" w:type="dxa"/>
            <w:tcBorders>
              <w:top w:val="nil"/>
              <w:left w:val="nil"/>
              <w:bottom w:val="nil"/>
              <w:right w:val="nil"/>
            </w:tcBorders>
            <w:tcMar>
              <w:top w:w="-267" w:type="dxa"/>
              <w:left w:w="-267" w:type="dxa"/>
              <w:bottom w:w="-267" w:type="dxa"/>
              <w:right w:w="-267" w:type="dxa"/>
            </w:tcMar>
            <w:vAlign w:val="bottom"/>
          </w:tcPr>
          <w:p w14:paraId="53F221AF" w14:textId="77777777" w:rsidR="00142F34" w:rsidRDefault="00353792">
            <w:pPr>
              <w:jc w:val="center"/>
              <w:rPr>
                <w:sz w:val="20"/>
                <w:szCs w:val="20"/>
              </w:rPr>
            </w:pPr>
            <w:r>
              <w:rPr>
                <w:rFonts w:ascii="Calibri" w:eastAsia="Calibri" w:hAnsi="Calibri" w:cs="Calibri"/>
                <w:sz w:val="20"/>
                <w:szCs w:val="20"/>
              </w:rPr>
              <w:t>0.932</w:t>
            </w:r>
          </w:p>
        </w:tc>
        <w:tc>
          <w:tcPr>
            <w:tcW w:w="1680" w:type="dxa"/>
            <w:tcBorders>
              <w:top w:val="nil"/>
              <w:left w:val="nil"/>
              <w:bottom w:val="nil"/>
              <w:right w:val="nil"/>
            </w:tcBorders>
            <w:tcMar>
              <w:top w:w="-267" w:type="dxa"/>
              <w:left w:w="-267" w:type="dxa"/>
              <w:bottom w:w="-267" w:type="dxa"/>
              <w:right w:w="-267" w:type="dxa"/>
            </w:tcMar>
            <w:vAlign w:val="bottom"/>
          </w:tcPr>
          <w:p w14:paraId="0B0315BD" w14:textId="77777777" w:rsidR="00142F34" w:rsidRDefault="00353792">
            <w:pPr>
              <w:jc w:val="center"/>
              <w:rPr>
                <w:sz w:val="20"/>
                <w:szCs w:val="20"/>
              </w:rPr>
            </w:pPr>
            <w:r>
              <w:rPr>
                <w:rFonts w:ascii="Calibri" w:eastAsia="Calibri" w:hAnsi="Calibri" w:cs="Calibri"/>
                <w:sz w:val="20"/>
                <w:szCs w:val="20"/>
              </w:rPr>
              <w:t>37</w:t>
            </w:r>
          </w:p>
        </w:tc>
        <w:tc>
          <w:tcPr>
            <w:tcW w:w="1080" w:type="dxa"/>
            <w:tcBorders>
              <w:top w:val="nil"/>
              <w:left w:val="nil"/>
              <w:bottom w:val="nil"/>
              <w:right w:val="nil"/>
            </w:tcBorders>
            <w:tcMar>
              <w:top w:w="-267" w:type="dxa"/>
              <w:left w:w="-267" w:type="dxa"/>
              <w:bottom w:w="-267" w:type="dxa"/>
              <w:right w:w="-267" w:type="dxa"/>
            </w:tcMar>
            <w:vAlign w:val="bottom"/>
          </w:tcPr>
          <w:p w14:paraId="10659B00" w14:textId="77777777" w:rsidR="00142F34" w:rsidRDefault="00353792">
            <w:pPr>
              <w:jc w:val="center"/>
              <w:rPr>
                <w:sz w:val="20"/>
                <w:szCs w:val="20"/>
              </w:rPr>
            </w:pPr>
            <w:r>
              <w:rPr>
                <w:rFonts w:ascii="Calibri" w:eastAsia="Calibri" w:hAnsi="Calibri" w:cs="Calibri"/>
                <w:sz w:val="20"/>
                <w:szCs w:val="20"/>
              </w:rPr>
              <w:t>0.724</w:t>
            </w:r>
          </w:p>
        </w:tc>
        <w:tc>
          <w:tcPr>
            <w:tcW w:w="795" w:type="dxa"/>
            <w:tcBorders>
              <w:top w:val="nil"/>
              <w:left w:val="nil"/>
              <w:bottom w:val="nil"/>
              <w:right w:val="nil"/>
            </w:tcBorders>
            <w:tcMar>
              <w:top w:w="-267" w:type="dxa"/>
              <w:left w:w="-267" w:type="dxa"/>
              <w:bottom w:w="-267" w:type="dxa"/>
              <w:right w:w="-267" w:type="dxa"/>
            </w:tcMar>
            <w:vAlign w:val="bottom"/>
          </w:tcPr>
          <w:p w14:paraId="24F81057" w14:textId="77777777" w:rsidR="00142F34" w:rsidRDefault="00353792">
            <w:pPr>
              <w:jc w:val="center"/>
              <w:rPr>
                <w:sz w:val="20"/>
                <w:szCs w:val="20"/>
              </w:rPr>
            </w:pPr>
            <w:r>
              <w:rPr>
                <w:rFonts w:ascii="Calibri" w:eastAsia="Calibri" w:hAnsi="Calibri" w:cs="Calibri"/>
                <w:sz w:val="20"/>
                <w:szCs w:val="20"/>
              </w:rPr>
              <w:t>599.105</w:t>
            </w:r>
          </w:p>
        </w:tc>
      </w:tr>
      <w:tr w:rsidR="00142F34" w14:paraId="2D09D72B" w14:textId="77777777">
        <w:tc>
          <w:tcPr>
            <w:tcW w:w="1725" w:type="dxa"/>
            <w:tcBorders>
              <w:top w:val="nil"/>
              <w:left w:val="nil"/>
              <w:bottom w:val="nil"/>
              <w:right w:val="nil"/>
            </w:tcBorders>
            <w:tcMar>
              <w:top w:w="-267" w:type="dxa"/>
              <w:left w:w="-267" w:type="dxa"/>
              <w:bottom w:w="-267" w:type="dxa"/>
              <w:right w:w="-267" w:type="dxa"/>
            </w:tcMar>
            <w:vAlign w:val="bottom"/>
          </w:tcPr>
          <w:p w14:paraId="624B166F" w14:textId="77777777" w:rsidR="00142F34" w:rsidRDefault="00353792">
            <w:pPr>
              <w:rPr>
                <w:sz w:val="20"/>
                <w:szCs w:val="20"/>
              </w:rPr>
            </w:pPr>
            <w:r>
              <w:rPr>
                <w:rFonts w:ascii="Calibri" w:eastAsia="Calibri" w:hAnsi="Calibri" w:cs="Calibri"/>
                <w:sz w:val="20"/>
                <w:szCs w:val="20"/>
              </w:rPr>
              <w:t>South Coast</w:t>
            </w:r>
          </w:p>
        </w:tc>
        <w:tc>
          <w:tcPr>
            <w:tcW w:w="855" w:type="dxa"/>
            <w:tcBorders>
              <w:top w:val="nil"/>
              <w:left w:val="nil"/>
              <w:bottom w:val="nil"/>
              <w:right w:val="nil"/>
            </w:tcBorders>
            <w:tcMar>
              <w:top w:w="-267" w:type="dxa"/>
              <w:left w:w="-267" w:type="dxa"/>
              <w:bottom w:w="-267" w:type="dxa"/>
              <w:right w:w="-267" w:type="dxa"/>
            </w:tcMar>
            <w:vAlign w:val="bottom"/>
          </w:tcPr>
          <w:p w14:paraId="75A88D7E" w14:textId="77777777" w:rsidR="00142F34" w:rsidRDefault="00353792">
            <w:pPr>
              <w:rPr>
                <w:sz w:val="20"/>
                <w:szCs w:val="20"/>
              </w:rPr>
            </w:pPr>
            <w:r>
              <w:rPr>
                <w:rFonts w:ascii="Calibri" w:eastAsia="Calibri" w:hAnsi="Calibri" w:cs="Calibri"/>
                <w:sz w:val="20"/>
                <w:szCs w:val="20"/>
              </w:rPr>
              <w:t>SMCA</w:t>
            </w:r>
          </w:p>
        </w:tc>
        <w:tc>
          <w:tcPr>
            <w:tcW w:w="1125" w:type="dxa"/>
            <w:tcBorders>
              <w:top w:val="nil"/>
              <w:left w:val="nil"/>
              <w:bottom w:val="nil"/>
              <w:right w:val="nil"/>
            </w:tcBorders>
            <w:tcMar>
              <w:top w:w="-267" w:type="dxa"/>
              <w:left w:w="-267" w:type="dxa"/>
              <w:bottom w:w="-267" w:type="dxa"/>
              <w:right w:w="-267" w:type="dxa"/>
            </w:tcMar>
            <w:vAlign w:val="bottom"/>
          </w:tcPr>
          <w:p w14:paraId="5E490D90" w14:textId="77777777" w:rsidR="00142F34" w:rsidRDefault="00353792">
            <w:pPr>
              <w:rPr>
                <w:sz w:val="20"/>
                <w:szCs w:val="20"/>
              </w:rPr>
            </w:pPr>
            <w:r>
              <w:rPr>
                <w:rFonts w:ascii="Calibri" w:eastAsia="Calibri" w:hAnsi="Calibri" w:cs="Calibri"/>
                <w:sz w:val="20"/>
                <w:szCs w:val="20"/>
              </w:rPr>
              <w:t>Partial-take</w:t>
            </w:r>
          </w:p>
        </w:tc>
        <w:tc>
          <w:tcPr>
            <w:tcW w:w="1485" w:type="dxa"/>
            <w:tcBorders>
              <w:top w:val="nil"/>
              <w:left w:val="nil"/>
              <w:bottom w:val="nil"/>
              <w:right w:val="nil"/>
            </w:tcBorders>
            <w:tcMar>
              <w:top w:w="-267" w:type="dxa"/>
              <w:left w:w="-267" w:type="dxa"/>
              <w:bottom w:w="-267" w:type="dxa"/>
              <w:right w:w="-267" w:type="dxa"/>
            </w:tcMar>
            <w:vAlign w:val="bottom"/>
          </w:tcPr>
          <w:p w14:paraId="339A31A4" w14:textId="77777777" w:rsidR="00142F34" w:rsidRDefault="00353792">
            <w:pPr>
              <w:rPr>
                <w:sz w:val="20"/>
                <w:szCs w:val="20"/>
              </w:rPr>
            </w:pPr>
            <w:r>
              <w:rPr>
                <w:rFonts w:ascii="Calibri" w:eastAsia="Calibri" w:hAnsi="Calibri" w:cs="Calibri"/>
                <w:sz w:val="20"/>
                <w:szCs w:val="20"/>
              </w:rPr>
              <w:t>Nontargeted</w:t>
            </w:r>
          </w:p>
        </w:tc>
        <w:tc>
          <w:tcPr>
            <w:tcW w:w="585" w:type="dxa"/>
            <w:tcBorders>
              <w:top w:val="nil"/>
              <w:left w:val="nil"/>
              <w:bottom w:val="nil"/>
              <w:right w:val="nil"/>
            </w:tcBorders>
            <w:tcMar>
              <w:top w:w="-267" w:type="dxa"/>
              <w:left w:w="-267" w:type="dxa"/>
              <w:bottom w:w="-267" w:type="dxa"/>
              <w:right w:w="-267" w:type="dxa"/>
            </w:tcMar>
            <w:vAlign w:val="bottom"/>
          </w:tcPr>
          <w:p w14:paraId="3D6F42BC" w14:textId="77777777" w:rsidR="00142F34" w:rsidRDefault="00353792">
            <w:pPr>
              <w:jc w:val="center"/>
              <w:rPr>
                <w:sz w:val="20"/>
                <w:szCs w:val="20"/>
              </w:rPr>
            </w:pPr>
            <w:r>
              <w:rPr>
                <w:rFonts w:ascii="Calibri" w:eastAsia="Calibri" w:hAnsi="Calibri" w:cs="Calibri"/>
                <w:sz w:val="20"/>
                <w:szCs w:val="20"/>
              </w:rPr>
              <w:t>-0.289</w:t>
            </w:r>
          </w:p>
        </w:tc>
        <w:tc>
          <w:tcPr>
            <w:tcW w:w="1275" w:type="dxa"/>
            <w:tcBorders>
              <w:top w:val="nil"/>
              <w:left w:val="nil"/>
              <w:bottom w:val="nil"/>
              <w:right w:val="nil"/>
            </w:tcBorders>
            <w:tcMar>
              <w:top w:w="-267" w:type="dxa"/>
              <w:left w:w="-267" w:type="dxa"/>
              <w:bottom w:w="-267" w:type="dxa"/>
              <w:right w:w="-267" w:type="dxa"/>
            </w:tcMar>
            <w:vAlign w:val="bottom"/>
          </w:tcPr>
          <w:p w14:paraId="705FFE2F" w14:textId="77777777" w:rsidR="00142F34" w:rsidRDefault="00353792">
            <w:pPr>
              <w:jc w:val="center"/>
              <w:rPr>
                <w:sz w:val="20"/>
                <w:szCs w:val="20"/>
              </w:rPr>
            </w:pPr>
            <w:r>
              <w:rPr>
                <w:rFonts w:ascii="Calibri" w:eastAsia="Calibri" w:hAnsi="Calibri" w:cs="Calibri"/>
                <w:sz w:val="20"/>
                <w:szCs w:val="20"/>
              </w:rPr>
              <w:t>0.534</w:t>
            </w:r>
          </w:p>
        </w:tc>
        <w:tc>
          <w:tcPr>
            <w:tcW w:w="690" w:type="dxa"/>
            <w:tcBorders>
              <w:top w:val="nil"/>
              <w:left w:val="nil"/>
              <w:bottom w:val="nil"/>
              <w:right w:val="nil"/>
            </w:tcBorders>
            <w:tcMar>
              <w:top w:w="-267" w:type="dxa"/>
              <w:left w:w="-267" w:type="dxa"/>
              <w:bottom w:w="-267" w:type="dxa"/>
              <w:right w:w="-267" w:type="dxa"/>
            </w:tcMar>
            <w:vAlign w:val="bottom"/>
          </w:tcPr>
          <w:p w14:paraId="2DA753C0" w14:textId="77777777" w:rsidR="00142F34" w:rsidRDefault="00353792">
            <w:pPr>
              <w:jc w:val="center"/>
              <w:rPr>
                <w:sz w:val="20"/>
                <w:szCs w:val="20"/>
              </w:rPr>
            </w:pPr>
            <w:r>
              <w:rPr>
                <w:rFonts w:ascii="Calibri" w:eastAsia="Calibri" w:hAnsi="Calibri" w:cs="Calibri"/>
                <w:sz w:val="20"/>
                <w:szCs w:val="20"/>
              </w:rPr>
              <w:t>0.588</w:t>
            </w:r>
          </w:p>
        </w:tc>
        <w:tc>
          <w:tcPr>
            <w:tcW w:w="930" w:type="dxa"/>
            <w:tcBorders>
              <w:top w:val="nil"/>
              <w:left w:val="nil"/>
              <w:bottom w:val="nil"/>
              <w:right w:val="nil"/>
            </w:tcBorders>
            <w:tcMar>
              <w:top w:w="-267" w:type="dxa"/>
              <w:left w:w="-267" w:type="dxa"/>
              <w:bottom w:w="-267" w:type="dxa"/>
              <w:right w:w="-267" w:type="dxa"/>
            </w:tcMar>
            <w:vAlign w:val="bottom"/>
          </w:tcPr>
          <w:p w14:paraId="0744BE33" w14:textId="77777777" w:rsidR="00142F34" w:rsidRDefault="00353792">
            <w:pPr>
              <w:jc w:val="center"/>
              <w:rPr>
                <w:sz w:val="20"/>
                <w:szCs w:val="20"/>
              </w:rPr>
            </w:pPr>
            <w:r>
              <w:rPr>
                <w:rFonts w:ascii="Calibri" w:eastAsia="Calibri" w:hAnsi="Calibri" w:cs="Calibri"/>
                <w:sz w:val="20"/>
                <w:szCs w:val="20"/>
              </w:rPr>
              <w:t>-1.337</w:t>
            </w:r>
          </w:p>
        </w:tc>
        <w:tc>
          <w:tcPr>
            <w:tcW w:w="945" w:type="dxa"/>
            <w:tcBorders>
              <w:top w:val="nil"/>
              <w:left w:val="nil"/>
              <w:bottom w:val="nil"/>
              <w:right w:val="nil"/>
            </w:tcBorders>
            <w:tcMar>
              <w:top w:w="-267" w:type="dxa"/>
              <w:left w:w="-267" w:type="dxa"/>
              <w:bottom w:w="-267" w:type="dxa"/>
              <w:right w:w="-267" w:type="dxa"/>
            </w:tcMar>
            <w:vAlign w:val="bottom"/>
          </w:tcPr>
          <w:p w14:paraId="73416F02" w14:textId="77777777" w:rsidR="00142F34" w:rsidRDefault="00353792">
            <w:pPr>
              <w:jc w:val="center"/>
              <w:rPr>
                <w:sz w:val="20"/>
                <w:szCs w:val="20"/>
              </w:rPr>
            </w:pPr>
            <w:r>
              <w:rPr>
                <w:rFonts w:ascii="Calibri" w:eastAsia="Calibri" w:hAnsi="Calibri" w:cs="Calibri"/>
                <w:sz w:val="20"/>
                <w:szCs w:val="20"/>
              </w:rPr>
              <w:t>0.758</w:t>
            </w:r>
          </w:p>
        </w:tc>
        <w:tc>
          <w:tcPr>
            <w:tcW w:w="1680" w:type="dxa"/>
            <w:tcBorders>
              <w:top w:val="nil"/>
              <w:left w:val="nil"/>
              <w:bottom w:val="nil"/>
              <w:right w:val="nil"/>
            </w:tcBorders>
            <w:tcMar>
              <w:top w:w="-267" w:type="dxa"/>
              <w:left w:w="-267" w:type="dxa"/>
              <w:bottom w:w="-267" w:type="dxa"/>
              <w:right w:w="-267" w:type="dxa"/>
            </w:tcMar>
            <w:vAlign w:val="bottom"/>
          </w:tcPr>
          <w:p w14:paraId="304CA0AE" w14:textId="77777777" w:rsidR="00142F34" w:rsidRDefault="00353792">
            <w:pPr>
              <w:jc w:val="center"/>
              <w:rPr>
                <w:sz w:val="20"/>
                <w:szCs w:val="20"/>
              </w:rPr>
            </w:pPr>
            <w:r>
              <w:rPr>
                <w:rFonts w:ascii="Calibri" w:eastAsia="Calibri" w:hAnsi="Calibri" w:cs="Calibri"/>
                <w:sz w:val="20"/>
                <w:szCs w:val="20"/>
              </w:rPr>
              <w:t>5</w:t>
            </w:r>
          </w:p>
        </w:tc>
        <w:tc>
          <w:tcPr>
            <w:tcW w:w="1080" w:type="dxa"/>
            <w:tcBorders>
              <w:top w:val="nil"/>
              <w:left w:val="nil"/>
              <w:bottom w:val="nil"/>
              <w:right w:val="nil"/>
            </w:tcBorders>
            <w:tcMar>
              <w:top w:w="-267" w:type="dxa"/>
              <w:left w:w="-267" w:type="dxa"/>
              <w:bottom w:w="-267" w:type="dxa"/>
              <w:right w:w="-267" w:type="dxa"/>
            </w:tcMar>
            <w:vAlign w:val="bottom"/>
          </w:tcPr>
          <w:p w14:paraId="06BCFDEB" w14:textId="77777777" w:rsidR="00142F34" w:rsidRDefault="00353792">
            <w:pPr>
              <w:jc w:val="center"/>
              <w:rPr>
                <w:sz w:val="20"/>
                <w:szCs w:val="20"/>
              </w:rPr>
            </w:pPr>
            <w:r>
              <w:rPr>
                <w:rFonts w:ascii="Calibri" w:eastAsia="Calibri" w:hAnsi="Calibri" w:cs="Calibri"/>
                <w:sz w:val="20"/>
                <w:szCs w:val="20"/>
              </w:rPr>
              <w:t>1.289</w:t>
            </w:r>
          </w:p>
        </w:tc>
        <w:tc>
          <w:tcPr>
            <w:tcW w:w="795" w:type="dxa"/>
            <w:tcBorders>
              <w:top w:val="nil"/>
              <w:left w:val="nil"/>
              <w:bottom w:val="nil"/>
              <w:right w:val="nil"/>
            </w:tcBorders>
            <w:tcMar>
              <w:top w:w="-267" w:type="dxa"/>
              <w:left w:w="-267" w:type="dxa"/>
              <w:bottom w:w="-267" w:type="dxa"/>
              <w:right w:w="-267" w:type="dxa"/>
            </w:tcMar>
            <w:vAlign w:val="bottom"/>
          </w:tcPr>
          <w:p w14:paraId="1B65D785" w14:textId="77777777" w:rsidR="00142F34" w:rsidRDefault="00353792">
            <w:pPr>
              <w:jc w:val="center"/>
              <w:rPr>
                <w:sz w:val="20"/>
                <w:szCs w:val="20"/>
              </w:rPr>
            </w:pPr>
            <w:r>
              <w:rPr>
                <w:rFonts w:ascii="Calibri" w:eastAsia="Calibri" w:hAnsi="Calibri" w:cs="Calibri"/>
                <w:sz w:val="20"/>
                <w:szCs w:val="20"/>
              </w:rPr>
              <w:t>27.991</w:t>
            </w:r>
          </w:p>
        </w:tc>
      </w:tr>
      <w:tr w:rsidR="00142F34" w14:paraId="7AD37673" w14:textId="77777777">
        <w:tc>
          <w:tcPr>
            <w:tcW w:w="1725" w:type="dxa"/>
            <w:tcBorders>
              <w:top w:val="nil"/>
              <w:left w:val="nil"/>
              <w:bottom w:val="nil"/>
              <w:right w:val="nil"/>
            </w:tcBorders>
            <w:tcMar>
              <w:top w:w="-267" w:type="dxa"/>
              <w:left w:w="-267" w:type="dxa"/>
              <w:bottom w:w="-267" w:type="dxa"/>
              <w:right w:w="-267" w:type="dxa"/>
            </w:tcMar>
            <w:vAlign w:val="bottom"/>
          </w:tcPr>
          <w:p w14:paraId="6D905BE5" w14:textId="77777777" w:rsidR="00142F34" w:rsidRDefault="00353792">
            <w:pPr>
              <w:rPr>
                <w:sz w:val="20"/>
                <w:szCs w:val="20"/>
              </w:rPr>
            </w:pPr>
            <w:r>
              <w:rPr>
                <w:rFonts w:ascii="Calibri" w:eastAsia="Calibri" w:hAnsi="Calibri" w:cs="Calibri"/>
                <w:sz w:val="20"/>
                <w:szCs w:val="20"/>
              </w:rPr>
              <w:t>South Coast</w:t>
            </w:r>
          </w:p>
        </w:tc>
        <w:tc>
          <w:tcPr>
            <w:tcW w:w="855" w:type="dxa"/>
            <w:tcBorders>
              <w:top w:val="nil"/>
              <w:left w:val="nil"/>
              <w:bottom w:val="nil"/>
              <w:right w:val="nil"/>
            </w:tcBorders>
            <w:tcMar>
              <w:top w:w="-267" w:type="dxa"/>
              <w:left w:w="-267" w:type="dxa"/>
              <w:bottom w:w="-267" w:type="dxa"/>
              <w:right w:w="-267" w:type="dxa"/>
            </w:tcMar>
            <w:vAlign w:val="bottom"/>
          </w:tcPr>
          <w:p w14:paraId="562240C6" w14:textId="77777777" w:rsidR="00142F34" w:rsidRDefault="00353792">
            <w:pPr>
              <w:rPr>
                <w:sz w:val="20"/>
                <w:szCs w:val="20"/>
              </w:rPr>
            </w:pPr>
            <w:r>
              <w:rPr>
                <w:rFonts w:ascii="Calibri" w:eastAsia="Calibri" w:hAnsi="Calibri" w:cs="Calibri"/>
                <w:sz w:val="20"/>
                <w:szCs w:val="20"/>
              </w:rPr>
              <w:t>SMR</w:t>
            </w:r>
          </w:p>
        </w:tc>
        <w:tc>
          <w:tcPr>
            <w:tcW w:w="1125" w:type="dxa"/>
            <w:tcBorders>
              <w:top w:val="nil"/>
              <w:left w:val="nil"/>
              <w:bottom w:val="nil"/>
              <w:right w:val="nil"/>
            </w:tcBorders>
            <w:tcMar>
              <w:top w:w="-267" w:type="dxa"/>
              <w:left w:w="-267" w:type="dxa"/>
              <w:bottom w:w="-267" w:type="dxa"/>
              <w:right w:w="-267" w:type="dxa"/>
            </w:tcMar>
            <w:vAlign w:val="bottom"/>
          </w:tcPr>
          <w:p w14:paraId="7B1BCB03" w14:textId="77777777" w:rsidR="00142F34" w:rsidRDefault="00353792">
            <w:pPr>
              <w:rPr>
                <w:sz w:val="20"/>
                <w:szCs w:val="20"/>
              </w:rPr>
            </w:pPr>
            <w:r>
              <w:rPr>
                <w:rFonts w:ascii="Calibri" w:eastAsia="Calibri" w:hAnsi="Calibri" w:cs="Calibri"/>
                <w:sz w:val="20"/>
                <w:szCs w:val="20"/>
              </w:rPr>
              <w:t>No-take</w:t>
            </w:r>
          </w:p>
        </w:tc>
        <w:tc>
          <w:tcPr>
            <w:tcW w:w="1485" w:type="dxa"/>
            <w:tcBorders>
              <w:top w:val="nil"/>
              <w:left w:val="nil"/>
              <w:bottom w:val="nil"/>
              <w:right w:val="nil"/>
            </w:tcBorders>
            <w:tcMar>
              <w:top w:w="-267" w:type="dxa"/>
              <w:left w:w="-267" w:type="dxa"/>
              <w:bottom w:w="-267" w:type="dxa"/>
              <w:right w:w="-267" w:type="dxa"/>
            </w:tcMar>
            <w:vAlign w:val="bottom"/>
          </w:tcPr>
          <w:p w14:paraId="74481F2F" w14:textId="77777777" w:rsidR="00142F34" w:rsidRDefault="00353792">
            <w:pPr>
              <w:rPr>
                <w:sz w:val="20"/>
                <w:szCs w:val="20"/>
              </w:rPr>
            </w:pPr>
            <w:r>
              <w:rPr>
                <w:rFonts w:ascii="Calibri" w:eastAsia="Calibri" w:hAnsi="Calibri" w:cs="Calibri"/>
                <w:sz w:val="20"/>
                <w:szCs w:val="20"/>
              </w:rPr>
              <w:t>Nontargeted</w:t>
            </w:r>
          </w:p>
        </w:tc>
        <w:tc>
          <w:tcPr>
            <w:tcW w:w="585" w:type="dxa"/>
            <w:tcBorders>
              <w:top w:val="nil"/>
              <w:left w:val="nil"/>
              <w:bottom w:val="nil"/>
              <w:right w:val="nil"/>
            </w:tcBorders>
            <w:tcMar>
              <w:top w:w="-267" w:type="dxa"/>
              <w:left w:w="-267" w:type="dxa"/>
              <w:bottom w:w="-267" w:type="dxa"/>
              <w:right w:w="-267" w:type="dxa"/>
            </w:tcMar>
            <w:vAlign w:val="bottom"/>
          </w:tcPr>
          <w:p w14:paraId="0DE139E6" w14:textId="77777777" w:rsidR="00142F34" w:rsidRDefault="00353792">
            <w:pPr>
              <w:jc w:val="center"/>
              <w:rPr>
                <w:sz w:val="20"/>
                <w:szCs w:val="20"/>
              </w:rPr>
            </w:pPr>
            <w:r>
              <w:rPr>
                <w:rFonts w:ascii="Calibri" w:eastAsia="Calibri" w:hAnsi="Calibri" w:cs="Calibri"/>
                <w:sz w:val="20"/>
                <w:szCs w:val="20"/>
              </w:rPr>
              <w:t>0.15</w:t>
            </w:r>
          </w:p>
        </w:tc>
        <w:tc>
          <w:tcPr>
            <w:tcW w:w="1275" w:type="dxa"/>
            <w:tcBorders>
              <w:top w:val="nil"/>
              <w:left w:val="nil"/>
              <w:bottom w:val="nil"/>
              <w:right w:val="nil"/>
            </w:tcBorders>
            <w:tcMar>
              <w:top w:w="-267" w:type="dxa"/>
              <w:left w:w="-267" w:type="dxa"/>
              <w:bottom w:w="-267" w:type="dxa"/>
              <w:right w:w="-267" w:type="dxa"/>
            </w:tcMar>
            <w:vAlign w:val="bottom"/>
          </w:tcPr>
          <w:p w14:paraId="1476EEB8" w14:textId="77777777" w:rsidR="00142F34" w:rsidRDefault="00353792">
            <w:pPr>
              <w:jc w:val="center"/>
              <w:rPr>
                <w:sz w:val="20"/>
                <w:szCs w:val="20"/>
              </w:rPr>
            </w:pPr>
            <w:r>
              <w:rPr>
                <w:rFonts w:ascii="Calibri" w:eastAsia="Calibri" w:hAnsi="Calibri" w:cs="Calibri"/>
                <w:sz w:val="20"/>
                <w:szCs w:val="20"/>
              </w:rPr>
              <w:t>0.148</w:t>
            </w:r>
          </w:p>
        </w:tc>
        <w:tc>
          <w:tcPr>
            <w:tcW w:w="690" w:type="dxa"/>
            <w:tcBorders>
              <w:top w:val="nil"/>
              <w:left w:val="nil"/>
              <w:bottom w:val="nil"/>
              <w:right w:val="nil"/>
            </w:tcBorders>
            <w:tcMar>
              <w:top w:w="-267" w:type="dxa"/>
              <w:left w:w="-267" w:type="dxa"/>
              <w:bottom w:w="-267" w:type="dxa"/>
              <w:right w:w="-267" w:type="dxa"/>
            </w:tcMar>
            <w:vAlign w:val="bottom"/>
          </w:tcPr>
          <w:p w14:paraId="31B0CB3B" w14:textId="77777777" w:rsidR="00142F34" w:rsidRDefault="00353792">
            <w:pPr>
              <w:jc w:val="center"/>
              <w:rPr>
                <w:sz w:val="20"/>
                <w:szCs w:val="20"/>
              </w:rPr>
            </w:pPr>
            <w:r>
              <w:rPr>
                <w:rFonts w:ascii="Calibri" w:eastAsia="Calibri" w:hAnsi="Calibri" w:cs="Calibri"/>
                <w:sz w:val="20"/>
                <w:szCs w:val="20"/>
              </w:rPr>
              <w:t>0.311</w:t>
            </w:r>
          </w:p>
        </w:tc>
        <w:tc>
          <w:tcPr>
            <w:tcW w:w="930" w:type="dxa"/>
            <w:tcBorders>
              <w:top w:val="nil"/>
              <w:left w:val="nil"/>
              <w:bottom w:val="nil"/>
              <w:right w:val="nil"/>
            </w:tcBorders>
            <w:tcMar>
              <w:top w:w="-267" w:type="dxa"/>
              <w:left w:w="-267" w:type="dxa"/>
              <w:bottom w:w="-267" w:type="dxa"/>
              <w:right w:w="-267" w:type="dxa"/>
            </w:tcMar>
            <w:vAlign w:val="bottom"/>
          </w:tcPr>
          <w:p w14:paraId="66716DB9" w14:textId="77777777" w:rsidR="00142F34" w:rsidRDefault="00353792">
            <w:pPr>
              <w:jc w:val="center"/>
              <w:rPr>
                <w:sz w:val="20"/>
                <w:szCs w:val="20"/>
              </w:rPr>
            </w:pPr>
            <w:r>
              <w:rPr>
                <w:rFonts w:ascii="Calibri" w:eastAsia="Calibri" w:hAnsi="Calibri" w:cs="Calibri"/>
                <w:sz w:val="20"/>
                <w:szCs w:val="20"/>
              </w:rPr>
              <w:t>-0.14</w:t>
            </w:r>
          </w:p>
        </w:tc>
        <w:tc>
          <w:tcPr>
            <w:tcW w:w="945" w:type="dxa"/>
            <w:tcBorders>
              <w:top w:val="nil"/>
              <w:left w:val="nil"/>
              <w:bottom w:val="nil"/>
              <w:right w:val="nil"/>
            </w:tcBorders>
            <w:tcMar>
              <w:top w:w="-267" w:type="dxa"/>
              <w:left w:w="-267" w:type="dxa"/>
              <w:bottom w:w="-267" w:type="dxa"/>
              <w:right w:w="-267" w:type="dxa"/>
            </w:tcMar>
            <w:vAlign w:val="bottom"/>
          </w:tcPr>
          <w:p w14:paraId="288B4380" w14:textId="77777777" w:rsidR="00142F34" w:rsidRDefault="00353792">
            <w:pPr>
              <w:jc w:val="center"/>
              <w:rPr>
                <w:sz w:val="20"/>
                <w:szCs w:val="20"/>
              </w:rPr>
            </w:pPr>
            <w:r>
              <w:rPr>
                <w:rFonts w:ascii="Calibri" w:eastAsia="Calibri" w:hAnsi="Calibri" w:cs="Calibri"/>
                <w:sz w:val="20"/>
                <w:szCs w:val="20"/>
              </w:rPr>
              <w:t>0.439</w:t>
            </w:r>
          </w:p>
        </w:tc>
        <w:tc>
          <w:tcPr>
            <w:tcW w:w="1680" w:type="dxa"/>
            <w:tcBorders>
              <w:top w:val="nil"/>
              <w:left w:val="nil"/>
              <w:bottom w:val="nil"/>
              <w:right w:val="nil"/>
            </w:tcBorders>
            <w:tcMar>
              <w:top w:w="-267" w:type="dxa"/>
              <w:left w:w="-267" w:type="dxa"/>
              <w:bottom w:w="-267" w:type="dxa"/>
              <w:right w:w="-267" w:type="dxa"/>
            </w:tcMar>
            <w:vAlign w:val="bottom"/>
          </w:tcPr>
          <w:p w14:paraId="01A9518E" w14:textId="77777777" w:rsidR="00142F34" w:rsidRDefault="00353792">
            <w:pPr>
              <w:jc w:val="center"/>
              <w:rPr>
                <w:sz w:val="20"/>
                <w:szCs w:val="20"/>
              </w:rPr>
            </w:pPr>
            <w:r>
              <w:rPr>
                <w:rFonts w:ascii="Calibri" w:eastAsia="Calibri" w:hAnsi="Calibri" w:cs="Calibri"/>
                <w:sz w:val="20"/>
                <w:szCs w:val="20"/>
              </w:rPr>
              <w:t>31</w:t>
            </w:r>
          </w:p>
        </w:tc>
        <w:tc>
          <w:tcPr>
            <w:tcW w:w="1080" w:type="dxa"/>
            <w:tcBorders>
              <w:top w:val="nil"/>
              <w:left w:val="nil"/>
              <w:bottom w:val="nil"/>
              <w:right w:val="nil"/>
            </w:tcBorders>
            <w:tcMar>
              <w:top w:w="-267" w:type="dxa"/>
              <w:left w:w="-267" w:type="dxa"/>
              <w:bottom w:w="-267" w:type="dxa"/>
              <w:right w:w="-267" w:type="dxa"/>
            </w:tcMar>
            <w:vAlign w:val="bottom"/>
          </w:tcPr>
          <w:p w14:paraId="57AA7612" w14:textId="77777777" w:rsidR="00142F34" w:rsidRDefault="00353792">
            <w:pPr>
              <w:jc w:val="center"/>
              <w:rPr>
                <w:sz w:val="20"/>
                <w:szCs w:val="20"/>
              </w:rPr>
            </w:pPr>
            <w:r>
              <w:rPr>
                <w:rFonts w:ascii="Calibri" w:eastAsia="Calibri" w:hAnsi="Calibri" w:cs="Calibri"/>
                <w:sz w:val="20"/>
                <w:szCs w:val="20"/>
              </w:rPr>
              <w:t>0.554</w:t>
            </w:r>
          </w:p>
        </w:tc>
        <w:tc>
          <w:tcPr>
            <w:tcW w:w="795" w:type="dxa"/>
            <w:tcBorders>
              <w:top w:val="nil"/>
              <w:left w:val="nil"/>
              <w:bottom w:val="nil"/>
              <w:right w:val="nil"/>
            </w:tcBorders>
            <w:tcMar>
              <w:top w:w="-267" w:type="dxa"/>
              <w:left w:w="-267" w:type="dxa"/>
              <w:bottom w:w="-267" w:type="dxa"/>
              <w:right w:w="-267" w:type="dxa"/>
            </w:tcMar>
            <w:vAlign w:val="bottom"/>
          </w:tcPr>
          <w:p w14:paraId="4180874D" w14:textId="77777777" w:rsidR="00142F34" w:rsidRDefault="00353792">
            <w:pPr>
              <w:jc w:val="center"/>
              <w:rPr>
                <w:sz w:val="20"/>
                <w:szCs w:val="20"/>
              </w:rPr>
            </w:pPr>
            <w:r>
              <w:rPr>
                <w:rFonts w:ascii="Calibri" w:eastAsia="Calibri" w:hAnsi="Calibri" w:cs="Calibri"/>
                <w:sz w:val="20"/>
                <w:szCs w:val="20"/>
              </w:rPr>
              <w:t>308.952</w:t>
            </w:r>
          </w:p>
        </w:tc>
      </w:tr>
    </w:tbl>
    <w:p w14:paraId="1D74260C" w14:textId="77777777" w:rsidR="00142F34" w:rsidRDefault="00142F34">
      <w:pPr>
        <w:rPr>
          <w:sz w:val="20"/>
          <w:szCs w:val="20"/>
        </w:rPr>
      </w:pPr>
    </w:p>
    <w:p w14:paraId="0BE44F0A" w14:textId="77777777" w:rsidR="00142F34" w:rsidRDefault="00142F34">
      <w:pPr>
        <w:rPr>
          <w:sz w:val="20"/>
          <w:szCs w:val="20"/>
        </w:rPr>
      </w:pPr>
    </w:p>
    <w:p w14:paraId="50B8DA58" w14:textId="77777777" w:rsidR="00142F34" w:rsidRDefault="00353792">
      <w:r>
        <w:rPr>
          <w:b/>
        </w:rPr>
        <w:t>Table S8.</w:t>
      </w:r>
      <w:r>
        <w:t xml:space="preserve"> Ecosystem-level</w:t>
      </w:r>
      <w:r>
        <w:rPr>
          <w:b/>
        </w:rPr>
        <w:t xml:space="preserve"> </w:t>
      </w:r>
      <w:r>
        <w:t xml:space="preserve">meta analysis results from meta analyses pooled across MPAs within an ecosystem and target status. </w:t>
      </w:r>
    </w:p>
    <w:p w14:paraId="5E9D4625" w14:textId="77777777" w:rsidR="00142F34" w:rsidRDefault="00142F34">
      <w:pPr>
        <w:rPr>
          <w:sz w:val="20"/>
          <w:szCs w:val="20"/>
        </w:rPr>
      </w:pPr>
    </w:p>
    <w:tbl>
      <w:tblPr>
        <w:tblW w:w="12959"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112"/>
        <w:gridCol w:w="1038"/>
        <w:gridCol w:w="1149"/>
        <w:gridCol w:w="1199"/>
        <w:gridCol w:w="1050"/>
        <w:gridCol w:w="1298"/>
        <w:gridCol w:w="988"/>
        <w:gridCol w:w="1062"/>
        <w:gridCol w:w="1062"/>
        <w:gridCol w:w="1050"/>
        <w:gridCol w:w="951"/>
        <w:gridCol w:w="1000"/>
      </w:tblGrid>
      <w:tr w:rsidR="00142F34" w14:paraId="33D105BA"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5298F406" w14:textId="77777777" w:rsidR="00142F34" w:rsidRDefault="00353792">
            <w:pPr>
              <w:rPr>
                <w:b/>
                <w:sz w:val="20"/>
                <w:szCs w:val="20"/>
              </w:rPr>
            </w:pPr>
            <w:r>
              <w:rPr>
                <w:rFonts w:ascii="Calibri" w:eastAsia="Calibri" w:hAnsi="Calibri" w:cs="Calibri"/>
                <w:b/>
                <w:sz w:val="20"/>
                <w:szCs w:val="20"/>
              </w:rPr>
              <w:t>Ecosystem</w:t>
            </w:r>
          </w:p>
        </w:tc>
        <w:tc>
          <w:tcPr>
            <w:tcW w:w="1037" w:type="dxa"/>
            <w:tcBorders>
              <w:top w:val="nil"/>
              <w:left w:val="nil"/>
              <w:bottom w:val="nil"/>
              <w:right w:val="nil"/>
            </w:tcBorders>
            <w:tcMar>
              <w:top w:w="-267" w:type="dxa"/>
              <w:left w:w="-267" w:type="dxa"/>
              <w:bottom w:w="-267" w:type="dxa"/>
              <w:right w:w="-267" w:type="dxa"/>
            </w:tcMar>
            <w:vAlign w:val="bottom"/>
          </w:tcPr>
          <w:p w14:paraId="50D66A50" w14:textId="77777777" w:rsidR="00142F34" w:rsidRDefault="00353792">
            <w:pPr>
              <w:rPr>
                <w:b/>
                <w:sz w:val="20"/>
                <w:szCs w:val="20"/>
              </w:rPr>
            </w:pPr>
            <w:r>
              <w:rPr>
                <w:rFonts w:ascii="Calibri" w:eastAsia="Calibri" w:hAnsi="Calibri" w:cs="Calibri"/>
                <w:b/>
                <w:sz w:val="20"/>
                <w:szCs w:val="20"/>
              </w:rPr>
              <w:t>MPA type</w:t>
            </w:r>
          </w:p>
        </w:tc>
        <w:tc>
          <w:tcPr>
            <w:tcW w:w="1148" w:type="dxa"/>
            <w:tcBorders>
              <w:top w:val="nil"/>
              <w:left w:val="nil"/>
              <w:bottom w:val="nil"/>
              <w:right w:val="nil"/>
            </w:tcBorders>
            <w:tcMar>
              <w:top w:w="-267" w:type="dxa"/>
              <w:left w:w="-267" w:type="dxa"/>
              <w:bottom w:w="-267" w:type="dxa"/>
              <w:right w:w="-267" w:type="dxa"/>
            </w:tcMar>
            <w:vAlign w:val="bottom"/>
          </w:tcPr>
          <w:p w14:paraId="4CB95AA0" w14:textId="77777777" w:rsidR="00142F34" w:rsidRDefault="00353792">
            <w:pPr>
              <w:rPr>
                <w:b/>
                <w:sz w:val="20"/>
                <w:szCs w:val="20"/>
              </w:rPr>
            </w:pPr>
            <w:r>
              <w:rPr>
                <w:rFonts w:ascii="Calibri" w:eastAsia="Calibri" w:hAnsi="Calibri" w:cs="Calibri"/>
                <w:b/>
                <w:sz w:val="20"/>
                <w:szCs w:val="20"/>
              </w:rPr>
              <w:t>Allowed take</w:t>
            </w:r>
          </w:p>
        </w:tc>
        <w:tc>
          <w:tcPr>
            <w:tcW w:w="1198" w:type="dxa"/>
            <w:tcBorders>
              <w:top w:val="nil"/>
              <w:left w:val="nil"/>
              <w:bottom w:val="nil"/>
              <w:right w:val="nil"/>
            </w:tcBorders>
            <w:tcMar>
              <w:top w:w="-267" w:type="dxa"/>
              <w:left w:w="-267" w:type="dxa"/>
              <w:bottom w:w="-267" w:type="dxa"/>
              <w:right w:w="-267" w:type="dxa"/>
            </w:tcMar>
            <w:vAlign w:val="bottom"/>
          </w:tcPr>
          <w:p w14:paraId="7DD6849D" w14:textId="77777777" w:rsidR="00142F34" w:rsidRDefault="00353792">
            <w:pPr>
              <w:rPr>
                <w:b/>
                <w:sz w:val="20"/>
                <w:szCs w:val="20"/>
              </w:rPr>
            </w:pPr>
            <w:r>
              <w:rPr>
                <w:rFonts w:ascii="Calibri" w:eastAsia="Calibri" w:hAnsi="Calibri" w:cs="Calibri"/>
                <w:b/>
                <w:sz w:val="20"/>
                <w:szCs w:val="20"/>
              </w:rPr>
              <w:t>Target status</w:t>
            </w:r>
          </w:p>
        </w:tc>
        <w:tc>
          <w:tcPr>
            <w:tcW w:w="1050" w:type="dxa"/>
            <w:tcBorders>
              <w:top w:val="nil"/>
              <w:left w:val="nil"/>
              <w:bottom w:val="nil"/>
              <w:right w:val="nil"/>
            </w:tcBorders>
            <w:tcMar>
              <w:top w:w="-267" w:type="dxa"/>
              <w:left w:w="-267" w:type="dxa"/>
              <w:bottom w:w="-267" w:type="dxa"/>
              <w:right w:w="-267" w:type="dxa"/>
            </w:tcMar>
            <w:vAlign w:val="bottom"/>
          </w:tcPr>
          <w:p w14:paraId="29AA68BB" w14:textId="77777777" w:rsidR="00142F34" w:rsidRDefault="00353792">
            <w:pPr>
              <w:jc w:val="center"/>
              <w:rPr>
                <w:b/>
                <w:sz w:val="20"/>
                <w:szCs w:val="20"/>
              </w:rPr>
            </w:pPr>
            <w:r>
              <w:rPr>
                <w:rFonts w:ascii="Calibri" w:eastAsia="Calibri" w:hAnsi="Calibri" w:cs="Calibri"/>
                <w:b/>
                <w:sz w:val="20"/>
                <w:szCs w:val="20"/>
              </w:rPr>
              <w:t>Effect size</w:t>
            </w:r>
          </w:p>
        </w:tc>
        <w:tc>
          <w:tcPr>
            <w:tcW w:w="1297" w:type="dxa"/>
            <w:tcBorders>
              <w:top w:val="nil"/>
              <w:left w:val="nil"/>
              <w:bottom w:val="nil"/>
              <w:right w:val="nil"/>
            </w:tcBorders>
            <w:tcMar>
              <w:top w:w="-267" w:type="dxa"/>
              <w:left w:w="-267" w:type="dxa"/>
              <w:bottom w:w="-267" w:type="dxa"/>
              <w:right w:w="-267" w:type="dxa"/>
            </w:tcMar>
            <w:vAlign w:val="bottom"/>
          </w:tcPr>
          <w:p w14:paraId="0980A4C7" w14:textId="77777777" w:rsidR="00142F34" w:rsidRDefault="00353792">
            <w:pPr>
              <w:jc w:val="center"/>
              <w:rPr>
                <w:b/>
                <w:sz w:val="20"/>
                <w:szCs w:val="20"/>
              </w:rPr>
            </w:pPr>
            <w:r>
              <w:rPr>
                <w:rFonts w:ascii="Calibri" w:eastAsia="Calibri" w:hAnsi="Calibri" w:cs="Calibri"/>
                <w:b/>
                <w:sz w:val="20"/>
                <w:szCs w:val="20"/>
              </w:rPr>
              <w:t>Standard error</w:t>
            </w:r>
          </w:p>
        </w:tc>
        <w:tc>
          <w:tcPr>
            <w:tcW w:w="988" w:type="dxa"/>
            <w:tcBorders>
              <w:top w:val="nil"/>
              <w:left w:val="nil"/>
              <w:bottom w:val="nil"/>
              <w:right w:val="nil"/>
            </w:tcBorders>
            <w:tcMar>
              <w:top w:w="-267" w:type="dxa"/>
              <w:left w:w="-267" w:type="dxa"/>
              <w:bottom w:w="-267" w:type="dxa"/>
              <w:right w:w="-267" w:type="dxa"/>
            </w:tcMar>
            <w:vAlign w:val="bottom"/>
          </w:tcPr>
          <w:p w14:paraId="273E2DC7" w14:textId="77777777" w:rsidR="00142F34" w:rsidRDefault="00353792">
            <w:pPr>
              <w:jc w:val="center"/>
              <w:rPr>
                <w:b/>
                <w:sz w:val="20"/>
                <w:szCs w:val="20"/>
              </w:rPr>
            </w:pPr>
            <w:r>
              <w:rPr>
                <w:rFonts w:ascii="Calibri" w:eastAsia="Calibri" w:hAnsi="Calibri" w:cs="Calibri"/>
                <w:b/>
                <w:sz w:val="20"/>
                <w:szCs w:val="20"/>
              </w:rPr>
              <w:t>P-value</w:t>
            </w:r>
          </w:p>
        </w:tc>
        <w:tc>
          <w:tcPr>
            <w:tcW w:w="1062" w:type="dxa"/>
            <w:tcBorders>
              <w:top w:val="nil"/>
              <w:left w:val="nil"/>
              <w:bottom w:val="nil"/>
              <w:right w:val="nil"/>
            </w:tcBorders>
            <w:tcMar>
              <w:top w:w="-267" w:type="dxa"/>
              <w:left w:w="-267" w:type="dxa"/>
              <w:bottom w:w="-267" w:type="dxa"/>
              <w:right w:w="-267" w:type="dxa"/>
            </w:tcMar>
            <w:vAlign w:val="bottom"/>
          </w:tcPr>
          <w:p w14:paraId="176EE9B6" w14:textId="77777777" w:rsidR="00142F34" w:rsidRDefault="00353792">
            <w:pPr>
              <w:jc w:val="center"/>
              <w:rPr>
                <w:b/>
                <w:sz w:val="20"/>
                <w:szCs w:val="20"/>
              </w:rPr>
            </w:pPr>
            <w:r>
              <w:rPr>
                <w:rFonts w:ascii="Calibri" w:eastAsia="Calibri" w:hAnsi="Calibri" w:cs="Calibri"/>
                <w:b/>
                <w:sz w:val="20"/>
                <w:szCs w:val="20"/>
              </w:rPr>
              <w:t>95% lower</w:t>
            </w:r>
          </w:p>
        </w:tc>
        <w:tc>
          <w:tcPr>
            <w:tcW w:w="1062" w:type="dxa"/>
            <w:tcBorders>
              <w:top w:val="nil"/>
              <w:left w:val="nil"/>
              <w:bottom w:val="nil"/>
              <w:right w:val="nil"/>
            </w:tcBorders>
            <w:tcMar>
              <w:top w:w="-267" w:type="dxa"/>
              <w:left w:w="-267" w:type="dxa"/>
              <w:bottom w:w="-267" w:type="dxa"/>
              <w:right w:w="-267" w:type="dxa"/>
            </w:tcMar>
            <w:vAlign w:val="bottom"/>
          </w:tcPr>
          <w:p w14:paraId="1508AA5C" w14:textId="77777777" w:rsidR="00142F34" w:rsidRDefault="00353792">
            <w:pPr>
              <w:jc w:val="center"/>
              <w:rPr>
                <w:b/>
                <w:sz w:val="20"/>
                <w:szCs w:val="20"/>
              </w:rPr>
            </w:pPr>
            <w:r>
              <w:rPr>
                <w:rFonts w:ascii="Calibri" w:eastAsia="Calibri" w:hAnsi="Calibri" w:cs="Calibri"/>
                <w:b/>
                <w:sz w:val="20"/>
                <w:szCs w:val="20"/>
              </w:rPr>
              <w:t>95% upper</w:t>
            </w:r>
          </w:p>
        </w:tc>
        <w:tc>
          <w:tcPr>
            <w:tcW w:w="1050" w:type="dxa"/>
            <w:tcBorders>
              <w:top w:val="nil"/>
              <w:left w:val="nil"/>
              <w:bottom w:val="nil"/>
              <w:right w:val="nil"/>
            </w:tcBorders>
            <w:tcMar>
              <w:top w:w="-267" w:type="dxa"/>
              <w:left w:w="-267" w:type="dxa"/>
              <w:bottom w:w="-267" w:type="dxa"/>
              <w:right w:w="-267" w:type="dxa"/>
            </w:tcMar>
            <w:vAlign w:val="bottom"/>
          </w:tcPr>
          <w:p w14:paraId="087C4A97" w14:textId="77777777" w:rsidR="00142F34" w:rsidRDefault="00353792">
            <w:pPr>
              <w:jc w:val="center"/>
              <w:rPr>
                <w:b/>
                <w:sz w:val="20"/>
                <w:szCs w:val="20"/>
              </w:rPr>
            </w:pPr>
            <w:r>
              <w:rPr>
                <w:rFonts w:ascii="Calibri" w:eastAsia="Calibri" w:hAnsi="Calibri" w:cs="Calibri"/>
                <w:b/>
                <w:sz w:val="20"/>
                <w:szCs w:val="20"/>
              </w:rPr>
              <w:t>No. MPAs</w:t>
            </w:r>
          </w:p>
        </w:tc>
        <w:tc>
          <w:tcPr>
            <w:tcW w:w="951" w:type="dxa"/>
            <w:tcBorders>
              <w:top w:val="nil"/>
              <w:left w:val="nil"/>
              <w:bottom w:val="nil"/>
              <w:right w:val="nil"/>
            </w:tcBorders>
            <w:tcMar>
              <w:top w:w="-267" w:type="dxa"/>
              <w:left w:w="-267" w:type="dxa"/>
              <w:bottom w:w="-267" w:type="dxa"/>
              <w:right w:w="-267" w:type="dxa"/>
            </w:tcMar>
            <w:vAlign w:val="bottom"/>
          </w:tcPr>
          <w:p w14:paraId="23463B0E" w14:textId="77777777" w:rsidR="00142F34" w:rsidRDefault="00353792">
            <w:pPr>
              <w:jc w:val="center"/>
              <w:rPr>
                <w:b/>
                <w:sz w:val="20"/>
                <w:szCs w:val="20"/>
              </w:rPr>
            </w:pPr>
            <w:r>
              <w:rPr>
                <w:rFonts w:ascii="Calibri" w:eastAsia="Calibri" w:hAnsi="Calibri" w:cs="Calibri"/>
                <w:b/>
                <w:sz w:val="20"/>
                <w:szCs w:val="20"/>
              </w:rPr>
              <w:t>Tau-2</w:t>
            </w:r>
          </w:p>
        </w:tc>
        <w:tc>
          <w:tcPr>
            <w:tcW w:w="1000" w:type="dxa"/>
            <w:tcBorders>
              <w:top w:val="nil"/>
              <w:left w:val="nil"/>
              <w:bottom w:val="nil"/>
              <w:right w:val="nil"/>
            </w:tcBorders>
            <w:tcMar>
              <w:top w:w="-267" w:type="dxa"/>
              <w:left w:w="-267" w:type="dxa"/>
              <w:bottom w:w="-267" w:type="dxa"/>
              <w:right w:w="-267" w:type="dxa"/>
            </w:tcMar>
            <w:vAlign w:val="bottom"/>
          </w:tcPr>
          <w:p w14:paraId="58544467" w14:textId="77777777" w:rsidR="00142F34" w:rsidRDefault="00353792">
            <w:pPr>
              <w:jc w:val="center"/>
              <w:rPr>
                <w:b/>
                <w:sz w:val="20"/>
                <w:szCs w:val="20"/>
              </w:rPr>
            </w:pPr>
            <w:r>
              <w:rPr>
                <w:rFonts w:ascii="Calibri" w:eastAsia="Calibri" w:hAnsi="Calibri" w:cs="Calibri"/>
                <w:b/>
                <w:sz w:val="20"/>
                <w:szCs w:val="20"/>
              </w:rPr>
              <w:t>Q</w:t>
            </w:r>
          </w:p>
        </w:tc>
      </w:tr>
      <w:tr w:rsidR="00142F34" w14:paraId="590B44F7"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74D57008" w14:textId="77777777" w:rsidR="00142F34" w:rsidRDefault="00353792">
            <w:pPr>
              <w:rPr>
                <w:sz w:val="20"/>
                <w:szCs w:val="20"/>
              </w:rPr>
            </w:pPr>
            <w:r>
              <w:rPr>
                <w:rFonts w:ascii="Calibri" w:eastAsia="Calibri" w:hAnsi="Calibri" w:cs="Calibri"/>
                <w:sz w:val="20"/>
                <w:szCs w:val="20"/>
              </w:rPr>
              <w:t>Deep reef</w:t>
            </w:r>
          </w:p>
        </w:tc>
        <w:tc>
          <w:tcPr>
            <w:tcW w:w="1037" w:type="dxa"/>
            <w:tcBorders>
              <w:top w:val="nil"/>
              <w:left w:val="nil"/>
              <w:bottom w:val="nil"/>
              <w:right w:val="nil"/>
            </w:tcBorders>
            <w:tcMar>
              <w:top w:w="-267" w:type="dxa"/>
              <w:left w:w="-267" w:type="dxa"/>
              <w:bottom w:w="-267" w:type="dxa"/>
              <w:right w:w="-267" w:type="dxa"/>
            </w:tcMar>
            <w:vAlign w:val="bottom"/>
          </w:tcPr>
          <w:p w14:paraId="3B37DD57" w14:textId="77777777" w:rsidR="00142F34" w:rsidRDefault="00353792">
            <w:pPr>
              <w:rPr>
                <w:sz w:val="20"/>
                <w:szCs w:val="20"/>
              </w:rPr>
            </w:pPr>
            <w:r>
              <w:rPr>
                <w:rFonts w:ascii="Calibri" w:eastAsia="Calibri" w:hAnsi="Calibri" w:cs="Calibri"/>
                <w:sz w:val="20"/>
                <w:szCs w:val="20"/>
              </w:rPr>
              <w:t>SMCA</w:t>
            </w:r>
          </w:p>
        </w:tc>
        <w:tc>
          <w:tcPr>
            <w:tcW w:w="1148" w:type="dxa"/>
            <w:tcBorders>
              <w:top w:val="nil"/>
              <w:left w:val="nil"/>
              <w:bottom w:val="nil"/>
              <w:right w:val="nil"/>
            </w:tcBorders>
            <w:tcMar>
              <w:top w:w="-267" w:type="dxa"/>
              <w:left w:w="-267" w:type="dxa"/>
              <w:bottom w:w="-267" w:type="dxa"/>
              <w:right w:w="-267" w:type="dxa"/>
            </w:tcMar>
            <w:vAlign w:val="bottom"/>
          </w:tcPr>
          <w:p w14:paraId="693324CD" w14:textId="77777777" w:rsidR="00142F34" w:rsidRDefault="00353792">
            <w:pPr>
              <w:rPr>
                <w:sz w:val="20"/>
                <w:szCs w:val="20"/>
              </w:rPr>
            </w:pPr>
            <w:r>
              <w:rPr>
                <w:rFonts w:ascii="Calibri" w:eastAsia="Calibri" w:hAnsi="Calibri" w:cs="Calibri"/>
                <w:sz w:val="20"/>
                <w:szCs w:val="20"/>
              </w:rPr>
              <w:t>Partial-take</w:t>
            </w:r>
          </w:p>
        </w:tc>
        <w:tc>
          <w:tcPr>
            <w:tcW w:w="1198" w:type="dxa"/>
            <w:tcBorders>
              <w:top w:val="nil"/>
              <w:left w:val="nil"/>
              <w:bottom w:val="nil"/>
              <w:right w:val="nil"/>
            </w:tcBorders>
            <w:tcMar>
              <w:top w:w="-267" w:type="dxa"/>
              <w:left w:w="-267" w:type="dxa"/>
              <w:bottom w:w="-267" w:type="dxa"/>
              <w:right w:w="-267" w:type="dxa"/>
            </w:tcMar>
            <w:vAlign w:val="bottom"/>
          </w:tcPr>
          <w:p w14:paraId="6A17B046" w14:textId="77777777" w:rsidR="00142F34" w:rsidRDefault="00353792">
            <w:pPr>
              <w:rPr>
                <w:sz w:val="20"/>
                <w:szCs w:val="20"/>
              </w:rPr>
            </w:pPr>
            <w:r>
              <w:rPr>
                <w:rFonts w:ascii="Calibri" w:eastAsia="Calibri" w:hAnsi="Calibri" w:cs="Calibri"/>
                <w:sz w:val="20"/>
                <w:szCs w:val="20"/>
              </w:rPr>
              <w:t>Targeted</w:t>
            </w:r>
          </w:p>
        </w:tc>
        <w:tc>
          <w:tcPr>
            <w:tcW w:w="1050" w:type="dxa"/>
            <w:tcBorders>
              <w:top w:val="nil"/>
              <w:left w:val="nil"/>
              <w:bottom w:val="nil"/>
              <w:right w:val="nil"/>
            </w:tcBorders>
            <w:tcMar>
              <w:top w:w="-267" w:type="dxa"/>
              <w:left w:w="-267" w:type="dxa"/>
              <w:bottom w:w="-267" w:type="dxa"/>
              <w:right w:w="-267" w:type="dxa"/>
            </w:tcMar>
            <w:vAlign w:val="bottom"/>
          </w:tcPr>
          <w:p w14:paraId="29D26B89" w14:textId="77777777" w:rsidR="00142F34" w:rsidRDefault="00353792">
            <w:pPr>
              <w:jc w:val="center"/>
              <w:rPr>
                <w:sz w:val="20"/>
                <w:szCs w:val="20"/>
              </w:rPr>
            </w:pPr>
            <w:r>
              <w:rPr>
                <w:rFonts w:ascii="Calibri" w:eastAsia="Calibri" w:hAnsi="Calibri" w:cs="Calibri"/>
                <w:sz w:val="20"/>
                <w:szCs w:val="20"/>
              </w:rPr>
              <w:t>0.898</w:t>
            </w:r>
          </w:p>
        </w:tc>
        <w:tc>
          <w:tcPr>
            <w:tcW w:w="1297" w:type="dxa"/>
            <w:tcBorders>
              <w:top w:val="nil"/>
              <w:left w:val="nil"/>
              <w:bottom w:val="nil"/>
              <w:right w:val="nil"/>
            </w:tcBorders>
            <w:tcMar>
              <w:top w:w="-267" w:type="dxa"/>
              <w:left w:w="-267" w:type="dxa"/>
              <w:bottom w:w="-267" w:type="dxa"/>
              <w:right w:w="-267" w:type="dxa"/>
            </w:tcMar>
            <w:vAlign w:val="bottom"/>
          </w:tcPr>
          <w:p w14:paraId="08743526" w14:textId="77777777" w:rsidR="00142F34" w:rsidRDefault="00353792">
            <w:pPr>
              <w:jc w:val="center"/>
              <w:rPr>
                <w:sz w:val="20"/>
                <w:szCs w:val="20"/>
              </w:rPr>
            </w:pPr>
            <w:r>
              <w:rPr>
                <w:rFonts w:ascii="Calibri" w:eastAsia="Calibri" w:hAnsi="Calibri" w:cs="Calibri"/>
                <w:sz w:val="20"/>
                <w:szCs w:val="20"/>
              </w:rPr>
              <w:t>0.415</w:t>
            </w:r>
          </w:p>
        </w:tc>
        <w:tc>
          <w:tcPr>
            <w:tcW w:w="988" w:type="dxa"/>
            <w:tcBorders>
              <w:top w:val="nil"/>
              <w:left w:val="nil"/>
              <w:bottom w:val="nil"/>
              <w:right w:val="nil"/>
            </w:tcBorders>
            <w:tcMar>
              <w:top w:w="-267" w:type="dxa"/>
              <w:left w:w="-267" w:type="dxa"/>
              <w:bottom w:w="-267" w:type="dxa"/>
              <w:right w:w="-267" w:type="dxa"/>
            </w:tcMar>
            <w:vAlign w:val="bottom"/>
          </w:tcPr>
          <w:p w14:paraId="6D27A621" w14:textId="77777777" w:rsidR="00142F34" w:rsidRDefault="00353792">
            <w:pPr>
              <w:jc w:val="center"/>
              <w:rPr>
                <w:color w:val="FF0000"/>
                <w:sz w:val="20"/>
                <w:szCs w:val="20"/>
              </w:rPr>
            </w:pPr>
            <w:r>
              <w:rPr>
                <w:rFonts w:ascii="Calibri" w:eastAsia="Calibri" w:hAnsi="Calibri" w:cs="Calibri"/>
                <w:color w:val="FF0000"/>
                <w:sz w:val="20"/>
                <w:szCs w:val="20"/>
              </w:rPr>
              <w:t>0.031</w:t>
            </w:r>
          </w:p>
        </w:tc>
        <w:tc>
          <w:tcPr>
            <w:tcW w:w="1062" w:type="dxa"/>
            <w:tcBorders>
              <w:top w:val="nil"/>
              <w:left w:val="nil"/>
              <w:bottom w:val="nil"/>
              <w:right w:val="nil"/>
            </w:tcBorders>
            <w:tcMar>
              <w:top w:w="-267" w:type="dxa"/>
              <w:left w:w="-267" w:type="dxa"/>
              <w:bottom w:w="-267" w:type="dxa"/>
              <w:right w:w="-267" w:type="dxa"/>
            </w:tcMar>
            <w:vAlign w:val="bottom"/>
          </w:tcPr>
          <w:p w14:paraId="251D2A17" w14:textId="77777777" w:rsidR="00142F34" w:rsidRDefault="00353792">
            <w:pPr>
              <w:jc w:val="center"/>
              <w:rPr>
                <w:sz w:val="20"/>
                <w:szCs w:val="20"/>
              </w:rPr>
            </w:pPr>
            <w:r>
              <w:rPr>
                <w:rFonts w:ascii="Calibri" w:eastAsia="Calibri" w:hAnsi="Calibri" w:cs="Calibri"/>
                <w:sz w:val="20"/>
                <w:szCs w:val="20"/>
              </w:rPr>
              <w:t>0.084</w:t>
            </w:r>
          </w:p>
        </w:tc>
        <w:tc>
          <w:tcPr>
            <w:tcW w:w="1062" w:type="dxa"/>
            <w:tcBorders>
              <w:top w:val="nil"/>
              <w:left w:val="nil"/>
              <w:bottom w:val="nil"/>
              <w:right w:val="nil"/>
            </w:tcBorders>
            <w:tcMar>
              <w:top w:w="-267" w:type="dxa"/>
              <w:left w:w="-267" w:type="dxa"/>
              <w:bottom w:w="-267" w:type="dxa"/>
              <w:right w:w="-267" w:type="dxa"/>
            </w:tcMar>
            <w:vAlign w:val="bottom"/>
          </w:tcPr>
          <w:p w14:paraId="6AE46F9F" w14:textId="77777777" w:rsidR="00142F34" w:rsidRDefault="00353792">
            <w:pPr>
              <w:jc w:val="center"/>
              <w:rPr>
                <w:sz w:val="20"/>
                <w:szCs w:val="20"/>
              </w:rPr>
            </w:pPr>
            <w:r>
              <w:rPr>
                <w:rFonts w:ascii="Calibri" w:eastAsia="Calibri" w:hAnsi="Calibri" w:cs="Calibri"/>
                <w:sz w:val="20"/>
                <w:szCs w:val="20"/>
              </w:rPr>
              <w:t>1.712</w:t>
            </w:r>
          </w:p>
        </w:tc>
        <w:tc>
          <w:tcPr>
            <w:tcW w:w="1050" w:type="dxa"/>
            <w:tcBorders>
              <w:top w:val="nil"/>
              <w:left w:val="nil"/>
              <w:bottom w:val="nil"/>
              <w:right w:val="nil"/>
            </w:tcBorders>
            <w:tcMar>
              <w:top w:w="-267" w:type="dxa"/>
              <w:left w:w="-267" w:type="dxa"/>
              <w:bottom w:w="-267" w:type="dxa"/>
              <w:right w:w="-267" w:type="dxa"/>
            </w:tcMar>
            <w:vAlign w:val="bottom"/>
          </w:tcPr>
          <w:p w14:paraId="589B1A9A" w14:textId="77777777" w:rsidR="00142F34" w:rsidRDefault="00353792">
            <w:pPr>
              <w:jc w:val="center"/>
              <w:rPr>
                <w:sz w:val="20"/>
                <w:szCs w:val="20"/>
              </w:rPr>
            </w:pPr>
            <w:r>
              <w:rPr>
                <w:rFonts w:ascii="Calibri" w:eastAsia="Calibri" w:hAnsi="Calibri" w:cs="Calibri"/>
                <w:sz w:val="20"/>
                <w:szCs w:val="20"/>
              </w:rPr>
              <w:t>2</w:t>
            </w:r>
          </w:p>
        </w:tc>
        <w:tc>
          <w:tcPr>
            <w:tcW w:w="951" w:type="dxa"/>
            <w:tcBorders>
              <w:top w:val="nil"/>
              <w:left w:val="nil"/>
              <w:bottom w:val="nil"/>
              <w:right w:val="nil"/>
            </w:tcBorders>
            <w:tcMar>
              <w:top w:w="-267" w:type="dxa"/>
              <w:left w:w="-267" w:type="dxa"/>
              <w:bottom w:w="-267" w:type="dxa"/>
              <w:right w:w="-267" w:type="dxa"/>
            </w:tcMar>
            <w:vAlign w:val="bottom"/>
          </w:tcPr>
          <w:p w14:paraId="515858BE" w14:textId="77777777" w:rsidR="00142F34" w:rsidRDefault="00353792">
            <w:pPr>
              <w:jc w:val="center"/>
              <w:rPr>
                <w:sz w:val="20"/>
                <w:szCs w:val="20"/>
              </w:rPr>
            </w:pPr>
            <w:r>
              <w:rPr>
                <w:rFonts w:ascii="Calibri" w:eastAsia="Calibri" w:hAnsi="Calibri" w:cs="Calibri"/>
                <w:sz w:val="20"/>
                <w:szCs w:val="20"/>
              </w:rPr>
              <w:t>0.232</w:t>
            </w:r>
          </w:p>
        </w:tc>
        <w:tc>
          <w:tcPr>
            <w:tcW w:w="1000" w:type="dxa"/>
            <w:tcBorders>
              <w:top w:val="nil"/>
              <w:left w:val="nil"/>
              <w:bottom w:val="nil"/>
              <w:right w:val="nil"/>
            </w:tcBorders>
            <w:tcMar>
              <w:top w:w="-267" w:type="dxa"/>
              <w:left w:w="-267" w:type="dxa"/>
              <w:bottom w:w="-267" w:type="dxa"/>
              <w:right w:w="-267" w:type="dxa"/>
            </w:tcMar>
            <w:vAlign w:val="bottom"/>
          </w:tcPr>
          <w:p w14:paraId="45513FD9" w14:textId="77777777" w:rsidR="00142F34" w:rsidRDefault="00353792">
            <w:pPr>
              <w:jc w:val="center"/>
              <w:rPr>
                <w:sz w:val="20"/>
                <w:szCs w:val="20"/>
              </w:rPr>
            </w:pPr>
            <w:r>
              <w:rPr>
                <w:rFonts w:ascii="Calibri" w:eastAsia="Calibri" w:hAnsi="Calibri" w:cs="Calibri"/>
                <w:sz w:val="20"/>
                <w:szCs w:val="20"/>
              </w:rPr>
              <w:t>2.985</w:t>
            </w:r>
          </w:p>
        </w:tc>
      </w:tr>
      <w:tr w:rsidR="00142F34" w14:paraId="2351A678"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2061AF78" w14:textId="77777777" w:rsidR="00142F34" w:rsidRDefault="00353792">
            <w:pPr>
              <w:rPr>
                <w:sz w:val="20"/>
                <w:szCs w:val="20"/>
              </w:rPr>
            </w:pPr>
            <w:r>
              <w:rPr>
                <w:rFonts w:ascii="Calibri" w:eastAsia="Calibri" w:hAnsi="Calibri" w:cs="Calibri"/>
                <w:sz w:val="20"/>
                <w:szCs w:val="20"/>
              </w:rPr>
              <w:t>Deep reef</w:t>
            </w:r>
          </w:p>
        </w:tc>
        <w:tc>
          <w:tcPr>
            <w:tcW w:w="1037" w:type="dxa"/>
            <w:tcBorders>
              <w:top w:val="nil"/>
              <w:left w:val="nil"/>
              <w:bottom w:val="nil"/>
              <w:right w:val="nil"/>
            </w:tcBorders>
            <w:tcMar>
              <w:top w:w="-267" w:type="dxa"/>
              <w:left w:w="-267" w:type="dxa"/>
              <w:bottom w:w="-267" w:type="dxa"/>
              <w:right w:w="-267" w:type="dxa"/>
            </w:tcMar>
            <w:vAlign w:val="bottom"/>
          </w:tcPr>
          <w:p w14:paraId="5E954C1C" w14:textId="77777777" w:rsidR="00142F34" w:rsidRDefault="00353792">
            <w:pPr>
              <w:rPr>
                <w:sz w:val="20"/>
                <w:szCs w:val="20"/>
              </w:rPr>
            </w:pPr>
            <w:r>
              <w:rPr>
                <w:rFonts w:ascii="Calibri" w:eastAsia="Calibri" w:hAnsi="Calibri" w:cs="Calibri"/>
                <w:sz w:val="20"/>
                <w:szCs w:val="20"/>
              </w:rPr>
              <w:t>SMR</w:t>
            </w:r>
          </w:p>
        </w:tc>
        <w:tc>
          <w:tcPr>
            <w:tcW w:w="1148" w:type="dxa"/>
            <w:tcBorders>
              <w:top w:val="nil"/>
              <w:left w:val="nil"/>
              <w:bottom w:val="nil"/>
              <w:right w:val="nil"/>
            </w:tcBorders>
            <w:tcMar>
              <w:top w:w="-267" w:type="dxa"/>
              <w:left w:w="-267" w:type="dxa"/>
              <w:bottom w:w="-267" w:type="dxa"/>
              <w:right w:w="-267" w:type="dxa"/>
            </w:tcMar>
            <w:vAlign w:val="bottom"/>
          </w:tcPr>
          <w:p w14:paraId="2095ACE2" w14:textId="77777777" w:rsidR="00142F34" w:rsidRDefault="00353792">
            <w:pPr>
              <w:rPr>
                <w:sz w:val="20"/>
                <w:szCs w:val="20"/>
              </w:rPr>
            </w:pPr>
            <w:r>
              <w:rPr>
                <w:rFonts w:ascii="Calibri" w:eastAsia="Calibri" w:hAnsi="Calibri" w:cs="Calibri"/>
                <w:sz w:val="20"/>
                <w:szCs w:val="20"/>
              </w:rPr>
              <w:t>No-take</w:t>
            </w:r>
          </w:p>
        </w:tc>
        <w:tc>
          <w:tcPr>
            <w:tcW w:w="1198" w:type="dxa"/>
            <w:tcBorders>
              <w:top w:val="nil"/>
              <w:left w:val="nil"/>
              <w:bottom w:val="nil"/>
              <w:right w:val="nil"/>
            </w:tcBorders>
            <w:tcMar>
              <w:top w:w="-267" w:type="dxa"/>
              <w:left w:w="-267" w:type="dxa"/>
              <w:bottom w:w="-267" w:type="dxa"/>
              <w:right w:w="-267" w:type="dxa"/>
            </w:tcMar>
            <w:vAlign w:val="bottom"/>
          </w:tcPr>
          <w:p w14:paraId="2916245B" w14:textId="77777777" w:rsidR="00142F34" w:rsidRDefault="00353792">
            <w:pPr>
              <w:rPr>
                <w:sz w:val="20"/>
                <w:szCs w:val="20"/>
              </w:rPr>
            </w:pPr>
            <w:r>
              <w:rPr>
                <w:rFonts w:ascii="Calibri" w:eastAsia="Calibri" w:hAnsi="Calibri" w:cs="Calibri"/>
                <w:sz w:val="20"/>
                <w:szCs w:val="20"/>
              </w:rPr>
              <w:t>Targeted</w:t>
            </w:r>
          </w:p>
        </w:tc>
        <w:tc>
          <w:tcPr>
            <w:tcW w:w="1050" w:type="dxa"/>
            <w:tcBorders>
              <w:top w:val="nil"/>
              <w:left w:val="nil"/>
              <w:bottom w:val="nil"/>
              <w:right w:val="nil"/>
            </w:tcBorders>
            <w:tcMar>
              <w:top w:w="-267" w:type="dxa"/>
              <w:left w:w="-267" w:type="dxa"/>
              <w:bottom w:w="-267" w:type="dxa"/>
              <w:right w:w="-267" w:type="dxa"/>
            </w:tcMar>
            <w:vAlign w:val="bottom"/>
          </w:tcPr>
          <w:p w14:paraId="517D911F" w14:textId="77777777" w:rsidR="00142F34" w:rsidRDefault="00353792">
            <w:pPr>
              <w:jc w:val="center"/>
              <w:rPr>
                <w:sz w:val="20"/>
                <w:szCs w:val="20"/>
              </w:rPr>
            </w:pPr>
            <w:r>
              <w:rPr>
                <w:rFonts w:ascii="Calibri" w:eastAsia="Calibri" w:hAnsi="Calibri" w:cs="Calibri"/>
                <w:sz w:val="20"/>
                <w:szCs w:val="20"/>
              </w:rPr>
              <w:t>0.185</w:t>
            </w:r>
          </w:p>
        </w:tc>
        <w:tc>
          <w:tcPr>
            <w:tcW w:w="1297" w:type="dxa"/>
            <w:tcBorders>
              <w:top w:val="nil"/>
              <w:left w:val="nil"/>
              <w:bottom w:val="nil"/>
              <w:right w:val="nil"/>
            </w:tcBorders>
            <w:tcMar>
              <w:top w:w="-267" w:type="dxa"/>
              <w:left w:w="-267" w:type="dxa"/>
              <w:bottom w:w="-267" w:type="dxa"/>
              <w:right w:w="-267" w:type="dxa"/>
            </w:tcMar>
            <w:vAlign w:val="bottom"/>
          </w:tcPr>
          <w:p w14:paraId="593538D6" w14:textId="77777777" w:rsidR="00142F34" w:rsidRDefault="00353792">
            <w:pPr>
              <w:jc w:val="center"/>
              <w:rPr>
                <w:sz w:val="20"/>
                <w:szCs w:val="20"/>
              </w:rPr>
            </w:pPr>
            <w:r>
              <w:rPr>
                <w:rFonts w:ascii="Calibri" w:eastAsia="Calibri" w:hAnsi="Calibri" w:cs="Calibri"/>
                <w:sz w:val="20"/>
                <w:szCs w:val="20"/>
              </w:rPr>
              <w:t>0.163</w:t>
            </w:r>
          </w:p>
        </w:tc>
        <w:tc>
          <w:tcPr>
            <w:tcW w:w="988" w:type="dxa"/>
            <w:tcBorders>
              <w:top w:val="nil"/>
              <w:left w:val="nil"/>
              <w:bottom w:val="nil"/>
              <w:right w:val="nil"/>
            </w:tcBorders>
            <w:tcMar>
              <w:top w:w="-267" w:type="dxa"/>
              <w:left w:w="-267" w:type="dxa"/>
              <w:bottom w:w="-267" w:type="dxa"/>
              <w:right w:w="-267" w:type="dxa"/>
            </w:tcMar>
            <w:vAlign w:val="bottom"/>
          </w:tcPr>
          <w:p w14:paraId="69D25D21" w14:textId="77777777" w:rsidR="00142F34" w:rsidRDefault="00353792">
            <w:pPr>
              <w:jc w:val="center"/>
              <w:rPr>
                <w:sz w:val="20"/>
                <w:szCs w:val="20"/>
              </w:rPr>
            </w:pPr>
            <w:r>
              <w:rPr>
                <w:rFonts w:ascii="Calibri" w:eastAsia="Calibri" w:hAnsi="Calibri" w:cs="Calibri"/>
                <w:sz w:val="20"/>
                <w:szCs w:val="20"/>
              </w:rPr>
              <w:t>0.254</w:t>
            </w:r>
          </w:p>
        </w:tc>
        <w:tc>
          <w:tcPr>
            <w:tcW w:w="1062" w:type="dxa"/>
            <w:tcBorders>
              <w:top w:val="nil"/>
              <w:left w:val="nil"/>
              <w:bottom w:val="nil"/>
              <w:right w:val="nil"/>
            </w:tcBorders>
            <w:tcMar>
              <w:top w:w="-267" w:type="dxa"/>
              <w:left w:w="-267" w:type="dxa"/>
              <w:bottom w:w="-267" w:type="dxa"/>
              <w:right w:w="-267" w:type="dxa"/>
            </w:tcMar>
            <w:vAlign w:val="bottom"/>
          </w:tcPr>
          <w:p w14:paraId="464BB0B3" w14:textId="77777777" w:rsidR="00142F34" w:rsidRDefault="00353792">
            <w:pPr>
              <w:jc w:val="center"/>
              <w:rPr>
                <w:sz w:val="20"/>
                <w:szCs w:val="20"/>
              </w:rPr>
            </w:pPr>
            <w:r>
              <w:rPr>
                <w:rFonts w:ascii="Calibri" w:eastAsia="Calibri" w:hAnsi="Calibri" w:cs="Calibri"/>
                <w:sz w:val="20"/>
                <w:szCs w:val="20"/>
              </w:rPr>
              <w:t>-0.133</w:t>
            </w:r>
          </w:p>
        </w:tc>
        <w:tc>
          <w:tcPr>
            <w:tcW w:w="1062" w:type="dxa"/>
            <w:tcBorders>
              <w:top w:val="nil"/>
              <w:left w:val="nil"/>
              <w:bottom w:val="nil"/>
              <w:right w:val="nil"/>
            </w:tcBorders>
            <w:tcMar>
              <w:top w:w="-267" w:type="dxa"/>
              <w:left w:w="-267" w:type="dxa"/>
              <w:bottom w:w="-267" w:type="dxa"/>
              <w:right w:w="-267" w:type="dxa"/>
            </w:tcMar>
            <w:vAlign w:val="bottom"/>
          </w:tcPr>
          <w:p w14:paraId="60C6AA94" w14:textId="77777777" w:rsidR="00142F34" w:rsidRDefault="00353792">
            <w:pPr>
              <w:jc w:val="center"/>
              <w:rPr>
                <w:sz w:val="20"/>
                <w:szCs w:val="20"/>
              </w:rPr>
            </w:pPr>
            <w:r>
              <w:rPr>
                <w:rFonts w:ascii="Calibri" w:eastAsia="Calibri" w:hAnsi="Calibri" w:cs="Calibri"/>
                <w:sz w:val="20"/>
                <w:szCs w:val="20"/>
              </w:rPr>
              <w:t>0.504</w:t>
            </w:r>
          </w:p>
        </w:tc>
        <w:tc>
          <w:tcPr>
            <w:tcW w:w="1050" w:type="dxa"/>
            <w:tcBorders>
              <w:top w:val="nil"/>
              <w:left w:val="nil"/>
              <w:bottom w:val="nil"/>
              <w:right w:val="nil"/>
            </w:tcBorders>
            <w:tcMar>
              <w:top w:w="-267" w:type="dxa"/>
              <w:left w:w="-267" w:type="dxa"/>
              <w:bottom w:w="-267" w:type="dxa"/>
              <w:right w:w="-267" w:type="dxa"/>
            </w:tcMar>
            <w:vAlign w:val="bottom"/>
          </w:tcPr>
          <w:p w14:paraId="408ACAA7" w14:textId="77777777" w:rsidR="00142F34" w:rsidRDefault="00353792">
            <w:pPr>
              <w:jc w:val="center"/>
              <w:rPr>
                <w:sz w:val="20"/>
                <w:szCs w:val="20"/>
              </w:rPr>
            </w:pPr>
            <w:r>
              <w:rPr>
                <w:rFonts w:ascii="Calibri" w:eastAsia="Calibri" w:hAnsi="Calibri" w:cs="Calibri"/>
                <w:sz w:val="20"/>
                <w:szCs w:val="20"/>
              </w:rPr>
              <w:t>17</w:t>
            </w:r>
          </w:p>
        </w:tc>
        <w:tc>
          <w:tcPr>
            <w:tcW w:w="951" w:type="dxa"/>
            <w:tcBorders>
              <w:top w:val="nil"/>
              <w:left w:val="nil"/>
              <w:bottom w:val="nil"/>
              <w:right w:val="nil"/>
            </w:tcBorders>
            <w:tcMar>
              <w:top w:w="-267" w:type="dxa"/>
              <w:left w:w="-267" w:type="dxa"/>
              <w:bottom w:w="-267" w:type="dxa"/>
              <w:right w:w="-267" w:type="dxa"/>
            </w:tcMar>
            <w:vAlign w:val="bottom"/>
          </w:tcPr>
          <w:p w14:paraId="278D4F2C" w14:textId="77777777" w:rsidR="00142F34" w:rsidRDefault="00353792">
            <w:pPr>
              <w:jc w:val="center"/>
              <w:rPr>
                <w:sz w:val="20"/>
                <w:szCs w:val="20"/>
              </w:rPr>
            </w:pPr>
            <w:r>
              <w:rPr>
                <w:rFonts w:ascii="Calibri" w:eastAsia="Calibri" w:hAnsi="Calibri" w:cs="Calibri"/>
                <w:sz w:val="20"/>
                <w:szCs w:val="20"/>
              </w:rPr>
              <w:t>0.296</w:t>
            </w:r>
          </w:p>
        </w:tc>
        <w:tc>
          <w:tcPr>
            <w:tcW w:w="1000" w:type="dxa"/>
            <w:tcBorders>
              <w:top w:val="nil"/>
              <w:left w:val="nil"/>
              <w:bottom w:val="nil"/>
              <w:right w:val="nil"/>
            </w:tcBorders>
            <w:tcMar>
              <w:top w:w="-267" w:type="dxa"/>
              <w:left w:w="-267" w:type="dxa"/>
              <w:bottom w:w="-267" w:type="dxa"/>
              <w:right w:w="-267" w:type="dxa"/>
            </w:tcMar>
            <w:vAlign w:val="bottom"/>
          </w:tcPr>
          <w:p w14:paraId="7323110A" w14:textId="77777777" w:rsidR="00142F34" w:rsidRDefault="00353792">
            <w:pPr>
              <w:jc w:val="center"/>
              <w:rPr>
                <w:sz w:val="20"/>
                <w:szCs w:val="20"/>
              </w:rPr>
            </w:pPr>
            <w:r>
              <w:rPr>
                <w:rFonts w:ascii="Calibri" w:eastAsia="Calibri" w:hAnsi="Calibri" w:cs="Calibri"/>
                <w:sz w:val="20"/>
                <w:szCs w:val="20"/>
              </w:rPr>
              <w:t>54.662</w:t>
            </w:r>
          </w:p>
        </w:tc>
      </w:tr>
      <w:tr w:rsidR="00142F34" w14:paraId="2FAA1F98"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0E6C0A69" w14:textId="77777777" w:rsidR="00142F34" w:rsidRDefault="00353792">
            <w:pPr>
              <w:rPr>
                <w:sz w:val="20"/>
                <w:szCs w:val="20"/>
              </w:rPr>
            </w:pPr>
            <w:r>
              <w:rPr>
                <w:rFonts w:ascii="Calibri" w:eastAsia="Calibri" w:hAnsi="Calibri" w:cs="Calibri"/>
                <w:sz w:val="20"/>
                <w:szCs w:val="20"/>
              </w:rPr>
              <w:t>Deep reef</w:t>
            </w:r>
          </w:p>
        </w:tc>
        <w:tc>
          <w:tcPr>
            <w:tcW w:w="1037" w:type="dxa"/>
            <w:tcBorders>
              <w:top w:val="nil"/>
              <w:left w:val="nil"/>
              <w:bottom w:val="nil"/>
              <w:right w:val="nil"/>
            </w:tcBorders>
            <w:tcMar>
              <w:top w:w="-267" w:type="dxa"/>
              <w:left w:w="-267" w:type="dxa"/>
              <w:bottom w:w="-267" w:type="dxa"/>
              <w:right w:w="-267" w:type="dxa"/>
            </w:tcMar>
            <w:vAlign w:val="bottom"/>
          </w:tcPr>
          <w:p w14:paraId="61D81630" w14:textId="77777777" w:rsidR="00142F34" w:rsidRDefault="00353792">
            <w:pPr>
              <w:rPr>
                <w:sz w:val="20"/>
                <w:szCs w:val="20"/>
              </w:rPr>
            </w:pPr>
            <w:r>
              <w:rPr>
                <w:rFonts w:ascii="Calibri" w:eastAsia="Calibri" w:hAnsi="Calibri" w:cs="Calibri"/>
                <w:sz w:val="20"/>
                <w:szCs w:val="20"/>
              </w:rPr>
              <w:t>SMCA</w:t>
            </w:r>
          </w:p>
        </w:tc>
        <w:tc>
          <w:tcPr>
            <w:tcW w:w="1148" w:type="dxa"/>
            <w:tcBorders>
              <w:top w:val="nil"/>
              <w:left w:val="nil"/>
              <w:bottom w:val="nil"/>
              <w:right w:val="nil"/>
            </w:tcBorders>
            <w:tcMar>
              <w:top w:w="-267" w:type="dxa"/>
              <w:left w:w="-267" w:type="dxa"/>
              <w:bottom w:w="-267" w:type="dxa"/>
              <w:right w:w="-267" w:type="dxa"/>
            </w:tcMar>
            <w:vAlign w:val="bottom"/>
          </w:tcPr>
          <w:p w14:paraId="39D82A8C" w14:textId="77777777" w:rsidR="00142F34" w:rsidRDefault="00353792">
            <w:pPr>
              <w:rPr>
                <w:sz w:val="20"/>
                <w:szCs w:val="20"/>
              </w:rPr>
            </w:pPr>
            <w:r>
              <w:rPr>
                <w:rFonts w:ascii="Calibri" w:eastAsia="Calibri" w:hAnsi="Calibri" w:cs="Calibri"/>
                <w:sz w:val="20"/>
                <w:szCs w:val="20"/>
              </w:rPr>
              <w:t>Partial-take</w:t>
            </w:r>
          </w:p>
        </w:tc>
        <w:tc>
          <w:tcPr>
            <w:tcW w:w="1198" w:type="dxa"/>
            <w:tcBorders>
              <w:top w:val="nil"/>
              <w:left w:val="nil"/>
              <w:bottom w:val="nil"/>
              <w:right w:val="nil"/>
            </w:tcBorders>
            <w:tcMar>
              <w:top w:w="-267" w:type="dxa"/>
              <w:left w:w="-267" w:type="dxa"/>
              <w:bottom w:w="-267" w:type="dxa"/>
              <w:right w:w="-267" w:type="dxa"/>
            </w:tcMar>
            <w:vAlign w:val="bottom"/>
          </w:tcPr>
          <w:p w14:paraId="34E5010C" w14:textId="77777777" w:rsidR="00142F34" w:rsidRDefault="00353792">
            <w:pPr>
              <w:rPr>
                <w:sz w:val="20"/>
                <w:szCs w:val="20"/>
              </w:rPr>
            </w:pPr>
            <w:r>
              <w:rPr>
                <w:rFonts w:ascii="Calibri" w:eastAsia="Calibri" w:hAnsi="Calibri" w:cs="Calibri"/>
                <w:sz w:val="20"/>
                <w:szCs w:val="20"/>
              </w:rPr>
              <w:t>Nontargeted</w:t>
            </w:r>
          </w:p>
        </w:tc>
        <w:tc>
          <w:tcPr>
            <w:tcW w:w="1050" w:type="dxa"/>
            <w:tcBorders>
              <w:top w:val="nil"/>
              <w:left w:val="nil"/>
              <w:bottom w:val="nil"/>
              <w:right w:val="nil"/>
            </w:tcBorders>
            <w:tcMar>
              <w:top w:w="-267" w:type="dxa"/>
              <w:left w:w="-267" w:type="dxa"/>
              <w:bottom w:w="-267" w:type="dxa"/>
              <w:right w:w="-267" w:type="dxa"/>
            </w:tcMar>
            <w:vAlign w:val="bottom"/>
          </w:tcPr>
          <w:p w14:paraId="5065E813" w14:textId="77777777" w:rsidR="00142F34" w:rsidRDefault="00353792">
            <w:pPr>
              <w:jc w:val="center"/>
              <w:rPr>
                <w:sz w:val="20"/>
                <w:szCs w:val="20"/>
              </w:rPr>
            </w:pPr>
            <w:r>
              <w:rPr>
                <w:rFonts w:ascii="Calibri" w:eastAsia="Calibri" w:hAnsi="Calibri" w:cs="Calibri"/>
                <w:sz w:val="20"/>
                <w:szCs w:val="20"/>
              </w:rPr>
              <w:t>0.948</w:t>
            </w:r>
          </w:p>
        </w:tc>
        <w:tc>
          <w:tcPr>
            <w:tcW w:w="1297" w:type="dxa"/>
            <w:tcBorders>
              <w:top w:val="nil"/>
              <w:left w:val="nil"/>
              <w:bottom w:val="nil"/>
              <w:right w:val="nil"/>
            </w:tcBorders>
            <w:tcMar>
              <w:top w:w="-267" w:type="dxa"/>
              <w:left w:w="-267" w:type="dxa"/>
              <w:bottom w:w="-267" w:type="dxa"/>
              <w:right w:w="-267" w:type="dxa"/>
            </w:tcMar>
            <w:vAlign w:val="bottom"/>
          </w:tcPr>
          <w:p w14:paraId="7084FC03" w14:textId="77777777" w:rsidR="00142F34" w:rsidRDefault="00353792">
            <w:pPr>
              <w:jc w:val="center"/>
              <w:rPr>
                <w:sz w:val="20"/>
                <w:szCs w:val="20"/>
              </w:rPr>
            </w:pPr>
            <w:r>
              <w:rPr>
                <w:rFonts w:ascii="Calibri" w:eastAsia="Calibri" w:hAnsi="Calibri" w:cs="Calibri"/>
                <w:sz w:val="20"/>
                <w:szCs w:val="20"/>
              </w:rPr>
              <w:t>0.409</w:t>
            </w:r>
          </w:p>
        </w:tc>
        <w:tc>
          <w:tcPr>
            <w:tcW w:w="988" w:type="dxa"/>
            <w:tcBorders>
              <w:top w:val="nil"/>
              <w:left w:val="nil"/>
              <w:bottom w:val="nil"/>
              <w:right w:val="nil"/>
            </w:tcBorders>
            <w:tcMar>
              <w:top w:w="-267" w:type="dxa"/>
              <w:left w:w="-267" w:type="dxa"/>
              <w:bottom w:w="-267" w:type="dxa"/>
              <w:right w:w="-267" w:type="dxa"/>
            </w:tcMar>
            <w:vAlign w:val="bottom"/>
          </w:tcPr>
          <w:p w14:paraId="38C4FA7F" w14:textId="77777777" w:rsidR="00142F34" w:rsidRDefault="00353792">
            <w:pPr>
              <w:jc w:val="center"/>
              <w:rPr>
                <w:color w:val="FF0000"/>
                <w:sz w:val="20"/>
                <w:szCs w:val="20"/>
              </w:rPr>
            </w:pPr>
            <w:r>
              <w:rPr>
                <w:rFonts w:ascii="Calibri" w:eastAsia="Calibri" w:hAnsi="Calibri" w:cs="Calibri"/>
                <w:color w:val="FF0000"/>
                <w:sz w:val="20"/>
                <w:szCs w:val="20"/>
              </w:rPr>
              <w:t>0.021</w:t>
            </w:r>
          </w:p>
        </w:tc>
        <w:tc>
          <w:tcPr>
            <w:tcW w:w="1062" w:type="dxa"/>
            <w:tcBorders>
              <w:top w:val="nil"/>
              <w:left w:val="nil"/>
              <w:bottom w:val="nil"/>
              <w:right w:val="nil"/>
            </w:tcBorders>
            <w:tcMar>
              <w:top w:w="-267" w:type="dxa"/>
              <w:left w:w="-267" w:type="dxa"/>
              <w:bottom w:w="-267" w:type="dxa"/>
              <w:right w:w="-267" w:type="dxa"/>
            </w:tcMar>
            <w:vAlign w:val="bottom"/>
          </w:tcPr>
          <w:p w14:paraId="77CABA44" w14:textId="77777777" w:rsidR="00142F34" w:rsidRDefault="00353792">
            <w:pPr>
              <w:jc w:val="center"/>
              <w:rPr>
                <w:sz w:val="20"/>
                <w:szCs w:val="20"/>
              </w:rPr>
            </w:pPr>
            <w:r>
              <w:rPr>
                <w:rFonts w:ascii="Calibri" w:eastAsia="Calibri" w:hAnsi="Calibri" w:cs="Calibri"/>
                <w:sz w:val="20"/>
                <w:szCs w:val="20"/>
              </w:rPr>
              <w:t>0.146</w:t>
            </w:r>
          </w:p>
        </w:tc>
        <w:tc>
          <w:tcPr>
            <w:tcW w:w="1062" w:type="dxa"/>
            <w:tcBorders>
              <w:top w:val="nil"/>
              <w:left w:val="nil"/>
              <w:bottom w:val="nil"/>
              <w:right w:val="nil"/>
            </w:tcBorders>
            <w:tcMar>
              <w:top w:w="-267" w:type="dxa"/>
              <w:left w:w="-267" w:type="dxa"/>
              <w:bottom w:w="-267" w:type="dxa"/>
              <w:right w:w="-267" w:type="dxa"/>
            </w:tcMar>
            <w:vAlign w:val="bottom"/>
          </w:tcPr>
          <w:p w14:paraId="3758C4A1" w14:textId="77777777" w:rsidR="00142F34" w:rsidRDefault="00353792">
            <w:pPr>
              <w:jc w:val="center"/>
              <w:rPr>
                <w:sz w:val="20"/>
                <w:szCs w:val="20"/>
              </w:rPr>
            </w:pPr>
            <w:r>
              <w:rPr>
                <w:rFonts w:ascii="Calibri" w:eastAsia="Calibri" w:hAnsi="Calibri" w:cs="Calibri"/>
                <w:sz w:val="20"/>
                <w:szCs w:val="20"/>
              </w:rPr>
              <w:t>1.749</w:t>
            </w:r>
          </w:p>
        </w:tc>
        <w:tc>
          <w:tcPr>
            <w:tcW w:w="1050" w:type="dxa"/>
            <w:tcBorders>
              <w:top w:val="nil"/>
              <w:left w:val="nil"/>
              <w:bottom w:val="nil"/>
              <w:right w:val="nil"/>
            </w:tcBorders>
            <w:tcMar>
              <w:top w:w="-267" w:type="dxa"/>
              <w:left w:w="-267" w:type="dxa"/>
              <w:bottom w:w="-267" w:type="dxa"/>
              <w:right w:w="-267" w:type="dxa"/>
            </w:tcMar>
            <w:vAlign w:val="bottom"/>
          </w:tcPr>
          <w:p w14:paraId="637C2CFA" w14:textId="77777777" w:rsidR="00142F34" w:rsidRDefault="00353792">
            <w:pPr>
              <w:jc w:val="center"/>
              <w:rPr>
                <w:sz w:val="20"/>
                <w:szCs w:val="20"/>
              </w:rPr>
            </w:pPr>
            <w:r>
              <w:rPr>
                <w:rFonts w:ascii="Calibri" w:eastAsia="Calibri" w:hAnsi="Calibri" w:cs="Calibri"/>
                <w:sz w:val="20"/>
                <w:szCs w:val="20"/>
              </w:rPr>
              <w:t>2</w:t>
            </w:r>
          </w:p>
        </w:tc>
        <w:tc>
          <w:tcPr>
            <w:tcW w:w="951" w:type="dxa"/>
            <w:tcBorders>
              <w:top w:val="nil"/>
              <w:left w:val="nil"/>
              <w:bottom w:val="nil"/>
              <w:right w:val="nil"/>
            </w:tcBorders>
            <w:tcMar>
              <w:top w:w="-267" w:type="dxa"/>
              <w:left w:w="-267" w:type="dxa"/>
              <w:bottom w:w="-267" w:type="dxa"/>
              <w:right w:w="-267" w:type="dxa"/>
            </w:tcMar>
            <w:vAlign w:val="bottom"/>
          </w:tcPr>
          <w:p w14:paraId="2DD66084" w14:textId="77777777" w:rsidR="00142F34" w:rsidRDefault="00353792">
            <w:pPr>
              <w:jc w:val="center"/>
              <w:rPr>
                <w:sz w:val="20"/>
                <w:szCs w:val="20"/>
              </w:rPr>
            </w:pPr>
            <w:r>
              <w:rPr>
                <w:rFonts w:ascii="Calibri" w:eastAsia="Calibri" w:hAnsi="Calibri" w:cs="Calibri"/>
                <w:sz w:val="20"/>
                <w:szCs w:val="20"/>
              </w:rPr>
              <w:t>0.333</w:t>
            </w:r>
          </w:p>
        </w:tc>
        <w:tc>
          <w:tcPr>
            <w:tcW w:w="1000" w:type="dxa"/>
            <w:tcBorders>
              <w:top w:val="nil"/>
              <w:left w:val="nil"/>
              <w:bottom w:val="nil"/>
              <w:right w:val="nil"/>
            </w:tcBorders>
            <w:tcMar>
              <w:top w:w="-267" w:type="dxa"/>
              <w:left w:w="-267" w:type="dxa"/>
              <w:bottom w:w="-267" w:type="dxa"/>
              <w:right w:w="-267" w:type="dxa"/>
            </w:tcMar>
            <w:vAlign w:val="bottom"/>
          </w:tcPr>
          <w:p w14:paraId="14417ECC" w14:textId="77777777" w:rsidR="00142F34" w:rsidRDefault="00353792">
            <w:pPr>
              <w:jc w:val="center"/>
              <w:rPr>
                <w:sz w:val="20"/>
                <w:szCs w:val="20"/>
              </w:rPr>
            </w:pPr>
            <w:r>
              <w:rPr>
                <w:rFonts w:ascii="Calibri" w:eastAsia="Calibri" w:hAnsi="Calibri" w:cs="Calibri"/>
                <w:sz w:val="20"/>
                <w:szCs w:val="20"/>
              </w:rPr>
              <w:t>282.304</w:t>
            </w:r>
          </w:p>
        </w:tc>
      </w:tr>
      <w:tr w:rsidR="00142F34" w14:paraId="1F4D56F3"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2C8AC8A3" w14:textId="77777777" w:rsidR="00142F34" w:rsidRDefault="00353792">
            <w:pPr>
              <w:rPr>
                <w:sz w:val="20"/>
                <w:szCs w:val="20"/>
              </w:rPr>
            </w:pPr>
            <w:r>
              <w:rPr>
                <w:rFonts w:ascii="Calibri" w:eastAsia="Calibri" w:hAnsi="Calibri" w:cs="Calibri"/>
                <w:sz w:val="20"/>
                <w:szCs w:val="20"/>
              </w:rPr>
              <w:t>Deep reef</w:t>
            </w:r>
          </w:p>
        </w:tc>
        <w:tc>
          <w:tcPr>
            <w:tcW w:w="1037" w:type="dxa"/>
            <w:tcBorders>
              <w:top w:val="nil"/>
              <w:left w:val="nil"/>
              <w:bottom w:val="nil"/>
              <w:right w:val="nil"/>
            </w:tcBorders>
            <w:tcMar>
              <w:top w:w="-267" w:type="dxa"/>
              <w:left w:w="-267" w:type="dxa"/>
              <w:bottom w:w="-267" w:type="dxa"/>
              <w:right w:w="-267" w:type="dxa"/>
            </w:tcMar>
            <w:vAlign w:val="bottom"/>
          </w:tcPr>
          <w:p w14:paraId="633FD474" w14:textId="77777777" w:rsidR="00142F34" w:rsidRDefault="00353792">
            <w:pPr>
              <w:rPr>
                <w:sz w:val="20"/>
                <w:szCs w:val="20"/>
              </w:rPr>
            </w:pPr>
            <w:r>
              <w:rPr>
                <w:rFonts w:ascii="Calibri" w:eastAsia="Calibri" w:hAnsi="Calibri" w:cs="Calibri"/>
                <w:sz w:val="20"/>
                <w:szCs w:val="20"/>
              </w:rPr>
              <w:t>SMR</w:t>
            </w:r>
          </w:p>
        </w:tc>
        <w:tc>
          <w:tcPr>
            <w:tcW w:w="1148" w:type="dxa"/>
            <w:tcBorders>
              <w:top w:val="nil"/>
              <w:left w:val="nil"/>
              <w:bottom w:val="nil"/>
              <w:right w:val="nil"/>
            </w:tcBorders>
            <w:tcMar>
              <w:top w:w="-267" w:type="dxa"/>
              <w:left w:w="-267" w:type="dxa"/>
              <w:bottom w:w="-267" w:type="dxa"/>
              <w:right w:w="-267" w:type="dxa"/>
            </w:tcMar>
            <w:vAlign w:val="bottom"/>
          </w:tcPr>
          <w:p w14:paraId="22C64BAC" w14:textId="77777777" w:rsidR="00142F34" w:rsidRDefault="00353792">
            <w:pPr>
              <w:rPr>
                <w:sz w:val="20"/>
                <w:szCs w:val="20"/>
              </w:rPr>
            </w:pPr>
            <w:r>
              <w:rPr>
                <w:rFonts w:ascii="Calibri" w:eastAsia="Calibri" w:hAnsi="Calibri" w:cs="Calibri"/>
                <w:sz w:val="20"/>
                <w:szCs w:val="20"/>
              </w:rPr>
              <w:t>No-take</w:t>
            </w:r>
          </w:p>
        </w:tc>
        <w:tc>
          <w:tcPr>
            <w:tcW w:w="1198" w:type="dxa"/>
            <w:tcBorders>
              <w:top w:val="nil"/>
              <w:left w:val="nil"/>
              <w:bottom w:val="nil"/>
              <w:right w:val="nil"/>
            </w:tcBorders>
            <w:tcMar>
              <w:top w:w="-267" w:type="dxa"/>
              <w:left w:w="-267" w:type="dxa"/>
              <w:bottom w:w="-267" w:type="dxa"/>
              <w:right w:w="-267" w:type="dxa"/>
            </w:tcMar>
            <w:vAlign w:val="bottom"/>
          </w:tcPr>
          <w:p w14:paraId="2C51BDAF" w14:textId="77777777" w:rsidR="00142F34" w:rsidRDefault="00353792">
            <w:pPr>
              <w:rPr>
                <w:sz w:val="20"/>
                <w:szCs w:val="20"/>
              </w:rPr>
            </w:pPr>
            <w:r>
              <w:rPr>
                <w:rFonts w:ascii="Calibri" w:eastAsia="Calibri" w:hAnsi="Calibri" w:cs="Calibri"/>
                <w:sz w:val="20"/>
                <w:szCs w:val="20"/>
              </w:rPr>
              <w:t>Nontargeted</w:t>
            </w:r>
          </w:p>
        </w:tc>
        <w:tc>
          <w:tcPr>
            <w:tcW w:w="1050" w:type="dxa"/>
            <w:tcBorders>
              <w:top w:val="nil"/>
              <w:left w:val="nil"/>
              <w:bottom w:val="nil"/>
              <w:right w:val="nil"/>
            </w:tcBorders>
            <w:tcMar>
              <w:top w:w="-267" w:type="dxa"/>
              <w:left w:w="-267" w:type="dxa"/>
              <w:bottom w:w="-267" w:type="dxa"/>
              <w:right w:w="-267" w:type="dxa"/>
            </w:tcMar>
            <w:vAlign w:val="bottom"/>
          </w:tcPr>
          <w:p w14:paraId="56E69EE4" w14:textId="77777777" w:rsidR="00142F34" w:rsidRDefault="00353792">
            <w:pPr>
              <w:jc w:val="center"/>
              <w:rPr>
                <w:sz w:val="20"/>
                <w:szCs w:val="20"/>
              </w:rPr>
            </w:pPr>
            <w:r>
              <w:rPr>
                <w:rFonts w:ascii="Calibri" w:eastAsia="Calibri" w:hAnsi="Calibri" w:cs="Calibri"/>
                <w:sz w:val="20"/>
                <w:szCs w:val="20"/>
              </w:rPr>
              <w:t>0.284</w:t>
            </w:r>
          </w:p>
        </w:tc>
        <w:tc>
          <w:tcPr>
            <w:tcW w:w="1297" w:type="dxa"/>
            <w:tcBorders>
              <w:top w:val="nil"/>
              <w:left w:val="nil"/>
              <w:bottom w:val="nil"/>
              <w:right w:val="nil"/>
            </w:tcBorders>
            <w:tcMar>
              <w:top w:w="-267" w:type="dxa"/>
              <w:left w:w="-267" w:type="dxa"/>
              <w:bottom w:w="-267" w:type="dxa"/>
              <w:right w:w="-267" w:type="dxa"/>
            </w:tcMar>
            <w:vAlign w:val="bottom"/>
          </w:tcPr>
          <w:p w14:paraId="686A7322" w14:textId="77777777" w:rsidR="00142F34" w:rsidRDefault="00353792">
            <w:pPr>
              <w:jc w:val="center"/>
              <w:rPr>
                <w:sz w:val="20"/>
                <w:szCs w:val="20"/>
              </w:rPr>
            </w:pPr>
            <w:r>
              <w:rPr>
                <w:rFonts w:ascii="Calibri" w:eastAsia="Calibri" w:hAnsi="Calibri" w:cs="Calibri"/>
                <w:sz w:val="20"/>
                <w:szCs w:val="20"/>
              </w:rPr>
              <w:t>0.121</w:t>
            </w:r>
          </w:p>
        </w:tc>
        <w:tc>
          <w:tcPr>
            <w:tcW w:w="988" w:type="dxa"/>
            <w:tcBorders>
              <w:top w:val="nil"/>
              <w:left w:val="nil"/>
              <w:bottom w:val="nil"/>
              <w:right w:val="nil"/>
            </w:tcBorders>
            <w:tcMar>
              <w:top w:w="-267" w:type="dxa"/>
              <w:left w:w="-267" w:type="dxa"/>
              <w:bottom w:w="-267" w:type="dxa"/>
              <w:right w:w="-267" w:type="dxa"/>
            </w:tcMar>
            <w:vAlign w:val="bottom"/>
          </w:tcPr>
          <w:p w14:paraId="56CFC52E" w14:textId="77777777" w:rsidR="00142F34" w:rsidRDefault="00353792">
            <w:pPr>
              <w:jc w:val="center"/>
              <w:rPr>
                <w:color w:val="FF0000"/>
                <w:sz w:val="20"/>
                <w:szCs w:val="20"/>
              </w:rPr>
            </w:pPr>
            <w:r>
              <w:rPr>
                <w:rFonts w:ascii="Calibri" w:eastAsia="Calibri" w:hAnsi="Calibri" w:cs="Calibri"/>
                <w:color w:val="FF0000"/>
                <w:sz w:val="20"/>
                <w:szCs w:val="20"/>
              </w:rPr>
              <w:t>0.019</w:t>
            </w:r>
          </w:p>
        </w:tc>
        <w:tc>
          <w:tcPr>
            <w:tcW w:w="1062" w:type="dxa"/>
            <w:tcBorders>
              <w:top w:val="nil"/>
              <w:left w:val="nil"/>
              <w:bottom w:val="nil"/>
              <w:right w:val="nil"/>
            </w:tcBorders>
            <w:tcMar>
              <w:top w:w="-267" w:type="dxa"/>
              <w:left w:w="-267" w:type="dxa"/>
              <w:bottom w:w="-267" w:type="dxa"/>
              <w:right w:w="-267" w:type="dxa"/>
            </w:tcMar>
            <w:vAlign w:val="bottom"/>
          </w:tcPr>
          <w:p w14:paraId="7BCC49C7" w14:textId="77777777" w:rsidR="00142F34" w:rsidRDefault="00353792">
            <w:pPr>
              <w:jc w:val="center"/>
              <w:rPr>
                <w:sz w:val="20"/>
                <w:szCs w:val="20"/>
              </w:rPr>
            </w:pPr>
            <w:r>
              <w:rPr>
                <w:rFonts w:ascii="Calibri" w:eastAsia="Calibri" w:hAnsi="Calibri" w:cs="Calibri"/>
                <w:sz w:val="20"/>
                <w:szCs w:val="20"/>
              </w:rPr>
              <w:t>0.046</w:t>
            </w:r>
          </w:p>
        </w:tc>
        <w:tc>
          <w:tcPr>
            <w:tcW w:w="1062" w:type="dxa"/>
            <w:tcBorders>
              <w:top w:val="nil"/>
              <w:left w:val="nil"/>
              <w:bottom w:val="nil"/>
              <w:right w:val="nil"/>
            </w:tcBorders>
            <w:tcMar>
              <w:top w:w="-267" w:type="dxa"/>
              <w:left w:w="-267" w:type="dxa"/>
              <w:bottom w:w="-267" w:type="dxa"/>
              <w:right w:w="-267" w:type="dxa"/>
            </w:tcMar>
            <w:vAlign w:val="bottom"/>
          </w:tcPr>
          <w:p w14:paraId="67374FDA" w14:textId="77777777" w:rsidR="00142F34" w:rsidRDefault="00353792">
            <w:pPr>
              <w:jc w:val="center"/>
              <w:rPr>
                <w:sz w:val="20"/>
                <w:szCs w:val="20"/>
              </w:rPr>
            </w:pPr>
            <w:r>
              <w:rPr>
                <w:rFonts w:ascii="Calibri" w:eastAsia="Calibri" w:hAnsi="Calibri" w:cs="Calibri"/>
                <w:sz w:val="20"/>
                <w:szCs w:val="20"/>
              </w:rPr>
              <w:t>0.522</w:t>
            </w:r>
          </w:p>
        </w:tc>
        <w:tc>
          <w:tcPr>
            <w:tcW w:w="1050" w:type="dxa"/>
            <w:tcBorders>
              <w:top w:val="nil"/>
              <w:left w:val="nil"/>
              <w:bottom w:val="nil"/>
              <w:right w:val="nil"/>
            </w:tcBorders>
            <w:tcMar>
              <w:top w:w="-267" w:type="dxa"/>
              <w:left w:w="-267" w:type="dxa"/>
              <w:bottom w:w="-267" w:type="dxa"/>
              <w:right w:w="-267" w:type="dxa"/>
            </w:tcMar>
            <w:vAlign w:val="bottom"/>
          </w:tcPr>
          <w:p w14:paraId="4FFF4213" w14:textId="77777777" w:rsidR="00142F34" w:rsidRDefault="00353792">
            <w:pPr>
              <w:jc w:val="center"/>
              <w:rPr>
                <w:sz w:val="20"/>
                <w:szCs w:val="20"/>
              </w:rPr>
            </w:pPr>
            <w:r>
              <w:rPr>
                <w:rFonts w:ascii="Calibri" w:eastAsia="Calibri" w:hAnsi="Calibri" w:cs="Calibri"/>
                <w:sz w:val="20"/>
                <w:szCs w:val="20"/>
              </w:rPr>
              <w:t>16</w:t>
            </w:r>
          </w:p>
        </w:tc>
        <w:tc>
          <w:tcPr>
            <w:tcW w:w="951" w:type="dxa"/>
            <w:tcBorders>
              <w:top w:val="nil"/>
              <w:left w:val="nil"/>
              <w:bottom w:val="nil"/>
              <w:right w:val="nil"/>
            </w:tcBorders>
            <w:tcMar>
              <w:top w:w="-267" w:type="dxa"/>
              <w:left w:w="-267" w:type="dxa"/>
              <w:bottom w:w="-267" w:type="dxa"/>
              <w:right w:w="-267" w:type="dxa"/>
            </w:tcMar>
            <w:vAlign w:val="bottom"/>
          </w:tcPr>
          <w:p w14:paraId="0E96B19D" w14:textId="77777777" w:rsidR="00142F34" w:rsidRDefault="00353792">
            <w:pPr>
              <w:jc w:val="center"/>
              <w:rPr>
                <w:sz w:val="20"/>
                <w:szCs w:val="20"/>
              </w:rPr>
            </w:pPr>
            <w:r>
              <w:rPr>
                <w:rFonts w:ascii="Calibri" w:eastAsia="Calibri" w:hAnsi="Calibri" w:cs="Calibri"/>
                <w:sz w:val="20"/>
                <w:szCs w:val="20"/>
              </w:rPr>
              <w:t>0.164</w:t>
            </w:r>
          </w:p>
        </w:tc>
        <w:tc>
          <w:tcPr>
            <w:tcW w:w="1000" w:type="dxa"/>
            <w:tcBorders>
              <w:top w:val="nil"/>
              <w:left w:val="nil"/>
              <w:bottom w:val="nil"/>
              <w:right w:val="nil"/>
            </w:tcBorders>
            <w:tcMar>
              <w:top w:w="-267" w:type="dxa"/>
              <w:left w:w="-267" w:type="dxa"/>
              <w:bottom w:w="-267" w:type="dxa"/>
              <w:right w:w="-267" w:type="dxa"/>
            </w:tcMar>
            <w:vAlign w:val="bottom"/>
          </w:tcPr>
          <w:p w14:paraId="46289E4A" w14:textId="77777777" w:rsidR="00142F34" w:rsidRDefault="00353792">
            <w:pPr>
              <w:jc w:val="center"/>
              <w:rPr>
                <w:sz w:val="20"/>
                <w:szCs w:val="20"/>
              </w:rPr>
            </w:pPr>
            <w:r>
              <w:rPr>
                <w:rFonts w:ascii="Calibri" w:eastAsia="Calibri" w:hAnsi="Calibri" w:cs="Calibri"/>
                <w:sz w:val="20"/>
                <w:szCs w:val="20"/>
              </w:rPr>
              <w:t>173.862</w:t>
            </w:r>
          </w:p>
        </w:tc>
      </w:tr>
      <w:tr w:rsidR="00142F34" w14:paraId="05384BB7"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750D687D" w14:textId="77777777" w:rsidR="00142F34" w:rsidRDefault="00353792">
            <w:pPr>
              <w:rPr>
                <w:sz w:val="20"/>
                <w:szCs w:val="20"/>
              </w:rPr>
            </w:pPr>
            <w:r>
              <w:rPr>
                <w:rFonts w:ascii="Calibri" w:eastAsia="Calibri" w:hAnsi="Calibri" w:cs="Calibri"/>
                <w:sz w:val="20"/>
                <w:szCs w:val="20"/>
              </w:rPr>
              <w:t>Kelp forest</w:t>
            </w:r>
          </w:p>
        </w:tc>
        <w:tc>
          <w:tcPr>
            <w:tcW w:w="1037" w:type="dxa"/>
            <w:tcBorders>
              <w:top w:val="nil"/>
              <w:left w:val="nil"/>
              <w:bottom w:val="nil"/>
              <w:right w:val="nil"/>
            </w:tcBorders>
            <w:tcMar>
              <w:top w:w="-267" w:type="dxa"/>
              <w:left w:w="-267" w:type="dxa"/>
              <w:bottom w:w="-267" w:type="dxa"/>
              <w:right w:w="-267" w:type="dxa"/>
            </w:tcMar>
            <w:vAlign w:val="bottom"/>
          </w:tcPr>
          <w:p w14:paraId="1E6E76CD" w14:textId="77777777" w:rsidR="00142F34" w:rsidRDefault="00353792">
            <w:pPr>
              <w:rPr>
                <w:sz w:val="20"/>
                <w:szCs w:val="20"/>
              </w:rPr>
            </w:pPr>
            <w:r>
              <w:rPr>
                <w:rFonts w:ascii="Calibri" w:eastAsia="Calibri" w:hAnsi="Calibri" w:cs="Calibri"/>
                <w:sz w:val="20"/>
                <w:szCs w:val="20"/>
              </w:rPr>
              <w:t>SMCA</w:t>
            </w:r>
          </w:p>
        </w:tc>
        <w:tc>
          <w:tcPr>
            <w:tcW w:w="1148" w:type="dxa"/>
            <w:tcBorders>
              <w:top w:val="nil"/>
              <w:left w:val="nil"/>
              <w:bottom w:val="nil"/>
              <w:right w:val="nil"/>
            </w:tcBorders>
            <w:tcMar>
              <w:top w:w="-267" w:type="dxa"/>
              <w:left w:w="-267" w:type="dxa"/>
              <w:bottom w:w="-267" w:type="dxa"/>
              <w:right w:w="-267" w:type="dxa"/>
            </w:tcMar>
            <w:vAlign w:val="bottom"/>
          </w:tcPr>
          <w:p w14:paraId="0ED065D3" w14:textId="77777777" w:rsidR="00142F34" w:rsidRDefault="00353792">
            <w:pPr>
              <w:rPr>
                <w:sz w:val="20"/>
                <w:szCs w:val="20"/>
              </w:rPr>
            </w:pPr>
            <w:r>
              <w:rPr>
                <w:rFonts w:ascii="Calibri" w:eastAsia="Calibri" w:hAnsi="Calibri" w:cs="Calibri"/>
                <w:sz w:val="20"/>
                <w:szCs w:val="20"/>
              </w:rPr>
              <w:t>Partial-take</w:t>
            </w:r>
          </w:p>
        </w:tc>
        <w:tc>
          <w:tcPr>
            <w:tcW w:w="1198" w:type="dxa"/>
            <w:tcBorders>
              <w:top w:val="nil"/>
              <w:left w:val="nil"/>
              <w:bottom w:val="nil"/>
              <w:right w:val="nil"/>
            </w:tcBorders>
            <w:tcMar>
              <w:top w:w="-267" w:type="dxa"/>
              <w:left w:w="-267" w:type="dxa"/>
              <w:bottom w:w="-267" w:type="dxa"/>
              <w:right w:w="-267" w:type="dxa"/>
            </w:tcMar>
            <w:vAlign w:val="bottom"/>
          </w:tcPr>
          <w:p w14:paraId="6BDF10D6" w14:textId="77777777" w:rsidR="00142F34" w:rsidRDefault="00353792">
            <w:pPr>
              <w:rPr>
                <w:sz w:val="20"/>
                <w:szCs w:val="20"/>
              </w:rPr>
            </w:pPr>
            <w:r>
              <w:rPr>
                <w:rFonts w:ascii="Calibri" w:eastAsia="Calibri" w:hAnsi="Calibri" w:cs="Calibri"/>
                <w:sz w:val="20"/>
                <w:szCs w:val="20"/>
              </w:rPr>
              <w:t>Targeted</w:t>
            </w:r>
          </w:p>
        </w:tc>
        <w:tc>
          <w:tcPr>
            <w:tcW w:w="1050" w:type="dxa"/>
            <w:tcBorders>
              <w:top w:val="nil"/>
              <w:left w:val="nil"/>
              <w:bottom w:val="nil"/>
              <w:right w:val="nil"/>
            </w:tcBorders>
            <w:tcMar>
              <w:top w:w="-267" w:type="dxa"/>
              <w:left w:w="-267" w:type="dxa"/>
              <w:bottom w:w="-267" w:type="dxa"/>
              <w:right w:w="-267" w:type="dxa"/>
            </w:tcMar>
            <w:vAlign w:val="bottom"/>
          </w:tcPr>
          <w:p w14:paraId="6795E2FE" w14:textId="77777777" w:rsidR="00142F34" w:rsidRDefault="00353792">
            <w:pPr>
              <w:jc w:val="center"/>
              <w:rPr>
                <w:sz w:val="20"/>
                <w:szCs w:val="20"/>
              </w:rPr>
            </w:pPr>
            <w:r>
              <w:rPr>
                <w:rFonts w:ascii="Calibri" w:eastAsia="Calibri" w:hAnsi="Calibri" w:cs="Calibri"/>
                <w:sz w:val="20"/>
                <w:szCs w:val="20"/>
              </w:rPr>
              <w:t>0.251</w:t>
            </w:r>
          </w:p>
        </w:tc>
        <w:tc>
          <w:tcPr>
            <w:tcW w:w="1297" w:type="dxa"/>
            <w:tcBorders>
              <w:top w:val="nil"/>
              <w:left w:val="nil"/>
              <w:bottom w:val="nil"/>
              <w:right w:val="nil"/>
            </w:tcBorders>
            <w:tcMar>
              <w:top w:w="-267" w:type="dxa"/>
              <w:left w:w="-267" w:type="dxa"/>
              <w:bottom w:w="-267" w:type="dxa"/>
              <w:right w:w="-267" w:type="dxa"/>
            </w:tcMar>
            <w:vAlign w:val="bottom"/>
          </w:tcPr>
          <w:p w14:paraId="7C3210D9" w14:textId="77777777" w:rsidR="00142F34" w:rsidRDefault="00353792">
            <w:pPr>
              <w:jc w:val="center"/>
              <w:rPr>
                <w:sz w:val="20"/>
                <w:szCs w:val="20"/>
              </w:rPr>
            </w:pPr>
            <w:r>
              <w:rPr>
                <w:rFonts w:ascii="Calibri" w:eastAsia="Calibri" w:hAnsi="Calibri" w:cs="Calibri"/>
                <w:sz w:val="20"/>
                <w:szCs w:val="20"/>
              </w:rPr>
              <w:t>0.28</w:t>
            </w:r>
          </w:p>
        </w:tc>
        <w:tc>
          <w:tcPr>
            <w:tcW w:w="988" w:type="dxa"/>
            <w:tcBorders>
              <w:top w:val="nil"/>
              <w:left w:val="nil"/>
              <w:bottom w:val="nil"/>
              <w:right w:val="nil"/>
            </w:tcBorders>
            <w:tcMar>
              <w:top w:w="-267" w:type="dxa"/>
              <w:left w:w="-267" w:type="dxa"/>
              <w:bottom w:w="-267" w:type="dxa"/>
              <w:right w:w="-267" w:type="dxa"/>
            </w:tcMar>
            <w:vAlign w:val="bottom"/>
          </w:tcPr>
          <w:p w14:paraId="27BD4839" w14:textId="77777777" w:rsidR="00142F34" w:rsidRDefault="00353792">
            <w:pPr>
              <w:jc w:val="center"/>
              <w:rPr>
                <w:sz w:val="20"/>
                <w:szCs w:val="20"/>
              </w:rPr>
            </w:pPr>
            <w:r>
              <w:rPr>
                <w:rFonts w:ascii="Calibri" w:eastAsia="Calibri" w:hAnsi="Calibri" w:cs="Calibri"/>
                <w:sz w:val="20"/>
                <w:szCs w:val="20"/>
              </w:rPr>
              <w:t>0.371</w:t>
            </w:r>
          </w:p>
        </w:tc>
        <w:tc>
          <w:tcPr>
            <w:tcW w:w="1062" w:type="dxa"/>
            <w:tcBorders>
              <w:top w:val="nil"/>
              <w:left w:val="nil"/>
              <w:bottom w:val="nil"/>
              <w:right w:val="nil"/>
            </w:tcBorders>
            <w:tcMar>
              <w:top w:w="-267" w:type="dxa"/>
              <w:left w:w="-267" w:type="dxa"/>
              <w:bottom w:w="-267" w:type="dxa"/>
              <w:right w:w="-267" w:type="dxa"/>
            </w:tcMar>
            <w:vAlign w:val="bottom"/>
          </w:tcPr>
          <w:p w14:paraId="2388820F" w14:textId="77777777" w:rsidR="00142F34" w:rsidRDefault="00353792">
            <w:pPr>
              <w:jc w:val="center"/>
              <w:rPr>
                <w:sz w:val="20"/>
                <w:szCs w:val="20"/>
              </w:rPr>
            </w:pPr>
            <w:r>
              <w:rPr>
                <w:rFonts w:ascii="Calibri" w:eastAsia="Calibri" w:hAnsi="Calibri" w:cs="Calibri"/>
                <w:sz w:val="20"/>
                <w:szCs w:val="20"/>
              </w:rPr>
              <w:t>-0.299</w:t>
            </w:r>
          </w:p>
        </w:tc>
        <w:tc>
          <w:tcPr>
            <w:tcW w:w="1062" w:type="dxa"/>
            <w:tcBorders>
              <w:top w:val="nil"/>
              <w:left w:val="nil"/>
              <w:bottom w:val="nil"/>
              <w:right w:val="nil"/>
            </w:tcBorders>
            <w:tcMar>
              <w:top w:w="-267" w:type="dxa"/>
              <w:left w:w="-267" w:type="dxa"/>
              <w:bottom w:w="-267" w:type="dxa"/>
              <w:right w:w="-267" w:type="dxa"/>
            </w:tcMar>
            <w:vAlign w:val="bottom"/>
          </w:tcPr>
          <w:p w14:paraId="46F23AA3" w14:textId="77777777" w:rsidR="00142F34" w:rsidRDefault="00353792">
            <w:pPr>
              <w:jc w:val="center"/>
              <w:rPr>
                <w:sz w:val="20"/>
                <w:szCs w:val="20"/>
              </w:rPr>
            </w:pPr>
            <w:r>
              <w:rPr>
                <w:rFonts w:ascii="Calibri" w:eastAsia="Calibri" w:hAnsi="Calibri" w:cs="Calibri"/>
                <w:sz w:val="20"/>
                <w:szCs w:val="20"/>
              </w:rPr>
              <w:t>0.8</w:t>
            </w:r>
          </w:p>
        </w:tc>
        <w:tc>
          <w:tcPr>
            <w:tcW w:w="1050" w:type="dxa"/>
            <w:tcBorders>
              <w:top w:val="nil"/>
              <w:left w:val="nil"/>
              <w:bottom w:val="nil"/>
              <w:right w:val="nil"/>
            </w:tcBorders>
            <w:tcMar>
              <w:top w:w="-267" w:type="dxa"/>
              <w:left w:w="-267" w:type="dxa"/>
              <w:bottom w:w="-267" w:type="dxa"/>
              <w:right w:w="-267" w:type="dxa"/>
            </w:tcMar>
            <w:vAlign w:val="bottom"/>
          </w:tcPr>
          <w:p w14:paraId="55C05A1A" w14:textId="77777777" w:rsidR="00142F34" w:rsidRDefault="00353792">
            <w:pPr>
              <w:jc w:val="center"/>
              <w:rPr>
                <w:sz w:val="20"/>
                <w:szCs w:val="20"/>
              </w:rPr>
            </w:pPr>
            <w:r>
              <w:rPr>
                <w:rFonts w:ascii="Calibri" w:eastAsia="Calibri" w:hAnsi="Calibri" w:cs="Calibri"/>
                <w:sz w:val="20"/>
                <w:szCs w:val="20"/>
              </w:rPr>
              <w:t>11</w:t>
            </w:r>
          </w:p>
        </w:tc>
        <w:tc>
          <w:tcPr>
            <w:tcW w:w="951" w:type="dxa"/>
            <w:tcBorders>
              <w:top w:val="nil"/>
              <w:left w:val="nil"/>
              <w:bottom w:val="nil"/>
              <w:right w:val="nil"/>
            </w:tcBorders>
            <w:tcMar>
              <w:top w:w="-267" w:type="dxa"/>
              <w:left w:w="-267" w:type="dxa"/>
              <w:bottom w:w="-267" w:type="dxa"/>
              <w:right w:w="-267" w:type="dxa"/>
            </w:tcMar>
            <w:vAlign w:val="bottom"/>
          </w:tcPr>
          <w:p w14:paraId="4F4D7DF2" w14:textId="77777777" w:rsidR="00142F34" w:rsidRDefault="00353792">
            <w:pPr>
              <w:jc w:val="center"/>
              <w:rPr>
                <w:sz w:val="20"/>
                <w:szCs w:val="20"/>
              </w:rPr>
            </w:pPr>
            <w:r>
              <w:rPr>
                <w:rFonts w:ascii="Calibri" w:eastAsia="Calibri" w:hAnsi="Calibri" w:cs="Calibri"/>
                <w:sz w:val="20"/>
                <w:szCs w:val="20"/>
              </w:rPr>
              <w:t>0.672</w:t>
            </w:r>
          </w:p>
        </w:tc>
        <w:tc>
          <w:tcPr>
            <w:tcW w:w="1000" w:type="dxa"/>
            <w:tcBorders>
              <w:top w:val="nil"/>
              <w:left w:val="nil"/>
              <w:bottom w:val="nil"/>
              <w:right w:val="nil"/>
            </w:tcBorders>
            <w:tcMar>
              <w:top w:w="-267" w:type="dxa"/>
              <w:left w:w="-267" w:type="dxa"/>
              <w:bottom w:w="-267" w:type="dxa"/>
              <w:right w:w="-267" w:type="dxa"/>
            </w:tcMar>
            <w:vAlign w:val="bottom"/>
          </w:tcPr>
          <w:p w14:paraId="6AE59955" w14:textId="77777777" w:rsidR="00142F34" w:rsidRDefault="00353792">
            <w:pPr>
              <w:jc w:val="center"/>
              <w:rPr>
                <w:sz w:val="20"/>
                <w:szCs w:val="20"/>
              </w:rPr>
            </w:pPr>
            <w:r>
              <w:rPr>
                <w:rFonts w:ascii="Calibri" w:eastAsia="Calibri" w:hAnsi="Calibri" w:cs="Calibri"/>
                <w:sz w:val="20"/>
                <w:szCs w:val="20"/>
              </w:rPr>
              <w:t>86.105</w:t>
            </w:r>
          </w:p>
        </w:tc>
      </w:tr>
      <w:tr w:rsidR="00142F34" w14:paraId="21ADFACB"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5BBD6C4B" w14:textId="77777777" w:rsidR="00142F34" w:rsidRDefault="00353792">
            <w:pPr>
              <w:rPr>
                <w:sz w:val="20"/>
                <w:szCs w:val="20"/>
              </w:rPr>
            </w:pPr>
            <w:r>
              <w:rPr>
                <w:rFonts w:ascii="Calibri" w:eastAsia="Calibri" w:hAnsi="Calibri" w:cs="Calibri"/>
                <w:sz w:val="20"/>
                <w:szCs w:val="20"/>
              </w:rPr>
              <w:t>Kelp forest</w:t>
            </w:r>
          </w:p>
        </w:tc>
        <w:tc>
          <w:tcPr>
            <w:tcW w:w="1037" w:type="dxa"/>
            <w:tcBorders>
              <w:top w:val="nil"/>
              <w:left w:val="nil"/>
              <w:bottom w:val="nil"/>
              <w:right w:val="nil"/>
            </w:tcBorders>
            <w:tcMar>
              <w:top w:w="-267" w:type="dxa"/>
              <w:left w:w="-267" w:type="dxa"/>
              <w:bottom w:w="-267" w:type="dxa"/>
              <w:right w:w="-267" w:type="dxa"/>
            </w:tcMar>
            <w:vAlign w:val="bottom"/>
          </w:tcPr>
          <w:p w14:paraId="0CF057A9" w14:textId="77777777" w:rsidR="00142F34" w:rsidRDefault="00353792">
            <w:pPr>
              <w:rPr>
                <w:sz w:val="20"/>
                <w:szCs w:val="20"/>
              </w:rPr>
            </w:pPr>
            <w:r>
              <w:rPr>
                <w:rFonts w:ascii="Calibri" w:eastAsia="Calibri" w:hAnsi="Calibri" w:cs="Calibri"/>
                <w:sz w:val="20"/>
                <w:szCs w:val="20"/>
              </w:rPr>
              <w:t>SMR</w:t>
            </w:r>
          </w:p>
        </w:tc>
        <w:tc>
          <w:tcPr>
            <w:tcW w:w="1148" w:type="dxa"/>
            <w:tcBorders>
              <w:top w:val="nil"/>
              <w:left w:val="nil"/>
              <w:bottom w:val="nil"/>
              <w:right w:val="nil"/>
            </w:tcBorders>
            <w:tcMar>
              <w:top w:w="-267" w:type="dxa"/>
              <w:left w:w="-267" w:type="dxa"/>
              <w:bottom w:w="-267" w:type="dxa"/>
              <w:right w:w="-267" w:type="dxa"/>
            </w:tcMar>
            <w:vAlign w:val="bottom"/>
          </w:tcPr>
          <w:p w14:paraId="7B5F9CC6" w14:textId="77777777" w:rsidR="00142F34" w:rsidRDefault="00353792">
            <w:pPr>
              <w:rPr>
                <w:sz w:val="20"/>
                <w:szCs w:val="20"/>
              </w:rPr>
            </w:pPr>
            <w:r>
              <w:rPr>
                <w:rFonts w:ascii="Calibri" w:eastAsia="Calibri" w:hAnsi="Calibri" w:cs="Calibri"/>
                <w:sz w:val="20"/>
                <w:szCs w:val="20"/>
              </w:rPr>
              <w:t>No-take</w:t>
            </w:r>
          </w:p>
        </w:tc>
        <w:tc>
          <w:tcPr>
            <w:tcW w:w="1198" w:type="dxa"/>
            <w:tcBorders>
              <w:top w:val="nil"/>
              <w:left w:val="nil"/>
              <w:bottom w:val="nil"/>
              <w:right w:val="nil"/>
            </w:tcBorders>
            <w:tcMar>
              <w:top w:w="-267" w:type="dxa"/>
              <w:left w:w="-267" w:type="dxa"/>
              <w:bottom w:w="-267" w:type="dxa"/>
              <w:right w:w="-267" w:type="dxa"/>
            </w:tcMar>
            <w:vAlign w:val="bottom"/>
          </w:tcPr>
          <w:p w14:paraId="1E0E427B" w14:textId="77777777" w:rsidR="00142F34" w:rsidRDefault="00353792">
            <w:pPr>
              <w:rPr>
                <w:sz w:val="20"/>
                <w:szCs w:val="20"/>
              </w:rPr>
            </w:pPr>
            <w:r>
              <w:rPr>
                <w:rFonts w:ascii="Calibri" w:eastAsia="Calibri" w:hAnsi="Calibri" w:cs="Calibri"/>
                <w:sz w:val="20"/>
                <w:szCs w:val="20"/>
              </w:rPr>
              <w:t>Targeted</w:t>
            </w:r>
          </w:p>
        </w:tc>
        <w:tc>
          <w:tcPr>
            <w:tcW w:w="1050" w:type="dxa"/>
            <w:tcBorders>
              <w:top w:val="nil"/>
              <w:left w:val="nil"/>
              <w:bottom w:val="nil"/>
              <w:right w:val="nil"/>
            </w:tcBorders>
            <w:tcMar>
              <w:top w:w="-267" w:type="dxa"/>
              <w:left w:w="-267" w:type="dxa"/>
              <w:bottom w:w="-267" w:type="dxa"/>
              <w:right w:w="-267" w:type="dxa"/>
            </w:tcMar>
            <w:vAlign w:val="bottom"/>
          </w:tcPr>
          <w:p w14:paraId="24192767" w14:textId="77777777" w:rsidR="00142F34" w:rsidRDefault="00353792">
            <w:pPr>
              <w:jc w:val="center"/>
              <w:rPr>
                <w:sz w:val="20"/>
                <w:szCs w:val="20"/>
              </w:rPr>
            </w:pPr>
            <w:r>
              <w:rPr>
                <w:rFonts w:ascii="Calibri" w:eastAsia="Calibri" w:hAnsi="Calibri" w:cs="Calibri"/>
                <w:sz w:val="20"/>
                <w:szCs w:val="20"/>
              </w:rPr>
              <w:t>0.461</w:t>
            </w:r>
          </w:p>
        </w:tc>
        <w:tc>
          <w:tcPr>
            <w:tcW w:w="1297" w:type="dxa"/>
            <w:tcBorders>
              <w:top w:val="nil"/>
              <w:left w:val="nil"/>
              <w:bottom w:val="nil"/>
              <w:right w:val="nil"/>
            </w:tcBorders>
            <w:tcMar>
              <w:top w:w="-267" w:type="dxa"/>
              <w:left w:w="-267" w:type="dxa"/>
              <w:bottom w:w="-267" w:type="dxa"/>
              <w:right w:w="-267" w:type="dxa"/>
            </w:tcMar>
            <w:vAlign w:val="bottom"/>
          </w:tcPr>
          <w:p w14:paraId="74094F2A" w14:textId="77777777" w:rsidR="00142F34" w:rsidRDefault="00353792">
            <w:pPr>
              <w:jc w:val="center"/>
              <w:rPr>
                <w:sz w:val="20"/>
                <w:szCs w:val="20"/>
              </w:rPr>
            </w:pPr>
            <w:r>
              <w:rPr>
                <w:rFonts w:ascii="Calibri" w:eastAsia="Calibri" w:hAnsi="Calibri" w:cs="Calibri"/>
                <w:sz w:val="20"/>
                <w:szCs w:val="20"/>
              </w:rPr>
              <w:t>0.163</w:t>
            </w:r>
          </w:p>
        </w:tc>
        <w:tc>
          <w:tcPr>
            <w:tcW w:w="988" w:type="dxa"/>
            <w:tcBorders>
              <w:top w:val="nil"/>
              <w:left w:val="nil"/>
              <w:bottom w:val="nil"/>
              <w:right w:val="nil"/>
            </w:tcBorders>
            <w:tcMar>
              <w:top w:w="-267" w:type="dxa"/>
              <w:left w:w="-267" w:type="dxa"/>
              <w:bottom w:w="-267" w:type="dxa"/>
              <w:right w:w="-267" w:type="dxa"/>
            </w:tcMar>
            <w:vAlign w:val="bottom"/>
          </w:tcPr>
          <w:p w14:paraId="242EF9AB" w14:textId="77777777" w:rsidR="00142F34" w:rsidRDefault="00353792">
            <w:pPr>
              <w:jc w:val="center"/>
              <w:rPr>
                <w:color w:val="FF0000"/>
                <w:sz w:val="20"/>
                <w:szCs w:val="20"/>
              </w:rPr>
            </w:pPr>
            <w:r>
              <w:rPr>
                <w:rFonts w:ascii="Calibri" w:eastAsia="Calibri" w:hAnsi="Calibri" w:cs="Calibri"/>
                <w:color w:val="FF0000"/>
                <w:sz w:val="20"/>
                <w:szCs w:val="20"/>
              </w:rPr>
              <w:t>0.005</w:t>
            </w:r>
          </w:p>
        </w:tc>
        <w:tc>
          <w:tcPr>
            <w:tcW w:w="1062" w:type="dxa"/>
            <w:tcBorders>
              <w:top w:val="nil"/>
              <w:left w:val="nil"/>
              <w:bottom w:val="nil"/>
              <w:right w:val="nil"/>
            </w:tcBorders>
            <w:tcMar>
              <w:top w:w="-267" w:type="dxa"/>
              <w:left w:w="-267" w:type="dxa"/>
              <w:bottom w:w="-267" w:type="dxa"/>
              <w:right w:w="-267" w:type="dxa"/>
            </w:tcMar>
            <w:vAlign w:val="bottom"/>
          </w:tcPr>
          <w:p w14:paraId="392CCEE4" w14:textId="77777777" w:rsidR="00142F34" w:rsidRDefault="00353792">
            <w:pPr>
              <w:jc w:val="center"/>
              <w:rPr>
                <w:sz w:val="20"/>
                <w:szCs w:val="20"/>
              </w:rPr>
            </w:pPr>
            <w:r>
              <w:rPr>
                <w:rFonts w:ascii="Calibri" w:eastAsia="Calibri" w:hAnsi="Calibri" w:cs="Calibri"/>
                <w:sz w:val="20"/>
                <w:szCs w:val="20"/>
              </w:rPr>
              <w:t>0.141</w:t>
            </w:r>
          </w:p>
        </w:tc>
        <w:tc>
          <w:tcPr>
            <w:tcW w:w="1062" w:type="dxa"/>
            <w:tcBorders>
              <w:top w:val="nil"/>
              <w:left w:val="nil"/>
              <w:bottom w:val="nil"/>
              <w:right w:val="nil"/>
            </w:tcBorders>
            <w:tcMar>
              <w:top w:w="-267" w:type="dxa"/>
              <w:left w:w="-267" w:type="dxa"/>
              <w:bottom w:w="-267" w:type="dxa"/>
              <w:right w:w="-267" w:type="dxa"/>
            </w:tcMar>
            <w:vAlign w:val="bottom"/>
          </w:tcPr>
          <w:p w14:paraId="0709DC65" w14:textId="77777777" w:rsidR="00142F34" w:rsidRDefault="00353792">
            <w:pPr>
              <w:jc w:val="center"/>
              <w:rPr>
                <w:sz w:val="20"/>
                <w:szCs w:val="20"/>
              </w:rPr>
            </w:pPr>
            <w:r>
              <w:rPr>
                <w:rFonts w:ascii="Calibri" w:eastAsia="Calibri" w:hAnsi="Calibri" w:cs="Calibri"/>
                <w:sz w:val="20"/>
                <w:szCs w:val="20"/>
              </w:rPr>
              <w:t>0.781</w:t>
            </w:r>
          </w:p>
        </w:tc>
        <w:tc>
          <w:tcPr>
            <w:tcW w:w="1050" w:type="dxa"/>
            <w:tcBorders>
              <w:top w:val="nil"/>
              <w:left w:val="nil"/>
              <w:bottom w:val="nil"/>
              <w:right w:val="nil"/>
            </w:tcBorders>
            <w:tcMar>
              <w:top w:w="-267" w:type="dxa"/>
              <w:left w:w="-267" w:type="dxa"/>
              <w:bottom w:w="-267" w:type="dxa"/>
              <w:right w:w="-267" w:type="dxa"/>
            </w:tcMar>
            <w:vAlign w:val="bottom"/>
          </w:tcPr>
          <w:p w14:paraId="2058C0D2" w14:textId="77777777" w:rsidR="00142F34" w:rsidRDefault="00353792">
            <w:pPr>
              <w:jc w:val="center"/>
              <w:rPr>
                <w:sz w:val="20"/>
                <w:szCs w:val="20"/>
              </w:rPr>
            </w:pPr>
            <w:r>
              <w:rPr>
                <w:rFonts w:ascii="Calibri" w:eastAsia="Calibri" w:hAnsi="Calibri" w:cs="Calibri"/>
                <w:sz w:val="20"/>
                <w:szCs w:val="20"/>
              </w:rPr>
              <w:t>35</w:t>
            </w:r>
          </w:p>
        </w:tc>
        <w:tc>
          <w:tcPr>
            <w:tcW w:w="951" w:type="dxa"/>
            <w:tcBorders>
              <w:top w:val="nil"/>
              <w:left w:val="nil"/>
              <w:bottom w:val="nil"/>
              <w:right w:val="nil"/>
            </w:tcBorders>
            <w:tcMar>
              <w:top w:w="-267" w:type="dxa"/>
              <w:left w:w="-267" w:type="dxa"/>
              <w:bottom w:w="-267" w:type="dxa"/>
              <w:right w:w="-267" w:type="dxa"/>
            </w:tcMar>
            <w:vAlign w:val="bottom"/>
          </w:tcPr>
          <w:p w14:paraId="07E9FFA0" w14:textId="77777777" w:rsidR="00142F34" w:rsidRDefault="00353792">
            <w:pPr>
              <w:jc w:val="center"/>
              <w:rPr>
                <w:sz w:val="20"/>
                <w:szCs w:val="20"/>
              </w:rPr>
            </w:pPr>
            <w:r>
              <w:rPr>
                <w:rFonts w:ascii="Calibri" w:eastAsia="Calibri" w:hAnsi="Calibri" w:cs="Calibri"/>
                <w:sz w:val="20"/>
                <w:szCs w:val="20"/>
              </w:rPr>
              <w:t>0.743</w:t>
            </w:r>
          </w:p>
        </w:tc>
        <w:tc>
          <w:tcPr>
            <w:tcW w:w="1000" w:type="dxa"/>
            <w:tcBorders>
              <w:top w:val="nil"/>
              <w:left w:val="nil"/>
              <w:bottom w:val="nil"/>
              <w:right w:val="nil"/>
            </w:tcBorders>
            <w:tcMar>
              <w:top w:w="-267" w:type="dxa"/>
              <w:left w:w="-267" w:type="dxa"/>
              <w:bottom w:w="-267" w:type="dxa"/>
              <w:right w:w="-267" w:type="dxa"/>
            </w:tcMar>
            <w:vAlign w:val="bottom"/>
          </w:tcPr>
          <w:p w14:paraId="37004D9B" w14:textId="77777777" w:rsidR="00142F34" w:rsidRDefault="00353792">
            <w:pPr>
              <w:jc w:val="center"/>
              <w:rPr>
                <w:sz w:val="20"/>
                <w:szCs w:val="20"/>
              </w:rPr>
            </w:pPr>
            <w:r>
              <w:rPr>
                <w:rFonts w:ascii="Calibri" w:eastAsia="Calibri" w:hAnsi="Calibri" w:cs="Calibri"/>
                <w:sz w:val="20"/>
                <w:szCs w:val="20"/>
              </w:rPr>
              <w:t>659.659</w:t>
            </w:r>
          </w:p>
        </w:tc>
      </w:tr>
      <w:tr w:rsidR="00142F34" w14:paraId="28913356"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2A7AFC2A" w14:textId="77777777" w:rsidR="00142F34" w:rsidRDefault="00353792">
            <w:pPr>
              <w:rPr>
                <w:sz w:val="20"/>
                <w:szCs w:val="20"/>
              </w:rPr>
            </w:pPr>
            <w:r>
              <w:rPr>
                <w:rFonts w:ascii="Calibri" w:eastAsia="Calibri" w:hAnsi="Calibri" w:cs="Calibri"/>
                <w:sz w:val="20"/>
                <w:szCs w:val="20"/>
              </w:rPr>
              <w:t>Kelp forest</w:t>
            </w:r>
          </w:p>
        </w:tc>
        <w:tc>
          <w:tcPr>
            <w:tcW w:w="1037" w:type="dxa"/>
            <w:tcBorders>
              <w:top w:val="nil"/>
              <w:left w:val="nil"/>
              <w:bottom w:val="nil"/>
              <w:right w:val="nil"/>
            </w:tcBorders>
            <w:tcMar>
              <w:top w:w="-267" w:type="dxa"/>
              <w:left w:w="-267" w:type="dxa"/>
              <w:bottom w:w="-267" w:type="dxa"/>
              <w:right w:w="-267" w:type="dxa"/>
            </w:tcMar>
            <w:vAlign w:val="bottom"/>
          </w:tcPr>
          <w:p w14:paraId="4B28967F" w14:textId="77777777" w:rsidR="00142F34" w:rsidRDefault="00353792">
            <w:pPr>
              <w:rPr>
                <w:sz w:val="20"/>
                <w:szCs w:val="20"/>
              </w:rPr>
            </w:pPr>
            <w:r>
              <w:rPr>
                <w:rFonts w:ascii="Calibri" w:eastAsia="Calibri" w:hAnsi="Calibri" w:cs="Calibri"/>
                <w:sz w:val="20"/>
                <w:szCs w:val="20"/>
              </w:rPr>
              <w:t>SMCA</w:t>
            </w:r>
          </w:p>
        </w:tc>
        <w:tc>
          <w:tcPr>
            <w:tcW w:w="1148" w:type="dxa"/>
            <w:tcBorders>
              <w:top w:val="nil"/>
              <w:left w:val="nil"/>
              <w:bottom w:val="nil"/>
              <w:right w:val="nil"/>
            </w:tcBorders>
            <w:tcMar>
              <w:top w:w="-267" w:type="dxa"/>
              <w:left w:w="-267" w:type="dxa"/>
              <w:bottom w:w="-267" w:type="dxa"/>
              <w:right w:w="-267" w:type="dxa"/>
            </w:tcMar>
            <w:vAlign w:val="bottom"/>
          </w:tcPr>
          <w:p w14:paraId="6F226BA9" w14:textId="77777777" w:rsidR="00142F34" w:rsidRDefault="00353792">
            <w:pPr>
              <w:rPr>
                <w:sz w:val="20"/>
                <w:szCs w:val="20"/>
              </w:rPr>
            </w:pPr>
            <w:r>
              <w:rPr>
                <w:rFonts w:ascii="Calibri" w:eastAsia="Calibri" w:hAnsi="Calibri" w:cs="Calibri"/>
                <w:sz w:val="20"/>
                <w:szCs w:val="20"/>
              </w:rPr>
              <w:t>Partial-take</w:t>
            </w:r>
          </w:p>
        </w:tc>
        <w:tc>
          <w:tcPr>
            <w:tcW w:w="1198" w:type="dxa"/>
            <w:tcBorders>
              <w:top w:val="nil"/>
              <w:left w:val="nil"/>
              <w:bottom w:val="nil"/>
              <w:right w:val="nil"/>
            </w:tcBorders>
            <w:tcMar>
              <w:top w:w="-267" w:type="dxa"/>
              <w:left w:w="-267" w:type="dxa"/>
              <w:bottom w:w="-267" w:type="dxa"/>
              <w:right w:w="-267" w:type="dxa"/>
            </w:tcMar>
            <w:vAlign w:val="bottom"/>
          </w:tcPr>
          <w:p w14:paraId="16893752" w14:textId="77777777" w:rsidR="00142F34" w:rsidRDefault="00353792">
            <w:pPr>
              <w:rPr>
                <w:sz w:val="20"/>
                <w:szCs w:val="20"/>
              </w:rPr>
            </w:pPr>
            <w:r>
              <w:rPr>
                <w:rFonts w:ascii="Calibri" w:eastAsia="Calibri" w:hAnsi="Calibri" w:cs="Calibri"/>
                <w:sz w:val="20"/>
                <w:szCs w:val="20"/>
              </w:rPr>
              <w:t>Nontargeted</w:t>
            </w:r>
          </w:p>
        </w:tc>
        <w:tc>
          <w:tcPr>
            <w:tcW w:w="1050" w:type="dxa"/>
            <w:tcBorders>
              <w:top w:val="nil"/>
              <w:left w:val="nil"/>
              <w:bottom w:val="nil"/>
              <w:right w:val="nil"/>
            </w:tcBorders>
            <w:tcMar>
              <w:top w:w="-267" w:type="dxa"/>
              <w:left w:w="-267" w:type="dxa"/>
              <w:bottom w:w="-267" w:type="dxa"/>
              <w:right w:w="-267" w:type="dxa"/>
            </w:tcMar>
            <w:vAlign w:val="bottom"/>
          </w:tcPr>
          <w:p w14:paraId="291C011C" w14:textId="77777777" w:rsidR="00142F34" w:rsidRDefault="00353792">
            <w:pPr>
              <w:jc w:val="center"/>
              <w:rPr>
                <w:sz w:val="20"/>
                <w:szCs w:val="20"/>
              </w:rPr>
            </w:pPr>
            <w:r>
              <w:rPr>
                <w:rFonts w:ascii="Calibri" w:eastAsia="Calibri" w:hAnsi="Calibri" w:cs="Calibri"/>
                <w:sz w:val="20"/>
                <w:szCs w:val="20"/>
              </w:rPr>
              <w:t>-0.222</w:t>
            </w:r>
          </w:p>
        </w:tc>
        <w:tc>
          <w:tcPr>
            <w:tcW w:w="1297" w:type="dxa"/>
            <w:tcBorders>
              <w:top w:val="nil"/>
              <w:left w:val="nil"/>
              <w:bottom w:val="nil"/>
              <w:right w:val="nil"/>
            </w:tcBorders>
            <w:tcMar>
              <w:top w:w="-267" w:type="dxa"/>
              <w:left w:w="-267" w:type="dxa"/>
              <w:bottom w:w="-267" w:type="dxa"/>
              <w:right w:w="-267" w:type="dxa"/>
            </w:tcMar>
            <w:vAlign w:val="bottom"/>
          </w:tcPr>
          <w:p w14:paraId="32634B1E" w14:textId="77777777" w:rsidR="00142F34" w:rsidRDefault="00353792">
            <w:pPr>
              <w:jc w:val="center"/>
              <w:rPr>
                <w:sz w:val="20"/>
                <w:szCs w:val="20"/>
              </w:rPr>
            </w:pPr>
            <w:r>
              <w:rPr>
                <w:rFonts w:ascii="Calibri" w:eastAsia="Calibri" w:hAnsi="Calibri" w:cs="Calibri"/>
                <w:sz w:val="20"/>
                <w:szCs w:val="20"/>
              </w:rPr>
              <w:t>0.232</w:t>
            </w:r>
          </w:p>
        </w:tc>
        <w:tc>
          <w:tcPr>
            <w:tcW w:w="988" w:type="dxa"/>
            <w:tcBorders>
              <w:top w:val="nil"/>
              <w:left w:val="nil"/>
              <w:bottom w:val="nil"/>
              <w:right w:val="nil"/>
            </w:tcBorders>
            <w:tcMar>
              <w:top w:w="-267" w:type="dxa"/>
              <w:left w:w="-267" w:type="dxa"/>
              <w:bottom w:w="-267" w:type="dxa"/>
              <w:right w:w="-267" w:type="dxa"/>
            </w:tcMar>
            <w:vAlign w:val="bottom"/>
          </w:tcPr>
          <w:p w14:paraId="26457D5D" w14:textId="77777777" w:rsidR="00142F34" w:rsidRDefault="00353792">
            <w:pPr>
              <w:jc w:val="center"/>
              <w:rPr>
                <w:sz w:val="20"/>
                <w:szCs w:val="20"/>
              </w:rPr>
            </w:pPr>
            <w:r>
              <w:rPr>
                <w:rFonts w:ascii="Calibri" w:eastAsia="Calibri" w:hAnsi="Calibri" w:cs="Calibri"/>
                <w:sz w:val="20"/>
                <w:szCs w:val="20"/>
              </w:rPr>
              <w:t>0.34</w:t>
            </w:r>
          </w:p>
        </w:tc>
        <w:tc>
          <w:tcPr>
            <w:tcW w:w="1062" w:type="dxa"/>
            <w:tcBorders>
              <w:top w:val="nil"/>
              <w:left w:val="nil"/>
              <w:bottom w:val="nil"/>
              <w:right w:val="nil"/>
            </w:tcBorders>
            <w:tcMar>
              <w:top w:w="-267" w:type="dxa"/>
              <w:left w:w="-267" w:type="dxa"/>
              <w:bottom w:w="-267" w:type="dxa"/>
              <w:right w:w="-267" w:type="dxa"/>
            </w:tcMar>
            <w:vAlign w:val="bottom"/>
          </w:tcPr>
          <w:p w14:paraId="52E72CDB" w14:textId="77777777" w:rsidR="00142F34" w:rsidRDefault="00353792">
            <w:pPr>
              <w:jc w:val="center"/>
              <w:rPr>
                <w:sz w:val="20"/>
                <w:szCs w:val="20"/>
              </w:rPr>
            </w:pPr>
            <w:r>
              <w:rPr>
                <w:rFonts w:ascii="Calibri" w:eastAsia="Calibri" w:hAnsi="Calibri" w:cs="Calibri"/>
                <w:sz w:val="20"/>
                <w:szCs w:val="20"/>
              </w:rPr>
              <w:t>-0.677</w:t>
            </w:r>
          </w:p>
        </w:tc>
        <w:tc>
          <w:tcPr>
            <w:tcW w:w="1062" w:type="dxa"/>
            <w:tcBorders>
              <w:top w:val="nil"/>
              <w:left w:val="nil"/>
              <w:bottom w:val="nil"/>
              <w:right w:val="nil"/>
            </w:tcBorders>
            <w:tcMar>
              <w:top w:w="-267" w:type="dxa"/>
              <w:left w:w="-267" w:type="dxa"/>
              <w:bottom w:w="-267" w:type="dxa"/>
              <w:right w:w="-267" w:type="dxa"/>
            </w:tcMar>
            <w:vAlign w:val="bottom"/>
          </w:tcPr>
          <w:p w14:paraId="09B09FC2" w14:textId="77777777" w:rsidR="00142F34" w:rsidRDefault="00353792">
            <w:pPr>
              <w:jc w:val="center"/>
              <w:rPr>
                <w:sz w:val="20"/>
                <w:szCs w:val="20"/>
              </w:rPr>
            </w:pPr>
            <w:r>
              <w:rPr>
                <w:rFonts w:ascii="Calibri" w:eastAsia="Calibri" w:hAnsi="Calibri" w:cs="Calibri"/>
                <w:sz w:val="20"/>
                <w:szCs w:val="20"/>
              </w:rPr>
              <w:t>0.234</w:t>
            </w:r>
          </w:p>
        </w:tc>
        <w:tc>
          <w:tcPr>
            <w:tcW w:w="1050" w:type="dxa"/>
            <w:tcBorders>
              <w:top w:val="nil"/>
              <w:left w:val="nil"/>
              <w:bottom w:val="nil"/>
              <w:right w:val="nil"/>
            </w:tcBorders>
            <w:tcMar>
              <w:top w:w="-267" w:type="dxa"/>
              <w:left w:w="-267" w:type="dxa"/>
              <w:bottom w:w="-267" w:type="dxa"/>
              <w:right w:w="-267" w:type="dxa"/>
            </w:tcMar>
            <w:vAlign w:val="bottom"/>
          </w:tcPr>
          <w:p w14:paraId="57ED92EB" w14:textId="77777777" w:rsidR="00142F34" w:rsidRDefault="00353792">
            <w:pPr>
              <w:jc w:val="center"/>
              <w:rPr>
                <w:sz w:val="20"/>
                <w:szCs w:val="20"/>
              </w:rPr>
            </w:pPr>
            <w:r>
              <w:rPr>
                <w:rFonts w:ascii="Calibri" w:eastAsia="Calibri" w:hAnsi="Calibri" w:cs="Calibri"/>
                <w:sz w:val="20"/>
                <w:szCs w:val="20"/>
              </w:rPr>
              <w:t>10</w:t>
            </w:r>
          </w:p>
        </w:tc>
        <w:tc>
          <w:tcPr>
            <w:tcW w:w="951" w:type="dxa"/>
            <w:tcBorders>
              <w:top w:val="nil"/>
              <w:left w:val="nil"/>
              <w:bottom w:val="nil"/>
              <w:right w:val="nil"/>
            </w:tcBorders>
            <w:tcMar>
              <w:top w:w="-267" w:type="dxa"/>
              <w:left w:w="-267" w:type="dxa"/>
              <w:bottom w:w="-267" w:type="dxa"/>
              <w:right w:w="-267" w:type="dxa"/>
            </w:tcMar>
            <w:vAlign w:val="bottom"/>
          </w:tcPr>
          <w:p w14:paraId="502A191D" w14:textId="77777777" w:rsidR="00142F34" w:rsidRDefault="00353792">
            <w:pPr>
              <w:jc w:val="center"/>
              <w:rPr>
                <w:sz w:val="20"/>
                <w:szCs w:val="20"/>
              </w:rPr>
            </w:pPr>
            <w:r>
              <w:rPr>
                <w:rFonts w:ascii="Calibri" w:eastAsia="Calibri" w:hAnsi="Calibri" w:cs="Calibri"/>
                <w:sz w:val="20"/>
                <w:szCs w:val="20"/>
              </w:rPr>
              <w:t>0.439</w:t>
            </w:r>
          </w:p>
        </w:tc>
        <w:tc>
          <w:tcPr>
            <w:tcW w:w="1000" w:type="dxa"/>
            <w:tcBorders>
              <w:top w:val="nil"/>
              <w:left w:val="nil"/>
              <w:bottom w:val="nil"/>
              <w:right w:val="nil"/>
            </w:tcBorders>
            <w:tcMar>
              <w:top w:w="-267" w:type="dxa"/>
              <w:left w:w="-267" w:type="dxa"/>
              <w:bottom w:w="-267" w:type="dxa"/>
              <w:right w:w="-267" w:type="dxa"/>
            </w:tcMar>
            <w:vAlign w:val="bottom"/>
          </w:tcPr>
          <w:p w14:paraId="7A123BE8" w14:textId="77777777" w:rsidR="00142F34" w:rsidRDefault="00353792">
            <w:pPr>
              <w:jc w:val="center"/>
              <w:rPr>
                <w:sz w:val="20"/>
                <w:szCs w:val="20"/>
              </w:rPr>
            </w:pPr>
            <w:r>
              <w:rPr>
                <w:rFonts w:ascii="Calibri" w:eastAsia="Calibri" w:hAnsi="Calibri" w:cs="Calibri"/>
                <w:sz w:val="20"/>
                <w:szCs w:val="20"/>
              </w:rPr>
              <w:t>482.223</w:t>
            </w:r>
          </w:p>
        </w:tc>
      </w:tr>
      <w:tr w:rsidR="00142F34" w14:paraId="703BBD04"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656B2E0D" w14:textId="77777777" w:rsidR="00142F34" w:rsidRDefault="00353792">
            <w:pPr>
              <w:rPr>
                <w:sz w:val="20"/>
                <w:szCs w:val="20"/>
              </w:rPr>
            </w:pPr>
            <w:r>
              <w:rPr>
                <w:rFonts w:ascii="Calibri" w:eastAsia="Calibri" w:hAnsi="Calibri" w:cs="Calibri"/>
                <w:sz w:val="20"/>
                <w:szCs w:val="20"/>
              </w:rPr>
              <w:t>Kelp forest</w:t>
            </w:r>
          </w:p>
        </w:tc>
        <w:tc>
          <w:tcPr>
            <w:tcW w:w="1037" w:type="dxa"/>
            <w:tcBorders>
              <w:top w:val="nil"/>
              <w:left w:val="nil"/>
              <w:bottom w:val="nil"/>
              <w:right w:val="nil"/>
            </w:tcBorders>
            <w:tcMar>
              <w:top w:w="-267" w:type="dxa"/>
              <w:left w:w="-267" w:type="dxa"/>
              <w:bottom w:w="-267" w:type="dxa"/>
              <w:right w:w="-267" w:type="dxa"/>
            </w:tcMar>
            <w:vAlign w:val="bottom"/>
          </w:tcPr>
          <w:p w14:paraId="5BD29152" w14:textId="77777777" w:rsidR="00142F34" w:rsidRDefault="00353792">
            <w:pPr>
              <w:rPr>
                <w:sz w:val="20"/>
                <w:szCs w:val="20"/>
              </w:rPr>
            </w:pPr>
            <w:r>
              <w:rPr>
                <w:rFonts w:ascii="Calibri" w:eastAsia="Calibri" w:hAnsi="Calibri" w:cs="Calibri"/>
                <w:sz w:val="20"/>
                <w:szCs w:val="20"/>
              </w:rPr>
              <w:t>SMR</w:t>
            </w:r>
          </w:p>
        </w:tc>
        <w:tc>
          <w:tcPr>
            <w:tcW w:w="1148" w:type="dxa"/>
            <w:tcBorders>
              <w:top w:val="nil"/>
              <w:left w:val="nil"/>
              <w:bottom w:val="nil"/>
              <w:right w:val="nil"/>
            </w:tcBorders>
            <w:tcMar>
              <w:top w:w="-267" w:type="dxa"/>
              <w:left w:w="-267" w:type="dxa"/>
              <w:bottom w:w="-267" w:type="dxa"/>
              <w:right w:w="-267" w:type="dxa"/>
            </w:tcMar>
            <w:vAlign w:val="bottom"/>
          </w:tcPr>
          <w:p w14:paraId="381DE682" w14:textId="77777777" w:rsidR="00142F34" w:rsidRDefault="00353792">
            <w:pPr>
              <w:rPr>
                <w:sz w:val="20"/>
                <w:szCs w:val="20"/>
              </w:rPr>
            </w:pPr>
            <w:r>
              <w:rPr>
                <w:rFonts w:ascii="Calibri" w:eastAsia="Calibri" w:hAnsi="Calibri" w:cs="Calibri"/>
                <w:sz w:val="20"/>
                <w:szCs w:val="20"/>
              </w:rPr>
              <w:t>No-take</w:t>
            </w:r>
          </w:p>
        </w:tc>
        <w:tc>
          <w:tcPr>
            <w:tcW w:w="1198" w:type="dxa"/>
            <w:tcBorders>
              <w:top w:val="nil"/>
              <w:left w:val="nil"/>
              <w:bottom w:val="nil"/>
              <w:right w:val="nil"/>
            </w:tcBorders>
            <w:tcMar>
              <w:top w:w="-267" w:type="dxa"/>
              <w:left w:w="-267" w:type="dxa"/>
              <w:bottom w:w="-267" w:type="dxa"/>
              <w:right w:w="-267" w:type="dxa"/>
            </w:tcMar>
            <w:vAlign w:val="bottom"/>
          </w:tcPr>
          <w:p w14:paraId="6E20DC65" w14:textId="77777777" w:rsidR="00142F34" w:rsidRDefault="00353792">
            <w:pPr>
              <w:rPr>
                <w:sz w:val="20"/>
                <w:szCs w:val="20"/>
              </w:rPr>
            </w:pPr>
            <w:r>
              <w:rPr>
                <w:rFonts w:ascii="Calibri" w:eastAsia="Calibri" w:hAnsi="Calibri" w:cs="Calibri"/>
                <w:sz w:val="20"/>
                <w:szCs w:val="20"/>
              </w:rPr>
              <w:t>Nontargeted</w:t>
            </w:r>
          </w:p>
        </w:tc>
        <w:tc>
          <w:tcPr>
            <w:tcW w:w="1050" w:type="dxa"/>
            <w:tcBorders>
              <w:top w:val="nil"/>
              <w:left w:val="nil"/>
              <w:bottom w:val="nil"/>
              <w:right w:val="nil"/>
            </w:tcBorders>
            <w:tcMar>
              <w:top w:w="-267" w:type="dxa"/>
              <w:left w:w="-267" w:type="dxa"/>
              <w:bottom w:w="-267" w:type="dxa"/>
              <w:right w:w="-267" w:type="dxa"/>
            </w:tcMar>
            <w:vAlign w:val="bottom"/>
          </w:tcPr>
          <w:p w14:paraId="7DB4005B" w14:textId="77777777" w:rsidR="00142F34" w:rsidRDefault="00353792">
            <w:pPr>
              <w:jc w:val="center"/>
              <w:rPr>
                <w:sz w:val="20"/>
                <w:szCs w:val="20"/>
              </w:rPr>
            </w:pPr>
            <w:r>
              <w:rPr>
                <w:rFonts w:ascii="Calibri" w:eastAsia="Calibri" w:hAnsi="Calibri" w:cs="Calibri"/>
                <w:sz w:val="20"/>
                <w:szCs w:val="20"/>
              </w:rPr>
              <w:t>0.135</w:t>
            </w:r>
          </w:p>
        </w:tc>
        <w:tc>
          <w:tcPr>
            <w:tcW w:w="1297" w:type="dxa"/>
            <w:tcBorders>
              <w:top w:val="nil"/>
              <w:left w:val="nil"/>
              <w:bottom w:val="nil"/>
              <w:right w:val="nil"/>
            </w:tcBorders>
            <w:tcMar>
              <w:top w:w="-267" w:type="dxa"/>
              <w:left w:w="-267" w:type="dxa"/>
              <w:bottom w:w="-267" w:type="dxa"/>
              <w:right w:w="-267" w:type="dxa"/>
            </w:tcMar>
            <w:vAlign w:val="bottom"/>
          </w:tcPr>
          <w:p w14:paraId="7D7E9206" w14:textId="77777777" w:rsidR="00142F34" w:rsidRDefault="00353792">
            <w:pPr>
              <w:jc w:val="center"/>
              <w:rPr>
                <w:sz w:val="20"/>
                <w:szCs w:val="20"/>
              </w:rPr>
            </w:pPr>
            <w:r>
              <w:rPr>
                <w:rFonts w:ascii="Calibri" w:eastAsia="Calibri" w:hAnsi="Calibri" w:cs="Calibri"/>
                <w:sz w:val="20"/>
                <w:szCs w:val="20"/>
              </w:rPr>
              <w:t>0.122</w:t>
            </w:r>
          </w:p>
        </w:tc>
        <w:tc>
          <w:tcPr>
            <w:tcW w:w="988" w:type="dxa"/>
            <w:tcBorders>
              <w:top w:val="nil"/>
              <w:left w:val="nil"/>
              <w:bottom w:val="nil"/>
              <w:right w:val="nil"/>
            </w:tcBorders>
            <w:tcMar>
              <w:top w:w="-267" w:type="dxa"/>
              <w:left w:w="-267" w:type="dxa"/>
              <w:bottom w:w="-267" w:type="dxa"/>
              <w:right w:w="-267" w:type="dxa"/>
            </w:tcMar>
            <w:vAlign w:val="bottom"/>
          </w:tcPr>
          <w:p w14:paraId="7BB4F0D4" w14:textId="77777777" w:rsidR="00142F34" w:rsidRDefault="00353792">
            <w:pPr>
              <w:jc w:val="center"/>
              <w:rPr>
                <w:sz w:val="20"/>
                <w:szCs w:val="20"/>
              </w:rPr>
            </w:pPr>
            <w:r>
              <w:rPr>
                <w:rFonts w:ascii="Calibri" w:eastAsia="Calibri" w:hAnsi="Calibri" w:cs="Calibri"/>
                <w:sz w:val="20"/>
                <w:szCs w:val="20"/>
              </w:rPr>
              <w:t>0.266</w:t>
            </w:r>
          </w:p>
        </w:tc>
        <w:tc>
          <w:tcPr>
            <w:tcW w:w="1062" w:type="dxa"/>
            <w:tcBorders>
              <w:top w:val="nil"/>
              <w:left w:val="nil"/>
              <w:bottom w:val="nil"/>
              <w:right w:val="nil"/>
            </w:tcBorders>
            <w:tcMar>
              <w:top w:w="-267" w:type="dxa"/>
              <w:left w:w="-267" w:type="dxa"/>
              <w:bottom w:w="-267" w:type="dxa"/>
              <w:right w:w="-267" w:type="dxa"/>
            </w:tcMar>
            <w:vAlign w:val="bottom"/>
          </w:tcPr>
          <w:p w14:paraId="6787F092" w14:textId="77777777" w:rsidR="00142F34" w:rsidRDefault="00353792">
            <w:pPr>
              <w:jc w:val="center"/>
              <w:rPr>
                <w:sz w:val="20"/>
                <w:szCs w:val="20"/>
              </w:rPr>
            </w:pPr>
            <w:r>
              <w:rPr>
                <w:rFonts w:ascii="Calibri" w:eastAsia="Calibri" w:hAnsi="Calibri" w:cs="Calibri"/>
                <w:sz w:val="20"/>
                <w:szCs w:val="20"/>
              </w:rPr>
              <w:t>-0.103</w:t>
            </w:r>
          </w:p>
        </w:tc>
        <w:tc>
          <w:tcPr>
            <w:tcW w:w="1062" w:type="dxa"/>
            <w:tcBorders>
              <w:top w:val="nil"/>
              <w:left w:val="nil"/>
              <w:bottom w:val="nil"/>
              <w:right w:val="nil"/>
            </w:tcBorders>
            <w:tcMar>
              <w:top w:w="-267" w:type="dxa"/>
              <w:left w:w="-267" w:type="dxa"/>
              <w:bottom w:w="-267" w:type="dxa"/>
              <w:right w:w="-267" w:type="dxa"/>
            </w:tcMar>
            <w:vAlign w:val="bottom"/>
          </w:tcPr>
          <w:p w14:paraId="6524FF1B" w14:textId="77777777" w:rsidR="00142F34" w:rsidRDefault="00353792">
            <w:pPr>
              <w:jc w:val="center"/>
              <w:rPr>
                <w:sz w:val="20"/>
                <w:szCs w:val="20"/>
              </w:rPr>
            </w:pPr>
            <w:r>
              <w:rPr>
                <w:rFonts w:ascii="Calibri" w:eastAsia="Calibri" w:hAnsi="Calibri" w:cs="Calibri"/>
                <w:sz w:val="20"/>
                <w:szCs w:val="20"/>
              </w:rPr>
              <w:t>0.374</w:t>
            </w:r>
          </w:p>
        </w:tc>
        <w:tc>
          <w:tcPr>
            <w:tcW w:w="1050" w:type="dxa"/>
            <w:tcBorders>
              <w:top w:val="nil"/>
              <w:left w:val="nil"/>
              <w:bottom w:val="nil"/>
              <w:right w:val="nil"/>
            </w:tcBorders>
            <w:tcMar>
              <w:top w:w="-267" w:type="dxa"/>
              <w:left w:w="-267" w:type="dxa"/>
              <w:bottom w:w="-267" w:type="dxa"/>
              <w:right w:w="-267" w:type="dxa"/>
            </w:tcMar>
            <w:vAlign w:val="bottom"/>
          </w:tcPr>
          <w:p w14:paraId="575BA87E" w14:textId="77777777" w:rsidR="00142F34" w:rsidRDefault="00353792">
            <w:pPr>
              <w:jc w:val="center"/>
              <w:rPr>
                <w:sz w:val="20"/>
                <w:szCs w:val="20"/>
              </w:rPr>
            </w:pPr>
            <w:r>
              <w:rPr>
                <w:rFonts w:ascii="Calibri" w:eastAsia="Calibri" w:hAnsi="Calibri" w:cs="Calibri"/>
                <w:sz w:val="20"/>
                <w:szCs w:val="20"/>
              </w:rPr>
              <w:t>35</w:t>
            </w:r>
          </w:p>
        </w:tc>
        <w:tc>
          <w:tcPr>
            <w:tcW w:w="951" w:type="dxa"/>
            <w:tcBorders>
              <w:top w:val="nil"/>
              <w:left w:val="nil"/>
              <w:bottom w:val="nil"/>
              <w:right w:val="nil"/>
            </w:tcBorders>
            <w:tcMar>
              <w:top w:w="-267" w:type="dxa"/>
              <w:left w:w="-267" w:type="dxa"/>
              <w:bottom w:w="-267" w:type="dxa"/>
              <w:right w:w="-267" w:type="dxa"/>
            </w:tcMar>
            <w:vAlign w:val="bottom"/>
          </w:tcPr>
          <w:p w14:paraId="725BC303" w14:textId="77777777" w:rsidR="00142F34" w:rsidRDefault="00353792">
            <w:pPr>
              <w:jc w:val="center"/>
              <w:rPr>
                <w:sz w:val="20"/>
                <w:szCs w:val="20"/>
              </w:rPr>
            </w:pPr>
            <w:r>
              <w:rPr>
                <w:rFonts w:ascii="Calibri" w:eastAsia="Calibri" w:hAnsi="Calibri" w:cs="Calibri"/>
                <w:sz w:val="20"/>
                <w:szCs w:val="20"/>
              </w:rPr>
              <w:t>0.42</w:t>
            </w:r>
          </w:p>
        </w:tc>
        <w:tc>
          <w:tcPr>
            <w:tcW w:w="1000" w:type="dxa"/>
            <w:tcBorders>
              <w:top w:val="nil"/>
              <w:left w:val="nil"/>
              <w:bottom w:val="nil"/>
              <w:right w:val="nil"/>
            </w:tcBorders>
            <w:tcMar>
              <w:top w:w="-267" w:type="dxa"/>
              <w:left w:w="-267" w:type="dxa"/>
              <w:bottom w:w="-267" w:type="dxa"/>
              <w:right w:w="-267" w:type="dxa"/>
            </w:tcMar>
            <w:vAlign w:val="bottom"/>
          </w:tcPr>
          <w:p w14:paraId="455530BE" w14:textId="77777777" w:rsidR="00142F34" w:rsidRDefault="00353792">
            <w:pPr>
              <w:jc w:val="center"/>
              <w:rPr>
                <w:sz w:val="20"/>
                <w:szCs w:val="20"/>
              </w:rPr>
            </w:pPr>
            <w:r>
              <w:rPr>
                <w:rFonts w:ascii="Calibri" w:eastAsia="Calibri" w:hAnsi="Calibri" w:cs="Calibri"/>
                <w:sz w:val="20"/>
                <w:szCs w:val="20"/>
              </w:rPr>
              <w:t>374.409</w:t>
            </w:r>
          </w:p>
        </w:tc>
      </w:tr>
      <w:tr w:rsidR="00142F34" w14:paraId="3494524C"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3ECF340B" w14:textId="77777777" w:rsidR="00142F34" w:rsidRDefault="00353792">
            <w:pPr>
              <w:rPr>
                <w:sz w:val="20"/>
                <w:szCs w:val="20"/>
              </w:rPr>
            </w:pPr>
            <w:r>
              <w:rPr>
                <w:rFonts w:ascii="Calibri" w:eastAsia="Calibri" w:hAnsi="Calibri" w:cs="Calibri"/>
                <w:sz w:val="20"/>
                <w:szCs w:val="20"/>
              </w:rPr>
              <w:t>Shallow reef</w:t>
            </w:r>
          </w:p>
        </w:tc>
        <w:tc>
          <w:tcPr>
            <w:tcW w:w="1037" w:type="dxa"/>
            <w:tcBorders>
              <w:top w:val="nil"/>
              <w:left w:val="nil"/>
              <w:bottom w:val="nil"/>
              <w:right w:val="nil"/>
            </w:tcBorders>
            <w:tcMar>
              <w:top w:w="-267" w:type="dxa"/>
              <w:left w:w="-267" w:type="dxa"/>
              <w:bottom w:w="-267" w:type="dxa"/>
              <w:right w:w="-267" w:type="dxa"/>
            </w:tcMar>
            <w:vAlign w:val="bottom"/>
          </w:tcPr>
          <w:p w14:paraId="2E0C71EC" w14:textId="77777777" w:rsidR="00142F34" w:rsidRDefault="00353792">
            <w:pPr>
              <w:rPr>
                <w:sz w:val="20"/>
                <w:szCs w:val="20"/>
              </w:rPr>
            </w:pPr>
            <w:r>
              <w:rPr>
                <w:rFonts w:ascii="Calibri" w:eastAsia="Calibri" w:hAnsi="Calibri" w:cs="Calibri"/>
                <w:sz w:val="20"/>
                <w:szCs w:val="20"/>
              </w:rPr>
              <w:t>SMR</w:t>
            </w:r>
          </w:p>
        </w:tc>
        <w:tc>
          <w:tcPr>
            <w:tcW w:w="1148" w:type="dxa"/>
            <w:tcBorders>
              <w:top w:val="nil"/>
              <w:left w:val="nil"/>
              <w:bottom w:val="nil"/>
              <w:right w:val="nil"/>
            </w:tcBorders>
            <w:tcMar>
              <w:top w:w="-267" w:type="dxa"/>
              <w:left w:w="-267" w:type="dxa"/>
              <w:bottom w:w="-267" w:type="dxa"/>
              <w:right w:w="-267" w:type="dxa"/>
            </w:tcMar>
            <w:vAlign w:val="bottom"/>
          </w:tcPr>
          <w:p w14:paraId="2E7B421A" w14:textId="77777777" w:rsidR="00142F34" w:rsidRDefault="00353792">
            <w:pPr>
              <w:rPr>
                <w:sz w:val="20"/>
                <w:szCs w:val="20"/>
              </w:rPr>
            </w:pPr>
            <w:r>
              <w:rPr>
                <w:rFonts w:ascii="Calibri" w:eastAsia="Calibri" w:hAnsi="Calibri" w:cs="Calibri"/>
                <w:sz w:val="20"/>
                <w:szCs w:val="20"/>
              </w:rPr>
              <w:t>No-take</w:t>
            </w:r>
          </w:p>
        </w:tc>
        <w:tc>
          <w:tcPr>
            <w:tcW w:w="1198" w:type="dxa"/>
            <w:tcBorders>
              <w:top w:val="nil"/>
              <w:left w:val="nil"/>
              <w:bottom w:val="nil"/>
              <w:right w:val="nil"/>
            </w:tcBorders>
            <w:tcMar>
              <w:top w:w="-267" w:type="dxa"/>
              <w:left w:w="-267" w:type="dxa"/>
              <w:bottom w:w="-267" w:type="dxa"/>
              <w:right w:w="-267" w:type="dxa"/>
            </w:tcMar>
            <w:vAlign w:val="bottom"/>
          </w:tcPr>
          <w:p w14:paraId="49A3B157" w14:textId="77777777" w:rsidR="00142F34" w:rsidRDefault="00353792">
            <w:pPr>
              <w:rPr>
                <w:sz w:val="20"/>
                <w:szCs w:val="20"/>
              </w:rPr>
            </w:pPr>
            <w:r>
              <w:rPr>
                <w:rFonts w:ascii="Calibri" w:eastAsia="Calibri" w:hAnsi="Calibri" w:cs="Calibri"/>
                <w:sz w:val="20"/>
                <w:szCs w:val="20"/>
              </w:rPr>
              <w:t>Targeted</w:t>
            </w:r>
          </w:p>
        </w:tc>
        <w:tc>
          <w:tcPr>
            <w:tcW w:w="1050" w:type="dxa"/>
            <w:tcBorders>
              <w:top w:val="nil"/>
              <w:left w:val="nil"/>
              <w:bottom w:val="nil"/>
              <w:right w:val="nil"/>
            </w:tcBorders>
            <w:tcMar>
              <w:top w:w="-267" w:type="dxa"/>
              <w:left w:w="-267" w:type="dxa"/>
              <w:bottom w:w="-267" w:type="dxa"/>
              <w:right w:w="-267" w:type="dxa"/>
            </w:tcMar>
            <w:vAlign w:val="bottom"/>
          </w:tcPr>
          <w:p w14:paraId="27D744E7" w14:textId="77777777" w:rsidR="00142F34" w:rsidRDefault="00353792">
            <w:pPr>
              <w:jc w:val="center"/>
              <w:rPr>
                <w:sz w:val="20"/>
                <w:szCs w:val="20"/>
              </w:rPr>
            </w:pPr>
            <w:r>
              <w:rPr>
                <w:rFonts w:ascii="Calibri" w:eastAsia="Calibri" w:hAnsi="Calibri" w:cs="Calibri"/>
                <w:sz w:val="20"/>
                <w:szCs w:val="20"/>
              </w:rPr>
              <w:t>0.853</w:t>
            </w:r>
          </w:p>
        </w:tc>
        <w:tc>
          <w:tcPr>
            <w:tcW w:w="1297" w:type="dxa"/>
            <w:tcBorders>
              <w:top w:val="nil"/>
              <w:left w:val="nil"/>
              <w:bottom w:val="nil"/>
              <w:right w:val="nil"/>
            </w:tcBorders>
            <w:tcMar>
              <w:top w:w="-267" w:type="dxa"/>
              <w:left w:w="-267" w:type="dxa"/>
              <w:bottom w:w="-267" w:type="dxa"/>
              <w:right w:w="-267" w:type="dxa"/>
            </w:tcMar>
            <w:vAlign w:val="bottom"/>
          </w:tcPr>
          <w:p w14:paraId="087B13C9" w14:textId="77777777" w:rsidR="00142F34" w:rsidRDefault="00353792">
            <w:pPr>
              <w:jc w:val="center"/>
              <w:rPr>
                <w:sz w:val="20"/>
                <w:szCs w:val="20"/>
              </w:rPr>
            </w:pPr>
            <w:r>
              <w:rPr>
                <w:rFonts w:ascii="Calibri" w:eastAsia="Calibri" w:hAnsi="Calibri" w:cs="Calibri"/>
                <w:sz w:val="20"/>
                <w:szCs w:val="20"/>
              </w:rPr>
              <w:t>0.136</w:t>
            </w:r>
          </w:p>
        </w:tc>
        <w:tc>
          <w:tcPr>
            <w:tcW w:w="988" w:type="dxa"/>
            <w:tcBorders>
              <w:top w:val="nil"/>
              <w:left w:val="nil"/>
              <w:bottom w:val="nil"/>
              <w:right w:val="nil"/>
            </w:tcBorders>
            <w:tcMar>
              <w:top w:w="-267" w:type="dxa"/>
              <w:left w:w="-267" w:type="dxa"/>
              <w:bottom w:w="-267" w:type="dxa"/>
              <w:right w:w="-267" w:type="dxa"/>
            </w:tcMar>
            <w:vAlign w:val="bottom"/>
          </w:tcPr>
          <w:p w14:paraId="74B2AC88" w14:textId="77777777" w:rsidR="00142F34" w:rsidRDefault="00353792">
            <w:pPr>
              <w:jc w:val="center"/>
              <w:rPr>
                <w:color w:val="FF0000"/>
                <w:sz w:val="20"/>
                <w:szCs w:val="20"/>
              </w:rPr>
            </w:pPr>
            <w:r>
              <w:rPr>
                <w:rFonts w:ascii="Calibri" w:eastAsia="Calibri" w:hAnsi="Calibri" w:cs="Calibri"/>
                <w:color w:val="FF0000"/>
                <w:sz w:val="20"/>
                <w:szCs w:val="20"/>
              </w:rPr>
              <w:t>&lt;0.001</w:t>
            </w:r>
          </w:p>
        </w:tc>
        <w:tc>
          <w:tcPr>
            <w:tcW w:w="1062" w:type="dxa"/>
            <w:tcBorders>
              <w:top w:val="nil"/>
              <w:left w:val="nil"/>
              <w:bottom w:val="nil"/>
              <w:right w:val="nil"/>
            </w:tcBorders>
            <w:tcMar>
              <w:top w:w="-267" w:type="dxa"/>
              <w:left w:w="-267" w:type="dxa"/>
              <w:bottom w:w="-267" w:type="dxa"/>
              <w:right w:w="-267" w:type="dxa"/>
            </w:tcMar>
            <w:vAlign w:val="bottom"/>
          </w:tcPr>
          <w:p w14:paraId="0591C530" w14:textId="77777777" w:rsidR="00142F34" w:rsidRDefault="00353792">
            <w:pPr>
              <w:jc w:val="center"/>
              <w:rPr>
                <w:sz w:val="20"/>
                <w:szCs w:val="20"/>
              </w:rPr>
            </w:pPr>
            <w:r>
              <w:rPr>
                <w:rFonts w:ascii="Calibri" w:eastAsia="Calibri" w:hAnsi="Calibri" w:cs="Calibri"/>
                <w:sz w:val="20"/>
                <w:szCs w:val="20"/>
              </w:rPr>
              <w:t>0.587</w:t>
            </w:r>
          </w:p>
        </w:tc>
        <w:tc>
          <w:tcPr>
            <w:tcW w:w="1062" w:type="dxa"/>
            <w:tcBorders>
              <w:top w:val="nil"/>
              <w:left w:val="nil"/>
              <w:bottom w:val="nil"/>
              <w:right w:val="nil"/>
            </w:tcBorders>
            <w:tcMar>
              <w:top w:w="-267" w:type="dxa"/>
              <w:left w:w="-267" w:type="dxa"/>
              <w:bottom w:w="-267" w:type="dxa"/>
              <w:right w:w="-267" w:type="dxa"/>
            </w:tcMar>
            <w:vAlign w:val="bottom"/>
          </w:tcPr>
          <w:p w14:paraId="44466594" w14:textId="77777777" w:rsidR="00142F34" w:rsidRDefault="00353792">
            <w:pPr>
              <w:jc w:val="center"/>
              <w:rPr>
                <w:sz w:val="20"/>
                <w:szCs w:val="20"/>
              </w:rPr>
            </w:pPr>
            <w:r>
              <w:rPr>
                <w:rFonts w:ascii="Calibri" w:eastAsia="Calibri" w:hAnsi="Calibri" w:cs="Calibri"/>
                <w:sz w:val="20"/>
                <w:szCs w:val="20"/>
              </w:rPr>
              <w:t>1.12</w:t>
            </w:r>
          </w:p>
        </w:tc>
        <w:tc>
          <w:tcPr>
            <w:tcW w:w="1050" w:type="dxa"/>
            <w:tcBorders>
              <w:top w:val="nil"/>
              <w:left w:val="nil"/>
              <w:bottom w:val="nil"/>
              <w:right w:val="nil"/>
            </w:tcBorders>
            <w:tcMar>
              <w:top w:w="-267" w:type="dxa"/>
              <w:left w:w="-267" w:type="dxa"/>
              <w:bottom w:w="-267" w:type="dxa"/>
              <w:right w:w="-267" w:type="dxa"/>
            </w:tcMar>
            <w:vAlign w:val="bottom"/>
          </w:tcPr>
          <w:p w14:paraId="5BB3BFDF" w14:textId="77777777" w:rsidR="00142F34" w:rsidRDefault="00353792">
            <w:pPr>
              <w:jc w:val="center"/>
              <w:rPr>
                <w:sz w:val="20"/>
                <w:szCs w:val="20"/>
              </w:rPr>
            </w:pPr>
            <w:r>
              <w:rPr>
                <w:rFonts w:ascii="Calibri" w:eastAsia="Calibri" w:hAnsi="Calibri" w:cs="Calibri"/>
                <w:sz w:val="20"/>
                <w:szCs w:val="20"/>
              </w:rPr>
              <w:t>15</w:t>
            </w:r>
          </w:p>
        </w:tc>
        <w:tc>
          <w:tcPr>
            <w:tcW w:w="951" w:type="dxa"/>
            <w:tcBorders>
              <w:top w:val="nil"/>
              <w:left w:val="nil"/>
              <w:bottom w:val="nil"/>
              <w:right w:val="nil"/>
            </w:tcBorders>
            <w:tcMar>
              <w:top w:w="-267" w:type="dxa"/>
              <w:left w:w="-267" w:type="dxa"/>
              <w:bottom w:w="-267" w:type="dxa"/>
              <w:right w:w="-267" w:type="dxa"/>
            </w:tcMar>
            <w:vAlign w:val="bottom"/>
          </w:tcPr>
          <w:p w14:paraId="19D4B770" w14:textId="77777777" w:rsidR="00142F34" w:rsidRDefault="00353792">
            <w:pPr>
              <w:jc w:val="center"/>
              <w:rPr>
                <w:sz w:val="20"/>
                <w:szCs w:val="20"/>
              </w:rPr>
            </w:pPr>
            <w:r>
              <w:rPr>
                <w:rFonts w:ascii="Calibri" w:eastAsia="Calibri" w:hAnsi="Calibri" w:cs="Calibri"/>
                <w:sz w:val="20"/>
                <w:szCs w:val="20"/>
              </w:rPr>
              <w:t>0.236</w:t>
            </w:r>
          </w:p>
        </w:tc>
        <w:tc>
          <w:tcPr>
            <w:tcW w:w="1000" w:type="dxa"/>
            <w:tcBorders>
              <w:top w:val="nil"/>
              <w:left w:val="nil"/>
              <w:bottom w:val="nil"/>
              <w:right w:val="nil"/>
            </w:tcBorders>
            <w:tcMar>
              <w:top w:w="-267" w:type="dxa"/>
              <w:left w:w="-267" w:type="dxa"/>
              <w:bottom w:w="-267" w:type="dxa"/>
              <w:right w:w="-267" w:type="dxa"/>
            </w:tcMar>
            <w:vAlign w:val="bottom"/>
          </w:tcPr>
          <w:p w14:paraId="108E0CF8" w14:textId="77777777" w:rsidR="00142F34" w:rsidRDefault="00353792">
            <w:pPr>
              <w:jc w:val="center"/>
              <w:rPr>
                <w:sz w:val="20"/>
                <w:szCs w:val="20"/>
              </w:rPr>
            </w:pPr>
            <w:r>
              <w:rPr>
                <w:rFonts w:ascii="Calibri" w:eastAsia="Calibri" w:hAnsi="Calibri" w:cs="Calibri"/>
                <w:sz w:val="20"/>
                <w:szCs w:val="20"/>
              </w:rPr>
              <w:t>123.596</w:t>
            </w:r>
          </w:p>
        </w:tc>
      </w:tr>
      <w:tr w:rsidR="00142F34" w14:paraId="15BE7777"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3925FD09" w14:textId="77777777" w:rsidR="00142F34" w:rsidRDefault="00353792">
            <w:pPr>
              <w:rPr>
                <w:sz w:val="20"/>
                <w:szCs w:val="20"/>
              </w:rPr>
            </w:pPr>
            <w:r>
              <w:rPr>
                <w:rFonts w:ascii="Calibri" w:eastAsia="Calibri" w:hAnsi="Calibri" w:cs="Calibri"/>
                <w:sz w:val="20"/>
                <w:szCs w:val="20"/>
              </w:rPr>
              <w:t>Surf zone</w:t>
            </w:r>
          </w:p>
        </w:tc>
        <w:tc>
          <w:tcPr>
            <w:tcW w:w="1037" w:type="dxa"/>
            <w:tcBorders>
              <w:top w:val="nil"/>
              <w:left w:val="nil"/>
              <w:bottom w:val="nil"/>
              <w:right w:val="nil"/>
            </w:tcBorders>
            <w:tcMar>
              <w:top w:w="-267" w:type="dxa"/>
              <w:left w:w="-267" w:type="dxa"/>
              <w:bottom w:w="-267" w:type="dxa"/>
              <w:right w:w="-267" w:type="dxa"/>
            </w:tcMar>
            <w:vAlign w:val="bottom"/>
          </w:tcPr>
          <w:p w14:paraId="01690A6E" w14:textId="77777777" w:rsidR="00142F34" w:rsidRDefault="00353792">
            <w:pPr>
              <w:rPr>
                <w:sz w:val="20"/>
                <w:szCs w:val="20"/>
              </w:rPr>
            </w:pPr>
            <w:r>
              <w:rPr>
                <w:rFonts w:ascii="Calibri" w:eastAsia="Calibri" w:hAnsi="Calibri" w:cs="Calibri"/>
                <w:sz w:val="20"/>
                <w:szCs w:val="20"/>
              </w:rPr>
              <w:t>SMCA</w:t>
            </w:r>
          </w:p>
        </w:tc>
        <w:tc>
          <w:tcPr>
            <w:tcW w:w="1148" w:type="dxa"/>
            <w:tcBorders>
              <w:top w:val="nil"/>
              <w:left w:val="nil"/>
              <w:bottom w:val="nil"/>
              <w:right w:val="nil"/>
            </w:tcBorders>
            <w:tcMar>
              <w:top w:w="-267" w:type="dxa"/>
              <w:left w:w="-267" w:type="dxa"/>
              <w:bottom w:w="-267" w:type="dxa"/>
              <w:right w:w="-267" w:type="dxa"/>
            </w:tcMar>
            <w:vAlign w:val="bottom"/>
          </w:tcPr>
          <w:p w14:paraId="35C1CE5E" w14:textId="77777777" w:rsidR="00142F34" w:rsidRDefault="00353792">
            <w:pPr>
              <w:rPr>
                <w:sz w:val="20"/>
                <w:szCs w:val="20"/>
              </w:rPr>
            </w:pPr>
            <w:r>
              <w:rPr>
                <w:rFonts w:ascii="Calibri" w:eastAsia="Calibri" w:hAnsi="Calibri" w:cs="Calibri"/>
                <w:sz w:val="20"/>
                <w:szCs w:val="20"/>
              </w:rPr>
              <w:t>Partial-take</w:t>
            </w:r>
          </w:p>
        </w:tc>
        <w:tc>
          <w:tcPr>
            <w:tcW w:w="1198" w:type="dxa"/>
            <w:tcBorders>
              <w:top w:val="nil"/>
              <w:left w:val="nil"/>
              <w:bottom w:val="nil"/>
              <w:right w:val="nil"/>
            </w:tcBorders>
            <w:tcMar>
              <w:top w:w="-267" w:type="dxa"/>
              <w:left w:w="-267" w:type="dxa"/>
              <w:bottom w:w="-267" w:type="dxa"/>
              <w:right w:w="-267" w:type="dxa"/>
            </w:tcMar>
            <w:vAlign w:val="bottom"/>
          </w:tcPr>
          <w:p w14:paraId="6716ACA9" w14:textId="77777777" w:rsidR="00142F34" w:rsidRDefault="00353792">
            <w:pPr>
              <w:rPr>
                <w:sz w:val="20"/>
                <w:szCs w:val="20"/>
              </w:rPr>
            </w:pPr>
            <w:r>
              <w:rPr>
                <w:rFonts w:ascii="Calibri" w:eastAsia="Calibri" w:hAnsi="Calibri" w:cs="Calibri"/>
                <w:sz w:val="20"/>
                <w:szCs w:val="20"/>
              </w:rPr>
              <w:t>Targeted</w:t>
            </w:r>
          </w:p>
        </w:tc>
        <w:tc>
          <w:tcPr>
            <w:tcW w:w="1050" w:type="dxa"/>
            <w:tcBorders>
              <w:top w:val="nil"/>
              <w:left w:val="nil"/>
              <w:bottom w:val="nil"/>
              <w:right w:val="nil"/>
            </w:tcBorders>
            <w:tcMar>
              <w:top w:w="-267" w:type="dxa"/>
              <w:left w:w="-267" w:type="dxa"/>
              <w:bottom w:w="-267" w:type="dxa"/>
              <w:right w:w="-267" w:type="dxa"/>
            </w:tcMar>
            <w:vAlign w:val="bottom"/>
          </w:tcPr>
          <w:p w14:paraId="6BEAC3C1" w14:textId="77777777" w:rsidR="00142F34" w:rsidRDefault="00353792">
            <w:pPr>
              <w:jc w:val="center"/>
              <w:rPr>
                <w:sz w:val="20"/>
                <w:szCs w:val="20"/>
              </w:rPr>
            </w:pPr>
            <w:r>
              <w:rPr>
                <w:rFonts w:ascii="Calibri" w:eastAsia="Calibri" w:hAnsi="Calibri" w:cs="Calibri"/>
                <w:sz w:val="20"/>
                <w:szCs w:val="20"/>
              </w:rPr>
              <w:t>2.709</w:t>
            </w:r>
          </w:p>
        </w:tc>
        <w:tc>
          <w:tcPr>
            <w:tcW w:w="1297" w:type="dxa"/>
            <w:tcBorders>
              <w:top w:val="nil"/>
              <w:left w:val="nil"/>
              <w:bottom w:val="nil"/>
              <w:right w:val="nil"/>
            </w:tcBorders>
            <w:tcMar>
              <w:top w:w="-267" w:type="dxa"/>
              <w:left w:w="-267" w:type="dxa"/>
              <w:bottom w:w="-267" w:type="dxa"/>
              <w:right w:w="-267" w:type="dxa"/>
            </w:tcMar>
            <w:vAlign w:val="bottom"/>
          </w:tcPr>
          <w:p w14:paraId="2864C6B0" w14:textId="77777777" w:rsidR="00142F34" w:rsidRDefault="00353792">
            <w:pPr>
              <w:jc w:val="center"/>
              <w:rPr>
                <w:sz w:val="20"/>
                <w:szCs w:val="20"/>
              </w:rPr>
            </w:pPr>
            <w:r>
              <w:rPr>
                <w:rFonts w:ascii="Calibri" w:eastAsia="Calibri" w:hAnsi="Calibri" w:cs="Calibri"/>
                <w:sz w:val="20"/>
                <w:szCs w:val="20"/>
              </w:rPr>
              <w:t>2.238</w:t>
            </w:r>
          </w:p>
        </w:tc>
        <w:tc>
          <w:tcPr>
            <w:tcW w:w="988" w:type="dxa"/>
            <w:tcBorders>
              <w:top w:val="nil"/>
              <w:left w:val="nil"/>
              <w:bottom w:val="nil"/>
              <w:right w:val="nil"/>
            </w:tcBorders>
            <w:tcMar>
              <w:top w:w="-267" w:type="dxa"/>
              <w:left w:w="-267" w:type="dxa"/>
              <w:bottom w:w="-267" w:type="dxa"/>
              <w:right w:w="-267" w:type="dxa"/>
            </w:tcMar>
            <w:vAlign w:val="bottom"/>
          </w:tcPr>
          <w:p w14:paraId="3D272647" w14:textId="77777777" w:rsidR="00142F34" w:rsidRDefault="00353792">
            <w:pPr>
              <w:jc w:val="center"/>
              <w:rPr>
                <w:sz w:val="20"/>
                <w:szCs w:val="20"/>
              </w:rPr>
            </w:pPr>
            <w:r>
              <w:rPr>
                <w:rFonts w:ascii="Calibri" w:eastAsia="Calibri" w:hAnsi="Calibri" w:cs="Calibri"/>
                <w:sz w:val="20"/>
                <w:szCs w:val="20"/>
              </w:rPr>
              <w:t>0.226</w:t>
            </w:r>
          </w:p>
        </w:tc>
        <w:tc>
          <w:tcPr>
            <w:tcW w:w="1062" w:type="dxa"/>
            <w:tcBorders>
              <w:top w:val="nil"/>
              <w:left w:val="nil"/>
              <w:bottom w:val="nil"/>
              <w:right w:val="nil"/>
            </w:tcBorders>
            <w:tcMar>
              <w:top w:w="-267" w:type="dxa"/>
              <w:left w:w="-267" w:type="dxa"/>
              <w:bottom w:w="-267" w:type="dxa"/>
              <w:right w:w="-267" w:type="dxa"/>
            </w:tcMar>
            <w:vAlign w:val="bottom"/>
          </w:tcPr>
          <w:p w14:paraId="21F4518E" w14:textId="77777777" w:rsidR="00142F34" w:rsidRDefault="00353792">
            <w:pPr>
              <w:jc w:val="center"/>
              <w:rPr>
                <w:sz w:val="20"/>
                <w:szCs w:val="20"/>
              </w:rPr>
            </w:pPr>
            <w:r>
              <w:rPr>
                <w:rFonts w:ascii="Calibri" w:eastAsia="Calibri" w:hAnsi="Calibri" w:cs="Calibri"/>
                <w:sz w:val="20"/>
                <w:szCs w:val="20"/>
              </w:rPr>
              <w:t>-1.677</w:t>
            </w:r>
          </w:p>
        </w:tc>
        <w:tc>
          <w:tcPr>
            <w:tcW w:w="1062" w:type="dxa"/>
            <w:tcBorders>
              <w:top w:val="nil"/>
              <w:left w:val="nil"/>
              <w:bottom w:val="nil"/>
              <w:right w:val="nil"/>
            </w:tcBorders>
            <w:tcMar>
              <w:top w:w="-267" w:type="dxa"/>
              <w:left w:w="-267" w:type="dxa"/>
              <w:bottom w:w="-267" w:type="dxa"/>
              <w:right w:w="-267" w:type="dxa"/>
            </w:tcMar>
            <w:vAlign w:val="bottom"/>
          </w:tcPr>
          <w:p w14:paraId="34E96D4F" w14:textId="77777777" w:rsidR="00142F34" w:rsidRDefault="00353792">
            <w:pPr>
              <w:jc w:val="center"/>
              <w:rPr>
                <w:sz w:val="20"/>
                <w:szCs w:val="20"/>
              </w:rPr>
            </w:pPr>
            <w:r>
              <w:rPr>
                <w:rFonts w:ascii="Calibri" w:eastAsia="Calibri" w:hAnsi="Calibri" w:cs="Calibri"/>
                <w:sz w:val="20"/>
                <w:szCs w:val="20"/>
              </w:rPr>
              <w:t>7.095</w:t>
            </w:r>
          </w:p>
        </w:tc>
        <w:tc>
          <w:tcPr>
            <w:tcW w:w="1050" w:type="dxa"/>
            <w:tcBorders>
              <w:top w:val="nil"/>
              <w:left w:val="nil"/>
              <w:bottom w:val="nil"/>
              <w:right w:val="nil"/>
            </w:tcBorders>
            <w:tcMar>
              <w:top w:w="-267" w:type="dxa"/>
              <w:left w:w="-267" w:type="dxa"/>
              <w:bottom w:w="-267" w:type="dxa"/>
              <w:right w:w="-267" w:type="dxa"/>
            </w:tcMar>
            <w:vAlign w:val="bottom"/>
          </w:tcPr>
          <w:p w14:paraId="7A13366E" w14:textId="77777777" w:rsidR="00142F34" w:rsidRDefault="00353792">
            <w:pPr>
              <w:jc w:val="center"/>
              <w:rPr>
                <w:sz w:val="20"/>
                <w:szCs w:val="20"/>
              </w:rPr>
            </w:pPr>
            <w:r>
              <w:rPr>
                <w:rFonts w:ascii="Calibri" w:eastAsia="Calibri" w:hAnsi="Calibri" w:cs="Calibri"/>
                <w:sz w:val="20"/>
                <w:szCs w:val="20"/>
              </w:rPr>
              <w:t>2</w:t>
            </w:r>
          </w:p>
        </w:tc>
        <w:tc>
          <w:tcPr>
            <w:tcW w:w="951" w:type="dxa"/>
            <w:tcBorders>
              <w:top w:val="nil"/>
              <w:left w:val="nil"/>
              <w:bottom w:val="nil"/>
              <w:right w:val="nil"/>
            </w:tcBorders>
            <w:tcMar>
              <w:top w:w="-267" w:type="dxa"/>
              <w:left w:w="-267" w:type="dxa"/>
              <w:bottom w:w="-267" w:type="dxa"/>
              <w:right w:w="-267" w:type="dxa"/>
            </w:tcMar>
            <w:vAlign w:val="bottom"/>
          </w:tcPr>
          <w:p w14:paraId="4E1C05C8" w14:textId="77777777" w:rsidR="00142F34" w:rsidRDefault="00353792">
            <w:pPr>
              <w:jc w:val="center"/>
              <w:rPr>
                <w:sz w:val="20"/>
                <w:szCs w:val="20"/>
              </w:rPr>
            </w:pPr>
            <w:r>
              <w:rPr>
                <w:rFonts w:ascii="Calibri" w:eastAsia="Calibri" w:hAnsi="Calibri" w:cs="Calibri"/>
                <w:sz w:val="20"/>
                <w:szCs w:val="20"/>
              </w:rPr>
              <w:t>9.352</w:t>
            </w:r>
          </w:p>
        </w:tc>
        <w:tc>
          <w:tcPr>
            <w:tcW w:w="1000" w:type="dxa"/>
            <w:tcBorders>
              <w:top w:val="nil"/>
              <w:left w:val="nil"/>
              <w:bottom w:val="nil"/>
              <w:right w:val="nil"/>
            </w:tcBorders>
            <w:tcMar>
              <w:top w:w="-267" w:type="dxa"/>
              <w:left w:w="-267" w:type="dxa"/>
              <w:bottom w:w="-267" w:type="dxa"/>
              <w:right w:w="-267" w:type="dxa"/>
            </w:tcMar>
            <w:vAlign w:val="bottom"/>
          </w:tcPr>
          <w:p w14:paraId="2416B22F" w14:textId="77777777" w:rsidR="00142F34" w:rsidRDefault="00353792">
            <w:pPr>
              <w:jc w:val="center"/>
              <w:rPr>
                <w:sz w:val="20"/>
                <w:szCs w:val="20"/>
              </w:rPr>
            </w:pPr>
            <w:r>
              <w:rPr>
                <w:rFonts w:ascii="Calibri" w:eastAsia="Calibri" w:hAnsi="Calibri" w:cs="Calibri"/>
                <w:sz w:val="20"/>
                <w:szCs w:val="20"/>
              </w:rPr>
              <w:t>14.995</w:t>
            </w:r>
          </w:p>
        </w:tc>
      </w:tr>
      <w:tr w:rsidR="00142F34" w14:paraId="1A02A005"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46F9C129" w14:textId="77777777" w:rsidR="00142F34" w:rsidRDefault="00353792">
            <w:pPr>
              <w:rPr>
                <w:sz w:val="20"/>
                <w:szCs w:val="20"/>
              </w:rPr>
            </w:pPr>
            <w:r>
              <w:rPr>
                <w:rFonts w:ascii="Calibri" w:eastAsia="Calibri" w:hAnsi="Calibri" w:cs="Calibri"/>
                <w:sz w:val="20"/>
                <w:szCs w:val="20"/>
              </w:rPr>
              <w:t>Surf zone</w:t>
            </w:r>
          </w:p>
        </w:tc>
        <w:tc>
          <w:tcPr>
            <w:tcW w:w="1037" w:type="dxa"/>
            <w:tcBorders>
              <w:top w:val="nil"/>
              <w:left w:val="nil"/>
              <w:bottom w:val="nil"/>
              <w:right w:val="nil"/>
            </w:tcBorders>
            <w:tcMar>
              <w:top w:w="-267" w:type="dxa"/>
              <w:left w:w="-267" w:type="dxa"/>
              <w:bottom w:w="-267" w:type="dxa"/>
              <w:right w:w="-267" w:type="dxa"/>
            </w:tcMar>
            <w:vAlign w:val="bottom"/>
          </w:tcPr>
          <w:p w14:paraId="76740CD2" w14:textId="77777777" w:rsidR="00142F34" w:rsidRDefault="00353792">
            <w:pPr>
              <w:rPr>
                <w:sz w:val="20"/>
                <w:szCs w:val="20"/>
              </w:rPr>
            </w:pPr>
            <w:r>
              <w:rPr>
                <w:rFonts w:ascii="Calibri" w:eastAsia="Calibri" w:hAnsi="Calibri" w:cs="Calibri"/>
                <w:sz w:val="20"/>
                <w:szCs w:val="20"/>
              </w:rPr>
              <w:t>SMR</w:t>
            </w:r>
          </w:p>
        </w:tc>
        <w:tc>
          <w:tcPr>
            <w:tcW w:w="1148" w:type="dxa"/>
            <w:tcBorders>
              <w:top w:val="nil"/>
              <w:left w:val="nil"/>
              <w:bottom w:val="nil"/>
              <w:right w:val="nil"/>
            </w:tcBorders>
            <w:tcMar>
              <w:top w:w="-267" w:type="dxa"/>
              <w:left w:w="-267" w:type="dxa"/>
              <w:bottom w:w="-267" w:type="dxa"/>
              <w:right w:w="-267" w:type="dxa"/>
            </w:tcMar>
            <w:vAlign w:val="bottom"/>
          </w:tcPr>
          <w:p w14:paraId="5D1CC6B4" w14:textId="77777777" w:rsidR="00142F34" w:rsidRDefault="00353792">
            <w:pPr>
              <w:rPr>
                <w:sz w:val="20"/>
                <w:szCs w:val="20"/>
              </w:rPr>
            </w:pPr>
            <w:r>
              <w:rPr>
                <w:rFonts w:ascii="Calibri" w:eastAsia="Calibri" w:hAnsi="Calibri" w:cs="Calibri"/>
                <w:sz w:val="20"/>
                <w:szCs w:val="20"/>
              </w:rPr>
              <w:t>No-take</w:t>
            </w:r>
          </w:p>
        </w:tc>
        <w:tc>
          <w:tcPr>
            <w:tcW w:w="1198" w:type="dxa"/>
            <w:tcBorders>
              <w:top w:val="nil"/>
              <w:left w:val="nil"/>
              <w:bottom w:val="nil"/>
              <w:right w:val="nil"/>
            </w:tcBorders>
            <w:tcMar>
              <w:top w:w="-267" w:type="dxa"/>
              <w:left w:w="-267" w:type="dxa"/>
              <w:bottom w:w="-267" w:type="dxa"/>
              <w:right w:w="-267" w:type="dxa"/>
            </w:tcMar>
            <w:vAlign w:val="bottom"/>
          </w:tcPr>
          <w:p w14:paraId="33FFCF51" w14:textId="77777777" w:rsidR="00142F34" w:rsidRDefault="00353792">
            <w:pPr>
              <w:rPr>
                <w:sz w:val="20"/>
                <w:szCs w:val="20"/>
              </w:rPr>
            </w:pPr>
            <w:r>
              <w:rPr>
                <w:rFonts w:ascii="Calibri" w:eastAsia="Calibri" w:hAnsi="Calibri" w:cs="Calibri"/>
                <w:sz w:val="20"/>
                <w:szCs w:val="20"/>
              </w:rPr>
              <w:t>Targeted</w:t>
            </w:r>
          </w:p>
        </w:tc>
        <w:tc>
          <w:tcPr>
            <w:tcW w:w="1050" w:type="dxa"/>
            <w:tcBorders>
              <w:top w:val="nil"/>
              <w:left w:val="nil"/>
              <w:bottom w:val="nil"/>
              <w:right w:val="nil"/>
            </w:tcBorders>
            <w:tcMar>
              <w:top w:w="-267" w:type="dxa"/>
              <w:left w:w="-267" w:type="dxa"/>
              <w:bottom w:w="-267" w:type="dxa"/>
              <w:right w:w="-267" w:type="dxa"/>
            </w:tcMar>
            <w:vAlign w:val="bottom"/>
          </w:tcPr>
          <w:p w14:paraId="77C12DCA" w14:textId="77777777" w:rsidR="00142F34" w:rsidRDefault="00353792">
            <w:pPr>
              <w:jc w:val="center"/>
              <w:rPr>
                <w:sz w:val="20"/>
                <w:szCs w:val="20"/>
              </w:rPr>
            </w:pPr>
            <w:r>
              <w:rPr>
                <w:rFonts w:ascii="Calibri" w:eastAsia="Calibri" w:hAnsi="Calibri" w:cs="Calibri"/>
                <w:sz w:val="20"/>
                <w:szCs w:val="20"/>
              </w:rPr>
              <w:t>0.486</w:t>
            </w:r>
          </w:p>
        </w:tc>
        <w:tc>
          <w:tcPr>
            <w:tcW w:w="1297" w:type="dxa"/>
            <w:tcBorders>
              <w:top w:val="nil"/>
              <w:left w:val="nil"/>
              <w:bottom w:val="nil"/>
              <w:right w:val="nil"/>
            </w:tcBorders>
            <w:tcMar>
              <w:top w:w="-267" w:type="dxa"/>
              <w:left w:w="-267" w:type="dxa"/>
              <w:bottom w:w="-267" w:type="dxa"/>
              <w:right w:w="-267" w:type="dxa"/>
            </w:tcMar>
            <w:vAlign w:val="bottom"/>
          </w:tcPr>
          <w:p w14:paraId="490696A4" w14:textId="77777777" w:rsidR="00142F34" w:rsidRDefault="00353792">
            <w:pPr>
              <w:jc w:val="center"/>
              <w:rPr>
                <w:sz w:val="20"/>
                <w:szCs w:val="20"/>
              </w:rPr>
            </w:pPr>
            <w:r>
              <w:rPr>
                <w:rFonts w:ascii="Calibri" w:eastAsia="Calibri" w:hAnsi="Calibri" w:cs="Calibri"/>
                <w:sz w:val="20"/>
                <w:szCs w:val="20"/>
              </w:rPr>
              <w:t>0.282</w:t>
            </w:r>
          </w:p>
        </w:tc>
        <w:tc>
          <w:tcPr>
            <w:tcW w:w="988" w:type="dxa"/>
            <w:tcBorders>
              <w:top w:val="nil"/>
              <w:left w:val="nil"/>
              <w:bottom w:val="nil"/>
              <w:right w:val="nil"/>
            </w:tcBorders>
            <w:tcMar>
              <w:top w:w="-267" w:type="dxa"/>
              <w:left w:w="-267" w:type="dxa"/>
              <w:bottom w:w="-267" w:type="dxa"/>
              <w:right w:w="-267" w:type="dxa"/>
            </w:tcMar>
            <w:vAlign w:val="bottom"/>
          </w:tcPr>
          <w:p w14:paraId="1CCDFFF3" w14:textId="77777777" w:rsidR="00142F34" w:rsidRDefault="00353792">
            <w:pPr>
              <w:jc w:val="center"/>
              <w:rPr>
                <w:sz w:val="20"/>
                <w:szCs w:val="20"/>
              </w:rPr>
            </w:pPr>
            <w:r>
              <w:rPr>
                <w:rFonts w:ascii="Calibri" w:eastAsia="Calibri" w:hAnsi="Calibri" w:cs="Calibri"/>
                <w:sz w:val="20"/>
                <w:szCs w:val="20"/>
              </w:rPr>
              <w:t>0.085</w:t>
            </w:r>
          </w:p>
        </w:tc>
        <w:tc>
          <w:tcPr>
            <w:tcW w:w="1062" w:type="dxa"/>
            <w:tcBorders>
              <w:top w:val="nil"/>
              <w:left w:val="nil"/>
              <w:bottom w:val="nil"/>
              <w:right w:val="nil"/>
            </w:tcBorders>
            <w:tcMar>
              <w:top w:w="-267" w:type="dxa"/>
              <w:left w:w="-267" w:type="dxa"/>
              <w:bottom w:w="-267" w:type="dxa"/>
              <w:right w:w="-267" w:type="dxa"/>
            </w:tcMar>
            <w:vAlign w:val="bottom"/>
          </w:tcPr>
          <w:p w14:paraId="25E0D61C" w14:textId="77777777" w:rsidR="00142F34" w:rsidRDefault="00353792">
            <w:pPr>
              <w:jc w:val="center"/>
              <w:rPr>
                <w:sz w:val="20"/>
                <w:szCs w:val="20"/>
              </w:rPr>
            </w:pPr>
            <w:r>
              <w:rPr>
                <w:rFonts w:ascii="Calibri" w:eastAsia="Calibri" w:hAnsi="Calibri" w:cs="Calibri"/>
                <w:sz w:val="20"/>
                <w:szCs w:val="20"/>
              </w:rPr>
              <w:t>-0.066</w:t>
            </w:r>
          </w:p>
        </w:tc>
        <w:tc>
          <w:tcPr>
            <w:tcW w:w="1062" w:type="dxa"/>
            <w:tcBorders>
              <w:top w:val="nil"/>
              <w:left w:val="nil"/>
              <w:bottom w:val="nil"/>
              <w:right w:val="nil"/>
            </w:tcBorders>
            <w:tcMar>
              <w:top w:w="-267" w:type="dxa"/>
              <w:left w:w="-267" w:type="dxa"/>
              <w:bottom w:w="-267" w:type="dxa"/>
              <w:right w:w="-267" w:type="dxa"/>
            </w:tcMar>
            <w:vAlign w:val="bottom"/>
          </w:tcPr>
          <w:p w14:paraId="3D82B8ED" w14:textId="77777777" w:rsidR="00142F34" w:rsidRDefault="00353792">
            <w:pPr>
              <w:jc w:val="center"/>
              <w:rPr>
                <w:sz w:val="20"/>
                <w:szCs w:val="20"/>
              </w:rPr>
            </w:pPr>
            <w:r>
              <w:rPr>
                <w:rFonts w:ascii="Calibri" w:eastAsia="Calibri" w:hAnsi="Calibri" w:cs="Calibri"/>
                <w:sz w:val="20"/>
                <w:szCs w:val="20"/>
              </w:rPr>
              <w:t>1.038</w:t>
            </w:r>
          </w:p>
        </w:tc>
        <w:tc>
          <w:tcPr>
            <w:tcW w:w="1050" w:type="dxa"/>
            <w:tcBorders>
              <w:top w:val="nil"/>
              <w:left w:val="nil"/>
              <w:bottom w:val="nil"/>
              <w:right w:val="nil"/>
            </w:tcBorders>
            <w:tcMar>
              <w:top w:w="-267" w:type="dxa"/>
              <w:left w:w="-267" w:type="dxa"/>
              <w:bottom w:w="-267" w:type="dxa"/>
              <w:right w:w="-267" w:type="dxa"/>
            </w:tcMar>
            <w:vAlign w:val="bottom"/>
          </w:tcPr>
          <w:p w14:paraId="5AFD443F" w14:textId="77777777" w:rsidR="00142F34" w:rsidRDefault="00353792">
            <w:pPr>
              <w:jc w:val="center"/>
              <w:rPr>
                <w:sz w:val="20"/>
                <w:szCs w:val="20"/>
              </w:rPr>
            </w:pPr>
            <w:r>
              <w:rPr>
                <w:rFonts w:ascii="Calibri" w:eastAsia="Calibri" w:hAnsi="Calibri" w:cs="Calibri"/>
                <w:sz w:val="20"/>
                <w:szCs w:val="20"/>
              </w:rPr>
              <w:t>11</w:t>
            </w:r>
          </w:p>
        </w:tc>
        <w:tc>
          <w:tcPr>
            <w:tcW w:w="951" w:type="dxa"/>
            <w:tcBorders>
              <w:top w:val="nil"/>
              <w:left w:val="nil"/>
              <w:bottom w:val="nil"/>
              <w:right w:val="nil"/>
            </w:tcBorders>
            <w:tcMar>
              <w:top w:w="-267" w:type="dxa"/>
              <w:left w:w="-267" w:type="dxa"/>
              <w:bottom w:w="-267" w:type="dxa"/>
              <w:right w:w="-267" w:type="dxa"/>
            </w:tcMar>
            <w:vAlign w:val="bottom"/>
          </w:tcPr>
          <w:p w14:paraId="41301129" w14:textId="77777777" w:rsidR="00142F34" w:rsidRDefault="00353792">
            <w:pPr>
              <w:jc w:val="center"/>
              <w:rPr>
                <w:sz w:val="20"/>
                <w:szCs w:val="20"/>
              </w:rPr>
            </w:pPr>
            <w:r>
              <w:rPr>
                <w:rFonts w:ascii="Calibri" w:eastAsia="Calibri" w:hAnsi="Calibri" w:cs="Calibri"/>
                <w:sz w:val="20"/>
                <w:szCs w:val="20"/>
              </w:rPr>
              <w:t>0.653</w:t>
            </w:r>
          </w:p>
        </w:tc>
        <w:tc>
          <w:tcPr>
            <w:tcW w:w="1000" w:type="dxa"/>
            <w:tcBorders>
              <w:top w:val="nil"/>
              <w:left w:val="nil"/>
              <w:bottom w:val="nil"/>
              <w:right w:val="nil"/>
            </w:tcBorders>
            <w:tcMar>
              <w:top w:w="-267" w:type="dxa"/>
              <w:left w:w="-267" w:type="dxa"/>
              <w:bottom w:w="-267" w:type="dxa"/>
              <w:right w:w="-267" w:type="dxa"/>
            </w:tcMar>
            <w:vAlign w:val="bottom"/>
          </w:tcPr>
          <w:p w14:paraId="6C0F176D" w14:textId="77777777" w:rsidR="00142F34" w:rsidRDefault="00353792">
            <w:pPr>
              <w:jc w:val="center"/>
              <w:rPr>
                <w:sz w:val="20"/>
                <w:szCs w:val="20"/>
              </w:rPr>
            </w:pPr>
            <w:r>
              <w:rPr>
                <w:rFonts w:ascii="Calibri" w:eastAsia="Calibri" w:hAnsi="Calibri" w:cs="Calibri"/>
                <w:sz w:val="20"/>
                <w:szCs w:val="20"/>
              </w:rPr>
              <w:t>61.019</w:t>
            </w:r>
          </w:p>
        </w:tc>
      </w:tr>
      <w:tr w:rsidR="00142F34" w14:paraId="37E35D3D"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71C19730" w14:textId="77777777" w:rsidR="00142F34" w:rsidRDefault="00353792">
            <w:pPr>
              <w:rPr>
                <w:sz w:val="20"/>
                <w:szCs w:val="20"/>
              </w:rPr>
            </w:pPr>
            <w:r>
              <w:rPr>
                <w:rFonts w:ascii="Calibri" w:eastAsia="Calibri" w:hAnsi="Calibri" w:cs="Calibri"/>
                <w:sz w:val="20"/>
                <w:szCs w:val="20"/>
              </w:rPr>
              <w:t>Surf zone</w:t>
            </w:r>
          </w:p>
        </w:tc>
        <w:tc>
          <w:tcPr>
            <w:tcW w:w="1037" w:type="dxa"/>
            <w:tcBorders>
              <w:top w:val="nil"/>
              <w:left w:val="nil"/>
              <w:bottom w:val="nil"/>
              <w:right w:val="nil"/>
            </w:tcBorders>
            <w:tcMar>
              <w:top w:w="-267" w:type="dxa"/>
              <w:left w:w="-267" w:type="dxa"/>
              <w:bottom w:w="-267" w:type="dxa"/>
              <w:right w:w="-267" w:type="dxa"/>
            </w:tcMar>
            <w:vAlign w:val="bottom"/>
          </w:tcPr>
          <w:p w14:paraId="2AD1EF32" w14:textId="77777777" w:rsidR="00142F34" w:rsidRDefault="00353792">
            <w:pPr>
              <w:rPr>
                <w:sz w:val="20"/>
                <w:szCs w:val="20"/>
              </w:rPr>
            </w:pPr>
            <w:r>
              <w:rPr>
                <w:rFonts w:ascii="Calibri" w:eastAsia="Calibri" w:hAnsi="Calibri" w:cs="Calibri"/>
                <w:sz w:val="20"/>
                <w:szCs w:val="20"/>
              </w:rPr>
              <w:t>SMCA</w:t>
            </w:r>
          </w:p>
        </w:tc>
        <w:tc>
          <w:tcPr>
            <w:tcW w:w="1148" w:type="dxa"/>
            <w:tcBorders>
              <w:top w:val="nil"/>
              <w:left w:val="nil"/>
              <w:bottom w:val="nil"/>
              <w:right w:val="nil"/>
            </w:tcBorders>
            <w:tcMar>
              <w:top w:w="-267" w:type="dxa"/>
              <w:left w:w="-267" w:type="dxa"/>
              <w:bottom w:w="-267" w:type="dxa"/>
              <w:right w:w="-267" w:type="dxa"/>
            </w:tcMar>
            <w:vAlign w:val="bottom"/>
          </w:tcPr>
          <w:p w14:paraId="52D21413" w14:textId="77777777" w:rsidR="00142F34" w:rsidRDefault="00353792">
            <w:pPr>
              <w:rPr>
                <w:sz w:val="20"/>
                <w:szCs w:val="20"/>
              </w:rPr>
            </w:pPr>
            <w:r>
              <w:rPr>
                <w:rFonts w:ascii="Calibri" w:eastAsia="Calibri" w:hAnsi="Calibri" w:cs="Calibri"/>
                <w:sz w:val="20"/>
                <w:szCs w:val="20"/>
              </w:rPr>
              <w:t>Partial-take</w:t>
            </w:r>
          </w:p>
        </w:tc>
        <w:tc>
          <w:tcPr>
            <w:tcW w:w="1198" w:type="dxa"/>
            <w:tcBorders>
              <w:top w:val="nil"/>
              <w:left w:val="nil"/>
              <w:bottom w:val="nil"/>
              <w:right w:val="nil"/>
            </w:tcBorders>
            <w:tcMar>
              <w:top w:w="-267" w:type="dxa"/>
              <w:left w:w="-267" w:type="dxa"/>
              <w:bottom w:w="-267" w:type="dxa"/>
              <w:right w:w="-267" w:type="dxa"/>
            </w:tcMar>
            <w:vAlign w:val="bottom"/>
          </w:tcPr>
          <w:p w14:paraId="6058FE9B" w14:textId="77777777" w:rsidR="00142F34" w:rsidRDefault="00353792">
            <w:pPr>
              <w:rPr>
                <w:sz w:val="20"/>
                <w:szCs w:val="20"/>
              </w:rPr>
            </w:pPr>
            <w:r>
              <w:rPr>
                <w:rFonts w:ascii="Calibri" w:eastAsia="Calibri" w:hAnsi="Calibri" w:cs="Calibri"/>
                <w:sz w:val="20"/>
                <w:szCs w:val="20"/>
              </w:rPr>
              <w:t>Nontargeted</w:t>
            </w:r>
          </w:p>
        </w:tc>
        <w:tc>
          <w:tcPr>
            <w:tcW w:w="1050" w:type="dxa"/>
            <w:tcBorders>
              <w:top w:val="nil"/>
              <w:left w:val="nil"/>
              <w:bottom w:val="nil"/>
              <w:right w:val="nil"/>
            </w:tcBorders>
            <w:tcMar>
              <w:top w:w="-267" w:type="dxa"/>
              <w:left w:w="-267" w:type="dxa"/>
              <w:bottom w:w="-267" w:type="dxa"/>
              <w:right w:w="-267" w:type="dxa"/>
            </w:tcMar>
            <w:vAlign w:val="bottom"/>
          </w:tcPr>
          <w:p w14:paraId="512C7B1E" w14:textId="77777777" w:rsidR="00142F34" w:rsidRDefault="00353792">
            <w:pPr>
              <w:jc w:val="center"/>
              <w:rPr>
                <w:sz w:val="20"/>
                <w:szCs w:val="20"/>
              </w:rPr>
            </w:pPr>
            <w:r>
              <w:rPr>
                <w:rFonts w:ascii="Calibri" w:eastAsia="Calibri" w:hAnsi="Calibri" w:cs="Calibri"/>
                <w:sz w:val="20"/>
                <w:szCs w:val="20"/>
              </w:rPr>
              <w:t>1.951</w:t>
            </w:r>
          </w:p>
        </w:tc>
        <w:tc>
          <w:tcPr>
            <w:tcW w:w="1297" w:type="dxa"/>
            <w:tcBorders>
              <w:top w:val="nil"/>
              <w:left w:val="nil"/>
              <w:bottom w:val="nil"/>
              <w:right w:val="nil"/>
            </w:tcBorders>
            <w:tcMar>
              <w:top w:w="-267" w:type="dxa"/>
              <w:left w:w="-267" w:type="dxa"/>
              <w:bottom w:w="-267" w:type="dxa"/>
              <w:right w:w="-267" w:type="dxa"/>
            </w:tcMar>
            <w:vAlign w:val="bottom"/>
          </w:tcPr>
          <w:p w14:paraId="327BFC93" w14:textId="77777777" w:rsidR="00142F34" w:rsidRDefault="00353792">
            <w:pPr>
              <w:jc w:val="center"/>
              <w:rPr>
                <w:sz w:val="20"/>
                <w:szCs w:val="20"/>
              </w:rPr>
            </w:pPr>
            <w:r>
              <w:rPr>
                <w:rFonts w:ascii="Calibri" w:eastAsia="Calibri" w:hAnsi="Calibri" w:cs="Calibri"/>
                <w:sz w:val="20"/>
                <w:szCs w:val="20"/>
              </w:rPr>
              <w:t>1.022</w:t>
            </w:r>
          </w:p>
        </w:tc>
        <w:tc>
          <w:tcPr>
            <w:tcW w:w="988" w:type="dxa"/>
            <w:tcBorders>
              <w:top w:val="nil"/>
              <w:left w:val="nil"/>
              <w:bottom w:val="nil"/>
              <w:right w:val="nil"/>
            </w:tcBorders>
            <w:tcMar>
              <w:top w:w="-267" w:type="dxa"/>
              <w:left w:w="-267" w:type="dxa"/>
              <w:bottom w:w="-267" w:type="dxa"/>
              <w:right w:w="-267" w:type="dxa"/>
            </w:tcMar>
            <w:vAlign w:val="bottom"/>
          </w:tcPr>
          <w:p w14:paraId="5995629A" w14:textId="77777777" w:rsidR="00142F34" w:rsidRDefault="00353792">
            <w:pPr>
              <w:jc w:val="center"/>
              <w:rPr>
                <w:sz w:val="20"/>
                <w:szCs w:val="20"/>
              </w:rPr>
            </w:pPr>
            <w:r>
              <w:rPr>
                <w:rFonts w:ascii="Calibri" w:eastAsia="Calibri" w:hAnsi="Calibri" w:cs="Calibri"/>
                <w:sz w:val="20"/>
                <w:szCs w:val="20"/>
              </w:rPr>
              <w:t>0.056</w:t>
            </w:r>
          </w:p>
        </w:tc>
        <w:tc>
          <w:tcPr>
            <w:tcW w:w="1062" w:type="dxa"/>
            <w:tcBorders>
              <w:top w:val="nil"/>
              <w:left w:val="nil"/>
              <w:bottom w:val="nil"/>
              <w:right w:val="nil"/>
            </w:tcBorders>
            <w:tcMar>
              <w:top w:w="-267" w:type="dxa"/>
              <w:left w:w="-267" w:type="dxa"/>
              <w:bottom w:w="-267" w:type="dxa"/>
              <w:right w:w="-267" w:type="dxa"/>
            </w:tcMar>
            <w:vAlign w:val="bottom"/>
          </w:tcPr>
          <w:p w14:paraId="52F4878F" w14:textId="77777777" w:rsidR="00142F34" w:rsidRDefault="00353792">
            <w:pPr>
              <w:jc w:val="center"/>
              <w:rPr>
                <w:sz w:val="20"/>
                <w:szCs w:val="20"/>
              </w:rPr>
            </w:pPr>
            <w:r>
              <w:rPr>
                <w:rFonts w:ascii="Calibri" w:eastAsia="Calibri" w:hAnsi="Calibri" w:cs="Calibri"/>
                <w:sz w:val="20"/>
                <w:szCs w:val="20"/>
              </w:rPr>
              <w:t>-0.052</w:t>
            </w:r>
          </w:p>
        </w:tc>
        <w:tc>
          <w:tcPr>
            <w:tcW w:w="1062" w:type="dxa"/>
            <w:tcBorders>
              <w:top w:val="nil"/>
              <w:left w:val="nil"/>
              <w:bottom w:val="nil"/>
              <w:right w:val="nil"/>
            </w:tcBorders>
            <w:tcMar>
              <w:top w:w="-267" w:type="dxa"/>
              <w:left w:w="-267" w:type="dxa"/>
              <w:bottom w:w="-267" w:type="dxa"/>
              <w:right w:w="-267" w:type="dxa"/>
            </w:tcMar>
            <w:vAlign w:val="bottom"/>
          </w:tcPr>
          <w:p w14:paraId="0A015C15" w14:textId="77777777" w:rsidR="00142F34" w:rsidRDefault="00353792">
            <w:pPr>
              <w:jc w:val="center"/>
              <w:rPr>
                <w:sz w:val="20"/>
                <w:szCs w:val="20"/>
              </w:rPr>
            </w:pPr>
            <w:r>
              <w:rPr>
                <w:rFonts w:ascii="Calibri" w:eastAsia="Calibri" w:hAnsi="Calibri" w:cs="Calibri"/>
                <w:sz w:val="20"/>
                <w:szCs w:val="20"/>
              </w:rPr>
              <w:t>3.954</w:t>
            </w:r>
          </w:p>
        </w:tc>
        <w:tc>
          <w:tcPr>
            <w:tcW w:w="1050" w:type="dxa"/>
            <w:tcBorders>
              <w:top w:val="nil"/>
              <w:left w:val="nil"/>
              <w:bottom w:val="nil"/>
              <w:right w:val="nil"/>
            </w:tcBorders>
            <w:tcMar>
              <w:top w:w="-267" w:type="dxa"/>
              <w:left w:w="-267" w:type="dxa"/>
              <w:bottom w:w="-267" w:type="dxa"/>
              <w:right w:w="-267" w:type="dxa"/>
            </w:tcMar>
            <w:vAlign w:val="bottom"/>
          </w:tcPr>
          <w:p w14:paraId="71365104" w14:textId="77777777" w:rsidR="00142F34" w:rsidRDefault="00353792">
            <w:pPr>
              <w:jc w:val="center"/>
              <w:rPr>
                <w:sz w:val="20"/>
                <w:szCs w:val="20"/>
              </w:rPr>
            </w:pPr>
            <w:r>
              <w:rPr>
                <w:rFonts w:ascii="Calibri" w:eastAsia="Calibri" w:hAnsi="Calibri" w:cs="Calibri"/>
                <w:sz w:val="20"/>
                <w:szCs w:val="20"/>
              </w:rPr>
              <w:t>2</w:t>
            </w:r>
          </w:p>
        </w:tc>
        <w:tc>
          <w:tcPr>
            <w:tcW w:w="951" w:type="dxa"/>
            <w:tcBorders>
              <w:top w:val="nil"/>
              <w:left w:val="nil"/>
              <w:bottom w:val="nil"/>
              <w:right w:val="nil"/>
            </w:tcBorders>
            <w:tcMar>
              <w:top w:w="-267" w:type="dxa"/>
              <w:left w:w="-267" w:type="dxa"/>
              <w:bottom w:w="-267" w:type="dxa"/>
              <w:right w:w="-267" w:type="dxa"/>
            </w:tcMar>
            <w:vAlign w:val="bottom"/>
          </w:tcPr>
          <w:p w14:paraId="4BCEF9EB" w14:textId="77777777" w:rsidR="00142F34" w:rsidRDefault="00353792">
            <w:pPr>
              <w:jc w:val="center"/>
              <w:rPr>
                <w:sz w:val="20"/>
                <w:szCs w:val="20"/>
              </w:rPr>
            </w:pPr>
            <w:r>
              <w:rPr>
                <w:rFonts w:ascii="Calibri" w:eastAsia="Calibri" w:hAnsi="Calibri" w:cs="Calibri"/>
                <w:sz w:val="20"/>
                <w:szCs w:val="20"/>
              </w:rPr>
              <w:t>1.896</w:t>
            </w:r>
          </w:p>
        </w:tc>
        <w:tc>
          <w:tcPr>
            <w:tcW w:w="1000" w:type="dxa"/>
            <w:tcBorders>
              <w:top w:val="nil"/>
              <w:left w:val="nil"/>
              <w:bottom w:val="nil"/>
              <w:right w:val="nil"/>
            </w:tcBorders>
            <w:tcMar>
              <w:top w:w="-267" w:type="dxa"/>
              <w:left w:w="-267" w:type="dxa"/>
              <w:bottom w:w="-267" w:type="dxa"/>
              <w:right w:w="-267" w:type="dxa"/>
            </w:tcMar>
            <w:vAlign w:val="bottom"/>
          </w:tcPr>
          <w:p w14:paraId="5E5682C3" w14:textId="77777777" w:rsidR="00142F34" w:rsidRDefault="00353792">
            <w:pPr>
              <w:jc w:val="center"/>
              <w:rPr>
                <w:sz w:val="20"/>
                <w:szCs w:val="20"/>
              </w:rPr>
            </w:pPr>
            <w:r>
              <w:rPr>
                <w:rFonts w:ascii="Calibri" w:eastAsia="Calibri" w:hAnsi="Calibri" w:cs="Calibri"/>
                <w:sz w:val="20"/>
                <w:szCs w:val="20"/>
              </w:rPr>
              <w:t>10.332</w:t>
            </w:r>
          </w:p>
        </w:tc>
      </w:tr>
      <w:tr w:rsidR="00142F34" w14:paraId="66D24BB4" w14:textId="77777777">
        <w:trPr>
          <w:trHeight w:val="126"/>
        </w:trPr>
        <w:tc>
          <w:tcPr>
            <w:tcW w:w="1111" w:type="dxa"/>
            <w:tcBorders>
              <w:top w:val="nil"/>
              <w:left w:val="nil"/>
              <w:bottom w:val="nil"/>
              <w:right w:val="nil"/>
            </w:tcBorders>
            <w:tcMar>
              <w:top w:w="-267" w:type="dxa"/>
              <w:left w:w="-267" w:type="dxa"/>
              <w:bottom w:w="-267" w:type="dxa"/>
              <w:right w:w="-267" w:type="dxa"/>
            </w:tcMar>
            <w:vAlign w:val="bottom"/>
          </w:tcPr>
          <w:p w14:paraId="287CC44E" w14:textId="77777777" w:rsidR="00142F34" w:rsidRDefault="00353792">
            <w:pPr>
              <w:rPr>
                <w:sz w:val="20"/>
                <w:szCs w:val="20"/>
              </w:rPr>
            </w:pPr>
            <w:r>
              <w:rPr>
                <w:rFonts w:ascii="Calibri" w:eastAsia="Calibri" w:hAnsi="Calibri" w:cs="Calibri"/>
                <w:sz w:val="20"/>
                <w:szCs w:val="20"/>
              </w:rPr>
              <w:t>Surf zone</w:t>
            </w:r>
          </w:p>
        </w:tc>
        <w:tc>
          <w:tcPr>
            <w:tcW w:w="1037" w:type="dxa"/>
            <w:tcBorders>
              <w:top w:val="nil"/>
              <w:left w:val="nil"/>
              <w:bottom w:val="nil"/>
              <w:right w:val="nil"/>
            </w:tcBorders>
            <w:tcMar>
              <w:top w:w="-267" w:type="dxa"/>
              <w:left w:w="-267" w:type="dxa"/>
              <w:bottom w:w="-267" w:type="dxa"/>
              <w:right w:w="-267" w:type="dxa"/>
            </w:tcMar>
            <w:vAlign w:val="bottom"/>
          </w:tcPr>
          <w:p w14:paraId="5583A154" w14:textId="77777777" w:rsidR="00142F34" w:rsidRDefault="00353792">
            <w:pPr>
              <w:rPr>
                <w:sz w:val="20"/>
                <w:szCs w:val="20"/>
              </w:rPr>
            </w:pPr>
            <w:r>
              <w:rPr>
                <w:rFonts w:ascii="Calibri" w:eastAsia="Calibri" w:hAnsi="Calibri" w:cs="Calibri"/>
                <w:sz w:val="20"/>
                <w:szCs w:val="20"/>
              </w:rPr>
              <w:t>SMR</w:t>
            </w:r>
          </w:p>
        </w:tc>
        <w:tc>
          <w:tcPr>
            <w:tcW w:w="1148" w:type="dxa"/>
            <w:tcBorders>
              <w:top w:val="nil"/>
              <w:left w:val="nil"/>
              <w:bottom w:val="nil"/>
              <w:right w:val="nil"/>
            </w:tcBorders>
            <w:tcMar>
              <w:top w:w="-267" w:type="dxa"/>
              <w:left w:w="-267" w:type="dxa"/>
              <w:bottom w:w="-267" w:type="dxa"/>
              <w:right w:w="-267" w:type="dxa"/>
            </w:tcMar>
            <w:vAlign w:val="bottom"/>
          </w:tcPr>
          <w:p w14:paraId="35D0E7D0" w14:textId="77777777" w:rsidR="00142F34" w:rsidRDefault="00353792">
            <w:pPr>
              <w:rPr>
                <w:sz w:val="20"/>
                <w:szCs w:val="20"/>
              </w:rPr>
            </w:pPr>
            <w:r>
              <w:rPr>
                <w:rFonts w:ascii="Calibri" w:eastAsia="Calibri" w:hAnsi="Calibri" w:cs="Calibri"/>
                <w:sz w:val="20"/>
                <w:szCs w:val="20"/>
              </w:rPr>
              <w:t>No-take</w:t>
            </w:r>
          </w:p>
        </w:tc>
        <w:tc>
          <w:tcPr>
            <w:tcW w:w="1198" w:type="dxa"/>
            <w:tcBorders>
              <w:top w:val="nil"/>
              <w:left w:val="nil"/>
              <w:bottom w:val="nil"/>
              <w:right w:val="nil"/>
            </w:tcBorders>
            <w:tcMar>
              <w:top w:w="-267" w:type="dxa"/>
              <w:left w:w="-267" w:type="dxa"/>
              <w:bottom w:w="-267" w:type="dxa"/>
              <w:right w:w="-267" w:type="dxa"/>
            </w:tcMar>
            <w:vAlign w:val="bottom"/>
          </w:tcPr>
          <w:p w14:paraId="2A59D74D" w14:textId="77777777" w:rsidR="00142F34" w:rsidRDefault="00353792">
            <w:pPr>
              <w:rPr>
                <w:sz w:val="20"/>
                <w:szCs w:val="20"/>
              </w:rPr>
            </w:pPr>
            <w:r>
              <w:rPr>
                <w:rFonts w:ascii="Calibri" w:eastAsia="Calibri" w:hAnsi="Calibri" w:cs="Calibri"/>
                <w:sz w:val="20"/>
                <w:szCs w:val="20"/>
              </w:rPr>
              <w:t>Nontargeted</w:t>
            </w:r>
          </w:p>
        </w:tc>
        <w:tc>
          <w:tcPr>
            <w:tcW w:w="1050" w:type="dxa"/>
            <w:tcBorders>
              <w:top w:val="nil"/>
              <w:left w:val="nil"/>
              <w:bottom w:val="nil"/>
              <w:right w:val="nil"/>
            </w:tcBorders>
            <w:tcMar>
              <w:top w:w="-267" w:type="dxa"/>
              <w:left w:w="-267" w:type="dxa"/>
              <w:bottom w:w="-267" w:type="dxa"/>
              <w:right w:w="-267" w:type="dxa"/>
            </w:tcMar>
            <w:vAlign w:val="bottom"/>
          </w:tcPr>
          <w:p w14:paraId="53A57C6A" w14:textId="77777777" w:rsidR="00142F34" w:rsidRDefault="00353792">
            <w:pPr>
              <w:jc w:val="center"/>
              <w:rPr>
                <w:sz w:val="20"/>
                <w:szCs w:val="20"/>
              </w:rPr>
            </w:pPr>
            <w:r>
              <w:rPr>
                <w:rFonts w:ascii="Calibri" w:eastAsia="Calibri" w:hAnsi="Calibri" w:cs="Calibri"/>
                <w:sz w:val="20"/>
                <w:szCs w:val="20"/>
              </w:rPr>
              <w:t>0.104</w:t>
            </w:r>
          </w:p>
        </w:tc>
        <w:tc>
          <w:tcPr>
            <w:tcW w:w="1297" w:type="dxa"/>
            <w:tcBorders>
              <w:top w:val="nil"/>
              <w:left w:val="nil"/>
              <w:bottom w:val="nil"/>
              <w:right w:val="nil"/>
            </w:tcBorders>
            <w:tcMar>
              <w:top w:w="-267" w:type="dxa"/>
              <w:left w:w="-267" w:type="dxa"/>
              <w:bottom w:w="-267" w:type="dxa"/>
              <w:right w:w="-267" w:type="dxa"/>
            </w:tcMar>
            <w:vAlign w:val="bottom"/>
          </w:tcPr>
          <w:p w14:paraId="0EA2C760" w14:textId="77777777" w:rsidR="00142F34" w:rsidRDefault="00353792">
            <w:pPr>
              <w:jc w:val="center"/>
              <w:rPr>
                <w:sz w:val="20"/>
                <w:szCs w:val="20"/>
              </w:rPr>
            </w:pPr>
            <w:r>
              <w:rPr>
                <w:rFonts w:ascii="Calibri" w:eastAsia="Calibri" w:hAnsi="Calibri" w:cs="Calibri"/>
                <w:sz w:val="20"/>
                <w:szCs w:val="20"/>
              </w:rPr>
              <w:t>0.251</w:t>
            </w:r>
          </w:p>
        </w:tc>
        <w:tc>
          <w:tcPr>
            <w:tcW w:w="988" w:type="dxa"/>
            <w:tcBorders>
              <w:top w:val="nil"/>
              <w:left w:val="nil"/>
              <w:bottom w:val="nil"/>
              <w:right w:val="nil"/>
            </w:tcBorders>
            <w:tcMar>
              <w:top w:w="-267" w:type="dxa"/>
              <w:left w:w="-267" w:type="dxa"/>
              <w:bottom w:w="-267" w:type="dxa"/>
              <w:right w:w="-267" w:type="dxa"/>
            </w:tcMar>
            <w:vAlign w:val="bottom"/>
          </w:tcPr>
          <w:p w14:paraId="15C771B0" w14:textId="77777777" w:rsidR="00142F34" w:rsidRDefault="00353792">
            <w:pPr>
              <w:jc w:val="center"/>
              <w:rPr>
                <w:sz w:val="20"/>
                <w:szCs w:val="20"/>
              </w:rPr>
            </w:pPr>
            <w:r>
              <w:rPr>
                <w:rFonts w:ascii="Calibri" w:eastAsia="Calibri" w:hAnsi="Calibri" w:cs="Calibri"/>
                <w:sz w:val="20"/>
                <w:szCs w:val="20"/>
              </w:rPr>
              <w:t>0.678</w:t>
            </w:r>
          </w:p>
        </w:tc>
        <w:tc>
          <w:tcPr>
            <w:tcW w:w="1062" w:type="dxa"/>
            <w:tcBorders>
              <w:top w:val="nil"/>
              <w:left w:val="nil"/>
              <w:bottom w:val="nil"/>
              <w:right w:val="nil"/>
            </w:tcBorders>
            <w:tcMar>
              <w:top w:w="-267" w:type="dxa"/>
              <w:left w:w="-267" w:type="dxa"/>
              <w:bottom w:w="-267" w:type="dxa"/>
              <w:right w:w="-267" w:type="dxa"/>
            </w:tcMar>
            <w:vAlign w:val="bottom"/>
          </w:tcPr>
          <w:p w14:paraId="1F612F2D" w14:textId="77777777" w:rsidR="00142F34" w:rsidRDefault="00353792">
            <w:pPr>
              <w:jc w:val="center"/>
              <w:rPr>
                <w:sz w:val="20"/>
                <w:szCs w:val="20"/>
              </w:rPr>
            </w:pPr>
            <w:r>
              <w:rPr>
                <w:rFonts w:ascii="Calibri" w:eastAsia="Calibri" w:hAnsi="Calibri" w:cs="Calibri"/>
                <w:sz w:val="20"/>
                <w:szCs w:val="20"/>
              </w:rPr>
              <w:t>-0.388</w:t>
            </w:r>
          </w:p>
        </w:tc>
        <w:tc>
          <w:tcPr>
            <w:tcW w:w="1062" w:type="dxa"/>
            <w:tcBorders>
              <w:top w:val="nil"/>
              <w:left w:val="nil"/>
              <w:bottom w:val="nil"/>
              <w:right w:val="nil"/>
            </w:tcBorders>
            <w:tcMar>
              <w:top w:w="-267" w:type="dxa"/>
              <w:left w:w="-267" w:type="dxa"/>
              <w:bottom w:w="-267" w:type="dxa"/>
              <w:right w:w="-267" w:type="dxa"/>
            </w:tcMar>
            <w:vAlign w:val="bottom"/>
          </w:tcPr>
          <w:p w14:paraId="6E5B9AB3" w14:textId="77777777" w:rsidR="00142F34" w:rsidRDefault="00353792">
            <w:pPr>
              <w:jc w:val="center"/>
              <w:rPr>
                <w:sz w:val="20"/>
                <w:szCs w:val="20"/>
              </w:rPr>
            </w:pPr>
            <w:r>
              <w:rPr>
                <w:rFonts w:ascii="Calibri" w:eastAsia="Calibri" w:hAnsi="Calibri" w:cs="Calibri"/>
                <w:sz w:val="20"/>
                <w:szCs w:val="20"/>
              </w:rPr>
              <w:t>0.596</w:t>
            </w:r>
          </w:p>
        </w:tc>
        <w:tc>
          <w:tcPr>
            <w:tcW w:w="1050" w:type="dxa"/>
            <w:tcBorders>
              <w:top w:val="nil"/>
              <w:left w:val="nil"/>
              <w:bottom w:val="nil"/>
              <w:right w:val="nil"/>
            </w:tcBorders>
            <w:tcMar>
              <w:top w:w="-267" w:type="dxa"/>
              <w:left w:w="-267" w:type="dxa"/>
              <w:bottom w:w="-267" w:type="dxa"/>
              <w:right w:w="-267" w:type="dxa"/>
            </w:tcMar>
            <w:vAlign w:val="bottom"/>
          </w:tcPr>
          <w:p w14:paraId="4B4ABE90" w14:textId="77777777" w:rsidR="00142F34" w:rsidRDefault="00353792">
            <w:pPr>
              <w:jc w:val="center"/>
              <w:rPr>
                <w:sz w:val="20"/>
                <w:szCs w:val="20"/>
              </w:rPr>
            </w:pPr>
            <w:r>
              <w:rPr>
                <w:rFonts w:ascii="Calibri" w:eastAsia="Calibri" w:hAnsi="Calibri" w:cs="Calibri"/>
                <w:sz w:val="20"/>
                <w:szCs w:val="20"/>
              </w:rPr>
              <w:t>11</w:t>
            </w:r>
          </w:p>
        </w:tc>
        <w:tc>
          <w:tcPr>
            <w:tcW w:w="951" w:type="dxa"/>
            <w:tcBorders>
              <w:top w:val="nil"/>
              <w:left w:val="nil"/>
              <w:bottom w:val="nil"/>
              <w:right w:val="nil"/>
            </w:tcBorders>
            <w:tcMar>
              <w:top w:w="-267" w:type="dxa"/>
              <w:left w:w="-267" w:type="dxa"/>
              <w:bottom w:w="-267" w:type="dxa"/>
              <w:right w:w="-267" w:type="dxa"/>
            </w:tcMar>
            <w:vAlign w:val="bottom"/>
          </w:tcPr>
          <w:p w14:paraId="0D7D659E" w14:textId="77777777" w:rsidR="00142F34" w:rsidRDefault="00353792">
            <w:pPr>
              <w:jc w:val="center"/>
              <w:rPr>
                <w:sz w:val="20"/>
                <w:szCs w:val="20"/>
              </w:rPr>
            </w:pPr>
            <w:r>
              <w:rPr>
                <w:rFonts w:ascii="Calibri" w:eastAsia="Calibri" w:hAnsi="Calibri" w:cs="Calibri"/>
                <w:sz w:val="20"/>
                <w:szCs w:val="20"/>
              </w:rPr>
              <w:t>0.628</w:t>
            </w:r>
          </w:p>
        </w:tc>
        <w:tc>
          <w:tcPr>
            <w:tcW w:w="1000" w:type="dxa"/>
            <w:tcBorders>
              <w:top w:val="nil"/>
              <w:left w:val="nil"/>
              <w:bottom w:val="nil"/>
              <w:right w:val="nil"/>
            </w:tcBorders>
            <w:tcMar>
              <w:top w:w="-267" w:type="dxa"/>
              <w:left w:w="-267" w:type="dxa"/>
              <w:bottom w:w="-267" w:type="dxa"/>
              <w:right w:w="-267" w:type="dxa"/>
            </w:tcMar>
            <w:vAlign w:val="bottom"/>
          </w:tcPr>
          <w:p w14:paraId="1EB026EE" w14:textId="77777777" w:rsidR="00142F34" w:rsidRDefault="00353792">
            <w:pPr>
              <w:jc w:val="center"/>
              <w:rPr>
                <w:sz w:val="20"/>
                <w:szCs w:val="20"/>
              </w:rPr>
            </w:pPr>
            <w:r>
              <w:rPr>
                <w:rFonts w:ascii="Calibri" w:eastAsia="Calibri" w:hAnsi="Calibri" w:cs="Calibri"/>
                <w:sz w:val="20"/>
                <w:szCs w:val="20"/>
              </w:rPr>
              <w:t>88.295</w:t>
            </w:r>
          </w:p>
        </w:tc>
      </w:tr>
    </w:tbl>
    <w:p w14:paraId="2CAF3107" w14:textId="77777777" w:rsidR="00142F34" w:rsidRDefault="00142F34"/>
    <w:p w14:paraId="57F89DF4" w14:textId="77777777" w:rsidR="00142F34" w:rsidRDefault="00142F34"/>
    <w:p w14:paraId="77D06D42" w14:textId="77777777" w:rsidR="00142F34" w:rsidRDefault="00353792">
      <w:r>
        <w:rPr>
          <w:b/>
        </w:rPr>
        <w:t xml:space="preserve">Table S9. </w:t>
      </w:r>
      <w:r>
        <w:t xml:space="preserve">Ecosystem-level meta analysis results by region. </w:t>
      </w:r>
    </w:p>
    <w:p w14:paraId="11FC7218" w14:textId="77777777" w:rsidR="00142F34" w:rsidRDefault="00142F34"/>
    <w:tbl>
      <w:tblPr>
        <w:tblW w:w="129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034"/>
        <w:gridCol w:w="1172"/>
        <w:gridCol w:w="931"/>
        <w:gridCol w:w="1069"/>
        <w:gridCol w:w="1081"/>
        <w:gridCol w:w="966"/>
        <w:gridCol w:w="1208"/>
        <w:gridCol w:w="886"/>
        <w:gridCol w:w="966"/>
        <w:gridCol w:w="978"/>
        <w:gridCol w:w="955"/>
        <w:gridCol w:w="817"/>
        <w:gridCol w:w="897"/>
      </w:tblGrid>
      <w:tr w:rsidR="00142F34" w14:paraId="136257E1" w14:textId="77777777">
        <w:trPr>
          <w:trHeight w:val="415"/>
        </w:trPr>
        <w:tc>
          <w:tcPr>
            <w:tcW w:w="1034" w:type="dxa"/>
            <w:tcBorders>
              <w:top w:val="nil"/>
              <w:left w:val="nil"/>
              <w:bottom w:val="nil"/>
              <w:right w:val="nil"/>
            </w:tcBorders>
            <w:tcMar>
              <w:top w:w="20" w:type="dxa"/>
              <w:left w:w="20" w:type="dxa"/>
              <w:bottom w:w="100" w:type="dxa"/>
              <w:right w:w="20" w:type="dxa"/>
            </w:tcMar>
            <w:vAlign w:val="center"/>
          </w:tcPr>
          <w:p w14:paraId="1CB1B29A" w14:textId="77777777" w:rsidR="00142F34" w:rsidRDefault="00353792">
            <w:pPr>
              <w:rPr>
                <w:b/>
                <w:sz w:val="20"/>
                <w:szCs w:val="20"/>
              </w:rPr>
            </w:pPr>
            <w:r>
              <w:rPr>
                <w:rFonts w:ascii="Calibri" w:eastAsia="Calibri" w:hAnsi="Calibri" w:cs="Calibri"/>
                <w:b/>
                <w:sz w:val="20"/>
                <w:szCs w:val="20"/>
              </w:rPr>
              <w:t>Ecosystem</w:t>
            </w:r>
          </w:p>
        </w:tc>
        <w:tc>
          <w:tcPr>
            <w:tcW w:w="1172" w:type="dxa"/>
            <w:tcBorders>
              <w:top w:val="nil"/>
              <w:left w:val="nil"/>
              <w:bottom w:val="nil"/>
              <w:right w:val="nil"/>
            </w:tcBorders>
            <w:tcMar>
              <w:top w:w="20" w:type="dxa"/>
              <w:left w:w="20" w:type="dxa"/>
              <w:bottom w:w="100" w:type="dxa"/>
              <w:right w:w="20" w:type="dxa"/>
            </w:tcMar>
            <w:vAlign w:val="center"/>
          </w:tcPr>
          <w:p w14:paraId="681D740B" w14:textId="77777777" w:rsidR="00142F34" w:rsidRDefault="00353792">
            <w:pPr>
              <w:rPr>
                <w:b/>
                <w:sz w:val="20"/>
                <w:szCs w:val="20"/>
              </w:rPr>
            </w:pPr>
            <w:r>
              <w:rPr>
                <w:rFonts w:ascii="Calibri" w:eastAsia="Calibri" w:hAnsi="Calibri" w:cs="Calibri"/>
                <w:b/>
                <w:sz w:val="20"/>
                <w:szCs w:val="20"/>
              </w:rPr>
              <w:t>Region</w:t>
            </w:r>
          </w:p>
        </w:tc>
        <w:tc>
          <w:tcPr>
            <w:tcW w:w="931" w:type="dxa"/>
            <w:tcBorders>
              <w:top w:val="nil"/>
              <w:left w:val="nil"/>
              <w:bottom w:val="nil"/>
              <w:right w:val="nil"/>
            </w:tcBorders>
            <w:tcMar>
              <w:top w:w="20" w:type="dxa"/>
              <w:left w:w="20" w:type="dxa"/>
              <w:bottom w:w="100" w:type="dxa"/>
              <w:right w:w="20" w:type="dxa"/>
            </w:tcMar>
            <w:vAlign w:val="center"/>
          </w:tcPr>
          <w:p w14:paraId="4CF9A961" w14:textId="77777777" w:rsidR="00142F34" w:rsidRDefault="00353792">
            <w:pPr>
              <w:rPr>
                <w:rFonts w:ascii="Calibri" w:eastAsia="Calibri" w:hAnsi="Calibri" w:cs="Calibri"/>
                <w:b/>
                <w:sz w:val="20"/>
                <w:szCs w:val="20"/>
              </w:rPr>
            </w:pPr>
            <w:r>
              <w:rPr>
                <w:rFonts w:ascii="Calibri" w:eastAsia="Calibri" w:hAnsi="Calibri" w:cs="Calibri"/>
                <w:b/>
                <w:sz w:val="20"/>
                <w:szCs w:val="20"/>
              </w:rPr>
              <w:t xml:space="preserve">MPA </w:t>
            </w:r>
          </w:p>
          <w:p w14:paraId="20E3D0D9" w14:textId="77777777" w:rsidR="00142F34" w:rsidRDefault="00353792">
            <w:pPr>
              <w:rPr>
                <w:b/>
                <w:sz w:val="20"/>
                <w:szCs w:val="20"/>
              </w:rPr>
            </w:pPr>
            <w:r>
              <w:rPr>
                <w:rFonts w:ascii="Calibri" w:eastAsia="Calibri" w:hAnsi="Calibri" w:cs="Calibri"/>
                <w:b/>
                <w:sz w:val="20"/>
                <w:szCs w:val="20"/>
              </w:rPr>
              <w:t>type</w:t>
            </w:r>
          </w:p>
        </w:tc>
        <w:tc>
          <w:tcPr>
            <w:tcW w:w="1069" w:type="dxa"/>
            <w:tcBorders>
              <w:top w:val="nil"/>
              <w:left w:val="nil"/>
              <w:bottom w:val="nil"/>
              <w:right w:val="nil"/>
            </w:tcBorders>
            <w:tcMar>
              <w:top w:w="20" w:type="dxa"/>
              <w:left w:w="20" w:type="dxa"/>
              <w:bottom w:w="100" w:type="dxa"/>
              <w:right w:w="20" w:type="dxa"/>
            </w:tcMar>
            <w:vAlign w:val="center"/>
          </w:tcPr>
          <w:p w14:paraId="5ECFC9CE" w14:textId="77777777" w:rsidR="00142F34" w:rsidRDefault="00353792">
            <w:pPr>
              <w:rPr>
                <w:b/>
                <w:sz w:val="20"/>
                <w:szCs w:val="20"/>
              </w:rPr>
            </w:pPr>
            <w:r>
              <w:rPr>
                <w:rFonts w:ascii="Calibri" w:eastAsia="Calibri" w:hAnsi="Calibri" w:cs="Calibri"/>
                <w:b/>
                <w:sz w:val="20"/>
                <w:szCs w:val="20"/>
              </w:rPr>
              <w:t>Allowed take</w:t>
            </w:r>
          </w:p>
        </w:tc>
        <w:tc>
          <w:tcPr>
            <w:tcW w:w="1080" w:type="dxa"/>
            <w:tcBorders>
              <w:top w:val="nil"/>
              <w:left w:val="nil"/>
              <w:bottom w:val="nil"/>
              <w:right w:val="nil"/>
            </w:tcBorders>
            <w:tcMar>
              <w:top w:w="20" w:type="dxa"/>
              <w:left w:w="20" w:type="dxa"/>
              <w:bottom w:w="100" w:type="dxa"/>
              <w:right w:w="20" w:type="dxa"/>
            </w:tcMar>
            <w:vAlign w:val="center"/>
          </w:tcPr>
          <w:p w14:paraId="647DCDC8" w14:textId="77777777" w:rsidR="00142F34" w:rsidRDefault="00353792">
            <w:pPr>
              <w:rPr>
                <w:b/>
                <w:sz w:val="20"/>
                <w:szCs w:val="20"/>
              </w:rPr>
            </w:pPr>
            <w:r>
              <w:rPr>
                <w:rFonts w:ascii="Calibri" w:eastAsia="Calibri" w:hAnsi="Calibri" w:cs="Calibri"/>
                <w:b/>
                <w:sz w:val="20"/>
                <w:szCs w:val="20"/>
              </w:rPr>
              <w:t>Target status</w:t>
            </w:r>
          </w:p>
        </w:tc>
        <w:tc>
          <w:tcPr>
            <w:tcW w:w="965" w:type="dxa"/>
            <w:tcBorders>
              <w:top w:val="nil"/>
              <w:left w:val="nil"/>
              <w:bottom w:val="nil"/>
              <w:right w:val="nil"/>
            </w:tcBorders>
            <w:tcMar>
              <w:top w:w="20" w:type="dxa"/>
              <w:left w:w="20" w:type="dxa"/>
              <w:bottom w:w="100" w:type="dxa"/>
              <w:right w:w="20" w:type="dxa"/>
            </w:tcMar>
            <w:vAlign w:val="center"/>
          </w:tcPr>
          <w:p w14:paraId="494C6BB7" w14:textId="77777777" w:rsidR="00142F34" w:rsidRDefault="00353792">
            <w:pPr>
              <w:jc w:val="center"/>
              <w:rPr>
                <w:rFonts w:ascii="Calibri" w:eastAsia="Calibri" w:hAnsi="Calibri" w:cs="Calibri"/>
                <w:b/>
                <w:sz w:val="20"/>
                <w:szCs w:val="20"/>
              </w:rPr>
            </w:pPr>
            <w:r>
              <w:rPr>
                <w:rFonts w:ascii="Calibri" w:eastAsia="Calibri" w:hAnsi="Calibri" w:cs="Calibri"/>
                <w:b/>
                <w:sz w:val="20"/>
                <w:szCs w:val="20"/>
              </w:rPr>
              <w:t xml:space="preserve">Effect </w:t>
            </w:r>
          </w:p>
          <w:p w14:paraId="13CD2134" w14:textId="77777777" w:rsidR="00142F34" w:rsidRDefault="00353792">
            <w:pPr>
              <w:jc w:val="center"/>
              <w:rPr>
                <w:b/>
                <w:sz w:val="20"/>
                <w:szCs w:val="20"/>
              </w:rPr>
            </w:pPr>
            <w:r>
              <w:rPr>
                <w:rFonts w:ascii="Calibri" w:eastAsia="Calibri" w:hAnsi="Calibri" w:cs="Calibri"/>
                <w:b/>
                <w:sz w:val="20"/>
                <w:szCs w:val="20"/>
              </w:rPr>
              <w:t>size</w:t>
            </w:r>
          </w:p>
        </w:tc>
        <w:tc>
          <w:tcPr>
            <w:tcW w:w="1207" w:type="dxa"/>
            <w:tcBorders>
              <w:top w:val="nil"/>
              <w:left w:val="nil"/>
              <w:bottom w:val="nil"/>
              <w:right w:val="nil"/>
            </w:tcBorders>
            <w:tcMar>
              <w:top w:w="20" w:type="dxa"/>
              <w:left w:w="20" w:type="dxa"/>
              <w:bottom w:w="100" w:type="dxa"/>
              <w:right w:w="20" w:type="dxa"/>
            </w:tcMar>
            <w:vAlign w:val="center"/>
          </w:tcPr>
          <w:p w14:paraId="3F7F7393" w14:textId="77777777" w:rsidR="00142F34" w:rsidRDefault="00353792">
            <w:pPr>
              <w:jc w:val="center"/>
              <w:rPr>
                <w:b/>
                <w:sz w:val="20"/>
                <w:szCs w:val="20"/>
              </w:rPr>
            </w:pPr>
            <w:r>
              <w:rPr>
                <w:rFonts w:ascii="Calibri" w:eastAsia="Calibri" w:hAnsi="Calibri" w:cs="Calibri"/>
                <w:b/>
                <w:sz w:val="20"/>
                <w:szCs w:val="20"/>
              </w:rPr>
              <w:t>Standard error</w:t>
            </w:r>
          </w:p>
        </w:tc>
        <w:tc>
          <w:tcPr>
            <w:tcW w:w="885" w:type="dxa"/>
            <w:tcBorders>
              <w:top w:val="nil"/>
              <w:left w:val="nil"/>
              <w:bottom w:val="nil"/>
              <w:right w:val="nil"/>
            </w:tcBorders>
            <w:tcMar>
              <w:top w:w="20" w:type="dxa"/>
              <w:left w:w="20" w:type="dxa"/>
              <w:bottom w:w="100" w:type="dxa"/>
              <w:right w:w="20" w:type="dxa"/>
            </w:tcMar>
            <w:vAlign w:val="center"/>
          </w:tcPr>
          <w:p w14:paraId="1781A446" w14:textId="77777777" w:rsidR="00142F34" w:rsidRDefault="00353792">
            <w:pPr>
              <w:jc w:val="center"/>
              <w:rPr>
                <w:b/>
                <w:sz w:val="20"/>
                <w:szCs w:val="20"/>
              </w:rPr>
            </w:pPr>
            <w:r>
              <w:rPr>
                <w:rFonts w:ascii="Calibri" w:eastAsia="Calibri" w:hAnsi="Calibri" w:cs="Calibri"/>
                <w:b/>
                <w:sz w:val="20"/>
                <w:szCs w:val="20"/>
              </w:rPr>
              <w:t>P-value</w:t>
            </w:r>
          </w:p>
        </w:tc>
        <w:tc>
          <w:tcPr>
            <w:tcW w:w="965" w:type="dxa"/>
            <w:tcBorders>
              <w:top w:val="nil"/>
              <w:left w:val="nil"/>
              <w:bottom w:val="nil"/>
              <w:right w:val="nil"/>
            </w:tcBorders>
            <w:tcMar>
              <w:top w:w="20" w:type="dxa"/>
              <w:left w:w="20" w:type="dxa"/>
              <w:bottom w:w="100" w:type="dxa"/>
              <w:right w:w="20" w:type="dxa"/>
            </w:tcMar>
            <w:vAlign w:val="center"/>
          </w:tcPr>
          <w:p w14:paraId="6387CB0C" w14:textId="77777777" w:rsidR="00142F34" w:rsidRDefault="00353792">
            <w:pPr>
              <w:jc w:val="center"/>
              <w:rPr>
                <w:b/>
                <w:sz w:val="20"/>
                <w:szCs w:val="20"/>
              </w:rPr>
            </w:pPr>
            <w:r>
              <w:rPr>
                <w:rFonts w:ascii="Calibri" w:eastAsia="Calibri" w:hAnsi="Calibri" w:cs="Calibri"/>
                <w:b/>
                <w:sz w:val="20"/>
                <w:szCs w:val="20"/>
              </w:rPr>
              <w:t>95% lower</w:t>
            </w:r>
          </w:p>
        </w:tc>
        <w:tc>
          <w:tcPr>
            <w:tcW w:w="977" w:type="dxa"/>
            <w:tcBorders>
              <w:top w:val="nil"/>
              <w:left w:val="nil"/>
              <w:bottom w:val="nil"/>
              <w:right w:val="nil"/>
            </w:tcBorders>
            <w:tcMar>
              <w:top w:w="20" w:type="dxa"/>
              <w:left w:w="20" w:type="dxa"/>
              <w:bottom w:w="100" w:type="dxa"/>
              <w:right w:w="20" w:type="dxa"/>
            </w:tcMar>
            <w:vAlign w:val="center"/>
          </w:tcPr>
          <w:p w14:paraId="6B857F59" w14:textId="77777777" w:rsidR="00142F34" w:rsidRDefault="00353792">
            <w:pPr>
              <w:jc w:val="center"/>
              <w:rPr>
                <w:b/>
                <w:sz w:val="20"/>
                <w:szCs w:val="20"/>
              </w:rPr>
            </w:pPr>
            <w:r>
              <w:rPr>
                <w:rFonts w:ascii="Calibri" w:eastAsia="Calibri" w:hAnsi="Calibri" w:cs="Calibri"/>
                <w:b/>
                <w:sz w:val="20"/>
                <w:szCs w:val="20"/>
              </w:rPr>
              <w:t>95% upper</w:t>
            </w:r>
          </w:p>
        </w:tc>
        <w:tc>
          <w:tcPr>
            <w:tcW w:w="954" w:type="dxa"/>
            <w:tcBorders>
              <w:top w:val="nil"/>
              <w:left w:val="nil"/>
              <w:bottom w:val="nil"/>
              <w:right w:val="nil"/>
            </w:tcBorders>
            <w:tcMar>
              <w:top w:w="20" w:type="dxa"/>
              <w:left w:w="20" w:type="dxa"/>
              <w:bottom w:w="100" w:type="dxa"/>
              <w:right w:w="20" w:type="dxa"/>
            </w:tcMar>
            <w:vAlign w:val="center"/>
          </w:tcPr>
          <w:p w14:paraId="7B735A10" w14:textId="77777777" w:rsidR="00142F34" w:rsidRDefault="00353792">
            <w:pPr>
              <w:jc w:val="center"/>
              <w:rPr>
                <w:b/>
                <w:sz w:val="20"/>
                <w:szCs w:val="20"/>
              </w:rPr>
            </w:pPr>
            <w:r>
              <w:rPr>
                <w:rFonts w:ascii="Calibri" w:eastAsia="Calibri" w:hAnsi="Calibri" w:cs="Calibri"/>
                <w:b/>
                <w:sz w:val="20"/>
                <w:szCs w:val="20"/>
              </w:rPr>
              <w:t>No. MPAs</w:t>
            </w:r>
          </w:p>
        </w:tc>
        <w:tc>
          <w:tcPr>
            <w:tcW w:w="816" w:type="dxa"/>
            <w:tcBorders>
              <w:top w:val="nil"/>
              <w:left w:val="nil"/>
              <w:bottom w:val="nil"/>
              <w:right w:val="nil"/>
            </w:tcBorders>
            <w:tcMar>
              <w:top w:w="20" w:type="dxa"/>
              <w:left w:w="20" w:type="dxa"/>
              <w:bottom w:w="100" w:type="dxa"/>
              <w:right w:w="20" w:type="dxa"/>
            </w:tcMar>
            <w:vAlign w:val="center"/>
          </w:tcPr>
          <w:p w14:paraId="135304D6" w14:textId="77777777" w:rsidR="00142F34" w:rsidRDefault="00353792">
            <w:pPr>
              <w:jc w:val="center"/>
              <w:rPr>
                <w:b/>
                <w:sz w:val="20"/>
                <w:szCs w:val="20"/>
              </w:rPr>
            </w:pPr>
            <w:r>
              <w:rPr>
                <w:rFonts w:ascii="Calibri" w:eastAsia="Calibri" w:hAnsi="Calibri" w:cs="Calibri"/>
                <w:b/>
                <w:sz w:val="20"/>
                <w:szCs w:val="20"/>
              </w:rPr>
              <w:t>Tau-2</w:t>
            </w:r>
          </w:p>
        </w:tc>
        <w:tc>
          <w:tcPr>
            <w:tcW w:w="896" w:type="dxa"/>
            <w:tcBorders>
              <w:top w:val="nil"/>
              <w:left w:val="nil"/>
              <w:bottom w:val="nil"/>
              <w:right w:val="nil"/>
            </w:tcBorders>
            <w:tcMar>
              <w:top w:w="20" w:type="dxa"/>
              <w:left w:w="20" w:type="dxa"/>
              <w:bottom w:w="100" w:type="dxa"/>
              <w:right w:w="20" w:type="dxa"/>
            </w:tcMar>
            <w:vAlign w:val="center"/>
          </w:tcPr>
          <w:p w14:paraId="72ED444E" w14:textId="77777777" w:rsidR="00142F34" w:rsidRDefault="00353792">
            <w:pPr>
              <w:jc w:val="center"/>
              <w:rPr>
                <w:b/>
                <w:sz w:val="20"/>
                <w:szCs w:val="20"/>
              </w:rPr>
            </w:pPr>
            <w:r>
              <w:rPr>
                <w:rFonts w:ascii="Calibri" w:eastAsia="Calibri" w:hAnsi="Calibri" w:cs="Calibri"/>
                <w:b/>
                <w:sz w:val="20"/>
                <w:szCs w:val="20"/>
              </w:rPr>
              <w:t>Q</w:t>
            </w:r>
          </w:p>
        </w:tc>
      </w:tr>
      <w:tr w:rsidR="00142F34" w14:paraId="301A184B"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3ED209A9"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1AC977B5"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3E021007"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702DBC00"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25923593"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751E1FB1" w14:textId="77777777" w:rsidR="00142F34" w:rsidRDefault="00353792">
            <w:pPr>
              <w:jc w:val="center"/>
              <w:rPr>
                <w:sz w:val="20"/>
                <w:szCs w:val="20"/>
              </w:rPr>
            </w:pPr>
            <w:r>
              <w:rPr>
                <w:rFonts w:ascii="Calibri" w:eastAsia="Calibri" w:hAnsi="Calibri" w:cs="Calibri"/>
                <w:sz w:val="20"/>
                <w:szCs w:val="20"/>
              </w:rPr>
              <w:t>1.359</w:t>
            </w:r>
          </w:p>
        </w:tc>
        <w:tc>
          <w:tcPr>
            <w:tcW w:w="1207" w:type="dxa"/>
            <w:tcBorders>
              <w:top w:val="nil"/>
              <w:left w:val="nil"/>
              <w:bottom w:val="nil"/>
              <w:right w:val="nil"/>
            </w:tcBorders>
            <w:tcMar>
              <w:top w:w="-123" w:type="dxa"/>
              <w:left w:w="-123" w:type="dxa"/>
              <w:bottom w:w="-123" w:type="dxa"/>
              <w:right w:w="-123" w:type="dxa"/>
            </w:tcMar>
            <w:vAlign w:val="bottom"/>
          </w:tcPr>
          <w:p w14:paraId="1FB2BA98" w14:textId="77777777" w:rsidR="00142F34" w:rsidRDefault="00353792">
            <w:pPr>
              <w:jc w:val="center"/>
              <w:rPr>
                <w:sz w:val="20"/>
                <w:szCs w:val="20"/>
              </w:rPr>
            </w:pPr>
            <w:r>
              <w:rPr>
                <w:rFonts w:ascii="Calibri" w:eastAsia="Calibri" w:hAnsi="Calibri" w:cs="Calibri"/>
                <w:sz w:val="20"/>
                <w:szCs w:val="20"/>
              </w:rPr>
              <w:t>0.392</w:t>
            </w:r>
          </w:p>
        </w:tc>
        <w:tc>
          <w:tcPr>
            <w:tcW w:w="885" w:type="dxa"/>
            <w:tcBorders>
              <w:top w:val="nil"/>
              <w:left w:val="nil"/>
              <w:bottom w:val="nil"/>
              <w:right w:val="nil"/>
            </w:tcBorders>
            <w:tcMar>
              <w:top w:w="-123" w:type="dxa"/>
              <w:left w:w="-123" w:type="dxa"/>
              <w:bottom w:w="-123" w:type="dxa"/>
              <w:right w:w="-123" w:type="dxa"/>
            </w:tcMar>
            <w:vAlign w:val="bottom"/>
          </w:tcPr>
          <w:p w14:paraId="26AD2546" w14:textId="77777777" w:rsidR="00142F34" w:rsidRDefault="00353792">
            <w:pPr>
              <w:jc w:val="center"/>
              <w:rPr>
                <w:color w:val="FF0000"/>
                <w:sz w:val="20"/>
                <w:szCs w:val="20"/>
              </w:rPr>
            </w:pPr>
            <w:r>
              <w:rPr>
                <w:rFonts w:ascii="Calibri" w:eastAsia="Calibri" w:hAnsi="Calibri" w:cs="Calibri"/>
                <w:color w:val="FF0000"/>
                <w:sz w:val="20"/>
                <w:szCs w:val="20"/>
              </w:rPr>
              <w:t>0.001</w:t>
            </w:r>
          </w:p>
        </w:tc>
        <w:tc>
          <w:tcPr>
            <w:tcW w:w="965" w:type="dxa"/>
            <w:tcBorders>
              <w:top w:val="nil"/>
              <w:left w:val="nil"/>
              <w:bottom w:val="nil"/>
              <w:right w:val="nil"/>
            </w:tcBorders>
            <w:tcMar>
              <w:top w:w="-123" w:type="dxa"/>
              <w:left w:w="-123" w:type="dxa"/>
              <w:bottom w:w="-123" w:type="dxa"/>
              <w:right w:w="-123" w:type="dxa"/>
            </w:tcMar>
            <w:vAlign w:val="bottom"/>
          </w:tcPr>
          <w:p w14:paraId="5B7BAFEA" w14:textId="77777777" w:rsidR="00142F34" w:rsidRDefault="00353792">
            <w:pPr>
              <w:jc w:val="center"/>
              <w:rPr>
                <w:sz w:val="20"/>
                <w:szCs w:val="20"/>
              </w:rPr>
            </w:pPr>
            <w:r>
              <w:rPr>
                <w:rFonts w:ascii="Calibri" w:eastAsia="Calibri" w:hAnsi="Calibri" w:cs="Calibri"/>
                <w:sz w:val="20"/>
                <w:szCs w:val="20"/>
              </w:rPr>
              <w:t>0.592</w:t>
            </w:r>
          </w:p>
        </w:tc>
        <w:tc>
          <w:tcPr>
            <w:tcW w:w="977" w:type="dxa"/>
            <w:tcBorders>
              <w:top w:val="nil"/>
              <w:left w:val="nil"/>
              <w:bottom w:val="nil"/>
              <w:right w:val="nil"/>
            </w:tcBorders>
            <w:tcMar>
              <w:top w:w="-123" w:type="dxa"/>
              <w:left w:w="-123" w:type="dxa"/>
              <w:bottom w:w="-123" w:type="dxa"/>
              <w:right w:w="-123" w:type="dxa"/>
            </w:tcMar>
            <w:vAlign w:val="bottom"/>
          </w:tcPr>
          <w:p w14:paraId="33189AC5" w14:textId="77777777" w:rsidR="00142F34" w:rsidRDefault="00353792">
            <w:pPr>
              <w:jc w:val="center"/>
              <w:rPr>
                <w:sz w:val="20"/>
                <w:szCs w:val="20"/>
              </w:rPr>
            </w:pPr>
            <w:r>
              <w:rPr>
                <w:rFonts w:ascii="Calibri" w:eastAsia="Calibri" w:hAnsi="Calibri" w:cs="Calibri"/>
                <w:sz w:val="20"/>
                <w:szCs w:val="20"/>
              </w:rPr>
              <w:t>2.127</w:t>
            </w:r>
          </w:p>
        </w:tc>
        <w:tc>
          <w:tcPr>
            <w:tcW w:w="954" w:type="dxa"/>
            <w:tcBorders>
              <w:top w:val="nil"/>
              <w:left w:val="nil"/>
              <w:bottom w:val="nil"/>
              <w:right w:val="nil"/>
            </w:tcBorders>
            <w:tcMar>
              <w:top w:w="-123" w:type="dxa"/>
              <w:left w:w="-123" w:type="dxa"/>
              <w:bottom w:w="-123" w:type="dxa"/>
              <w:right w:w="-123" w:type="dxa"/>
            </w:tcMar>
            <w:vAlign w:val="bottom"/>
          </w:tcPr>
          <w:p w14:paraId="51F64D95" w14:textId="77777777" w:rsidR="00142F34" w:rsidRDefault="00353792">
            <w:pPr>
              <w:jc w:val="center"/>
              <w:rPr>
                <w:sz w:val="20"/>
                <w:szCs w:val="20"/>
              </w:rPr>
            </w:pPr>
            <w:r>
              <w:rPr>
                <w:rFonts w:ascii="Calibri" w:eastAsia="Calibri" w:hAnsi="Calibri" w:cs="Calibri"/>
                <w:sz w:val="20"/>
                <w:szCs w:val="20"/>
              </w:rPr>
              <w:t>1</w:t>
            </w:r>
          </w:p>
        </w:tc>
        <w:tc>
          <w:tcPr>
            <w:tcW w:w="816" w:type="dxa"/>
            <w:tcBorders>
              <w:top w:val="nil"/>
              <w:left w:val="nil"/>
              <w:bottom w:val="nil"/>
              <w:right w:val="nil"/>
            </w:tcBorders>
            <w:tcMar>
              <w:top w:w="-123" w:type="dxa"/>
              <w:left w:w="-123" w:type="dxa"/>
              <w:bottom w:w="-123" w:type="dxa"/>
              <w:right w:w="-123" w:type="dxa"/>
            </w:tcMar>
            <w:vAlign w:val="bottom"/>
          </w:tcPr>
          <w:p w14:paraId="710B3B0C"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56E5271B" w14:textId="77777777" w:rsidR="00142F34" w:rsidRDefault="00353792">
            <w:pPr>
              <w:jc w:val="center"/>
              <w:rPr>
                <w:sz w:val="20"/>
                <w:szCs w:val="20"/>
              </w:rPr>
            </w:pPr>
            <w:r>
              <w:rPr>
                <w:rFonts w:ascii="Calibri" w:eastAsia="Calibri" w:hAnsi="Calibri" w:cs="Calibri"/>
                <w:sz w:val="20"/>
                <w:szCs w:val="20"/>
              </w:rPr>
              <w:t>0</w:t>
            </w:r>
          </w:p>
        </w:tc>
      </w:tr>
      <w:tr w:rsidR="00142F34" w14:paraId="711454D4"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7422B4C8"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727E5E0E"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74EB3399"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7E275FCD"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479338FA"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75FDB23F" w14:textId="77777777" w:rsidR="00142F34" w:rsidRDefault="00353792">
            <w:pPr>
              <w:jc w:val="center"/>
              <w:rPr>
                <w:sz w:val="20"/>
                <w:szCs w:val="20"/>
              </w:rPr>
            </w:pPr>
            <w:r>
              <w:rPr>
                <w:rFonts w:ascii="Calibri" w:eastAsia="Calibri" w:hAnsi="Calibri" w:cs="Calibri"/>
                <w:sz w:val="20"/>
                <w:szCs w:val="20"/>
              </w:rPr>
              <w:t>-0.153</w:t>
            </w:r>
          </w:p>
        </w:tc>
        <w:tc>
          <w:tcPr>
            <w:tcW w:w="1207" w:type="dxa"/>
            <w:tcBorders>
              <w:top w:val="nil"/>
              <w:left w:val="nil"/>
              <w:bottom w:val="nil"/>
              <w:right w:val="nil"/>
            </w:tcBorders>
            <w:tcMar>
              <w:top w:w="-123" w:type="dxa"/>
              <w:left w:w="-123" w:type="dxa"/>
              <w:bottom w:w="-123" w:type="dxa"/>
              <w:right w:w="-123" w:type="dxa"/>
            </w:tcMar>
            <w:vAlign w:val="bottom"/>
          </w:tcPr>
          <w:p w14:paraId="20AC1C84" w14:textId="77777777" w:rsidR="00142F34" w:rsidRDefault="00353792">
            <w:pPr>
              <w:jc w:val="center"/>
              <w:rPr>
                <w:sz w:val="20"/>
                <w:szCs w:val="20"/>
              </w:rPr>
            </w:pPr>
            <w:r>
              <w:rPr>
                <w:rFonts w:ascii="Calibri" w:eastAsia="Calibri" w:hAnsi="Calibri" w:cs="Calibri"/>
                <w:sz w:val="20"/>
                <w:szCs w:val="20"/>
              </w:rPr>
              <w:t>0.334</w:t>
            </w:r>
          </w:p>
        </w:tc>
        <w:tc>
          <w:tcPr>
            <w:tcW w:w="885" w:type="dxa"/>
            <w:tcBorders>
              <w:top w:val="nil"/>
              <w:left w:val="nil"/>
              <w:bottom w:val="nil"/>
              <w:right w:val="nil"/>
            </w:tcBorders>
            <w:tcMar>
              <w:top w:w="-123" w:type="dxa"/>
              <w:left w:w="-123" w:type="dxa"/>
              <w:bottom w:w="-123" w:type="dxa"/>
              <w:right w:w="-123" w:type="dxa"/>
            </w:tcMar>
            <w:vAlign w:val="bottom"/>
          </w:tcPr>
          <w:p w14:paraId="05CEB093" w14:textId="77777777" w:rsidR="00142F34" w:rsidRDefault="00353792">
            <w:pPr>
              <w:jc w:val="center"/>
              <w:rPr>
                <w:sz w:val="20"/>
                <w:szCs w:val="20"/>
              </w:rPr>
            </w:pPr>
            <w:r>
              <w:rPr>
                <w:rFonts w:ascii="Calibri" w:eastAsia="Calibri" w:hAnsi="Calibri" w:cs="Calibri"/>
                <w:sz w:val="20"/>
                <w:szCs w:val="20"/>
              </w:rPr>
              <w:t>0.646</w:t>
            </w:r>
          </w:p>
        </w:tc>
        <w:tc>
          <w:tcPr>
            <w:tcW w:w="965" w:type="dxa"/>
            <w:tcBorders>
              <w:top w:val="nil"/>
              <w:left w:val="nil"/>
              <w:bottom w:val="nil"/>
              <w:right w:val="nil"/>
            </w:tcBorders>
            <w:tcMar>
              <w:top w:w="-123" w:type="dxa"/>
              <w:left w:w="-123" w:type="dxa"/>
              <w:bottom w:w="-123" w:type="dxa"/>
              <w:right w:w="-123" w:type="dxa"/>
            </w:tcMar>
            <w:vAlign w:val="bottom"/>
          </w:tcPr>
          <w:p w14:paraId="6558A8DA" w14:textId="77777777" w:rsidR="00142F34" w:rsidRDefault="00353792">
            <w:pPr>
              <w:jc w:val="center"/>
              <w:rPr>
                <w:sz w:val="20"/>
                <w:szCs w:val="20"/>
              </w:rPr>
            </w:pPr>
            <w:r>
              <w:rPr>
                <w:rFonts w:ascii="Calibri" w:eastAsia="Calibri" w:hAnsi="Calibri" w:cs="Calibri"/>
                <w:sz w:val="20"/>
                <w:szCs w:val="20"/>
              </w:rPr>
              <w:t>-0.808</w:t>
            </w:r>
          </w:p>
        </w:tc>
        <w:tc>
          <w:tcPr>
            <w:tcW w:w="977" w:type="dxa"/>
            <w:tcBorders>
              <w:top w:val="nil"/>
              <w:left w:val="nil"/>
              <w:bottom w:val="nil"/>
              <w:right w:val="nil"/>
            </w:tcBorders>
            <w:tcMar>
              <w:top w:w="-123" w:type="dxa"/>
              <w:left w:w="-123" w:type="dxa"/>
              <w:bottom w:w="-123" w:type="dxa"/>
              <w:right w:w="-123" w:type="dxa"/>
            </w:tcMar>
            <w:vAlign w:val="bottom"/>
          </w:tcPr>
          <w:p w14:paraId="1552AEE8" w14:textId="77777777" w:rsidR="00142F34" w:rsidRDefault="00353792">
            <w:pPr>
              <w:jc w:val="center"/>
              <w:rPr>
                <w:sz w:val="20"/>
                <w:szCs w:val="20"/>
              </w:rPr>
            </w:pPr>
            <w:r>
              <w:rPr>
                <w:rFonts w:ascii="Calibri" w:eastAsia="Calibri" w:hAnsi="Calibri" w:cs="Calibri"/>
                <w:sz w:val="20"/>
                <w:szCs w:val="20"/>
              </w:rPr>
              <w:t>0.501</w:t>
            </w:r>
          </w:p>
        </w:tc>
        <w:tc>
          <w:tcPr>
            <w:tcW w:w="954" w:type="dxa"/>
            <w:tcBorders>
              <w:top w:val="nil"/>
              <w:left w:val="nil"/>
              <w:bottom w:val="nil"/>
              <w:right w:val="nil"/>
            </w:tcBorders>
            <w:tcMar>
              <w:top w:w="-123" w:type="dxa"/>
              <w:left w:w="-123" w:type="dxa"/>
              <w:bottom w:w="-123" w:type="dxa"/>
              <w:right w:w="-123" w:type="dxa"/>
            </w:tcMar>
            <w:vAlign w:val="bottom"/>
          </w:tcPr>
          <w:p w14:paraId="200CA97D" w14:textId="77777777" w:rsidR="00142F34" w:rsidRDefault="00353792">
            <w:pPr>
              <w:jc w:val="center"/>
              <w:rPr>
                <w:sz w:val="20"/>
                <w:szCs w:val="20"/>
              </w:rPr>
            </w:pPr>
            <w:r>
              <w:rPr>
                <w:rFonts w:ascii="Calibri" w:eastAsia="Calibri" w:hAnsi="Calibri" w:cs="Calibri"/>
                <w:sz w:val="20"/>
                <w:szCs w:val="20"/>
              </w:rPr>
              <w:t>2</w:t>
            </w:r>
          </w:p>
        </w:tc>
        <w:tc>
          <w:tcPr>
            <w:tcW w:w="816" w:type="dxa"/>
            <w:tcBorders>
              <w:top w:val="nil"/>
              <w:left w:val="nil"/>
              <w:bottom w:val="nil"/>
              <w:right w:val="nil"/>
            </w:tcBorders>
            <w:tcMar>
              <w:top w:w="-123" w:type="dxa"/>
              <w:left w:w="-123" w:type="dxa"/>
              <w:bottom w:w="-123" w:type="dxa"/>
              <w:right w:w="-123" w:type="dxa"/>
            </w:tcMar>
            <w:vAlign w:val="bottom"/>
          </w:tcPr>
          <w:p w14:paraId="20CEE486"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3C21A06D" w14:textId="77777777" w:rsidR="00142F34" w:rsidRDefault="00353792">
            <w:pPr>
              <w:jc w:val="center"/>
              <w:rPr>
                <w:sz w:val="20"/>
                <w:szCs w:val="20"/>
              </w:rPr>
            </w:pPr>
            <w:r>
              <w:rPr>
                <w:rFonts w:ascii="Calibri" w:eastAsia="Calibri" w:hAnsi="Calibri" w:cs="Calibri"/>
                <w:sz w:val="20"/>
                <w:szCs w:val="20"/>
              </w:rPr>
              <w:t>0.233</w:t>
            </w:r>
          </w:p>
        </w:tc>
      </w:tr>
      <w:tr w:rsidR="00142F34" w14:paraId="588F7F9B"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3407440D"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15CA63F1"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1068D764"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211BCBB5"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426290F5"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5A5FD54D" w14:textId="77777777" w:rsidR="00142F34" w:rsidRDefault="00353792">
            <w:pPr>
              <w:jc w:val="center"/>
              <w:rPr>
                <w:sz w:val="20"/>
                <w:szCs w:val="20"/>
              </w:rPr>
            </w:pPr>
            <w:r>
              <w:rPr>
                <w:rFonts w:ascii="Calibri" w:eastAsia="Calibri" w:hAnsi="Calibri" w:cs="Calibri"/>
                <w:sz w:val="20"/>
                <w:szCs w:val="20"/>
              </w:rPr>
              <w:t>1.355</w:t>
            </w:r>
          </w:p>
        </w:tc>
        <w:tc>
          <w:tcPr>
            <w:tcW w:w="1207" w:type="dxa"/>
            <w:tcBorders>
              <w:top w:val="nil"/>
              <w:left w:val="nil"/>
              <w:bottom w:val="nil"/>
              <w:right w:val="nil"/>
            </w:tcBorders>
            <w:tcMar>
              <w:top w:w="-123" w:type="dxa"/>
              <w:left w:w="-123" w:type="dxa"/>
              <w:bottom w:w="-123" w:type="dxa"/>
              <w:right w:w="-123" w:type="dxa"/>
            </w:tcMar>
            <w:vAlign w:val="bottom"/>
          </w:tcPr>
          <w:p w14:paraId="2986E40F" w14:textId="77777777" w:rsidR="00142F34" w:rsidRDefault="00353792">
            <w:pPr>
              <w:jc w:val="center"/>
              <w:rPr>
                <w:sz w:val="20"/>
                <w:szCs w:val="20"/>
              </w:rPr>
            </w:pPr>
            <w:r>
              <w:rPr>
                <w:rFonts w:ascii="Calibri" w:eastAsia="Calibri" w:hAnsi="Calibri" w:cs="Calibri"/>
                <w:sz w:val="20"/>
                <w:szCs w:val="20"/>
              </w:rPr>
              <w:t>0.003</w:t>
            </w:r>
          </w:p>
        </w:tc>
        <w:tc>
          <w:tcPr>
            <w:tcW w:w="885" w:type="dxa"/>
            <w:tcBorders>
              <w:top w:val="nil"/>
              <w:left w:val="nil"/>
              <w:bottom w:val="nil"/>
              <w:right w:val="nil"/>
            </w:tcBorders>
            <w:tcMar>
              <w:top w:w="-123" w:type="dxa"/>
              <w:left w:w="-123" w:type="dxa"/>
              <w:bottom w:w="-123" w:type="dxa"/>
              <w:right w:w="-123" w:type="dxa"/>
            </w:tcMar>
            <w:vAlign w:val="bottom"/>
          </w:tcPr>
          <w:p w14:paraId="36E7DB4E" w14:textId="77777777" w:rsidR="00142F34" w:rsidRDefault="00353792">
            <w:pPr>
              <w:jc w:val="center"/>
              <w:rPr>
                <w:color w:val="FF0000"/>
                <w:sz w:val="20"/>
                <w:szCs w:val="20"/>
              </w:rPr>
            </w:pPr>
            <w:r>
              <w:rPr>
                <w:rFonts w:ascii="Calibri" w:eastAsia="Calibri" w:hAnsi="Calibri" w:cs="Calibri"/>
                <w:color w:val="FF0000"/>
                <w:sz w:val="20"/>
                <w:szCs w:val="20"/>
              </w:rPr>
              <w:t>&lt;0.001</w:t>
            </w:r>
          </w:p>
        </w:tc>
        <w:tc>
          <w:tcPr>
            <w:tcW w:w="965" w:type="dxa"/>
            <w:tcBorders>
              <w:top w:val="nil"/>
              <w:left w:val="nil"/>
              <w:bottom w:val="nil"/>
              <w:right w:val="nil"/>
            </w:tcBorders>
            <w:tcMar>
              <w:top w:w="-123" w:type="dxa"/>
              <w:left w:w="-123" w:type="dxa"/>
              <w:bottom w:w="-123" w:type="dxa"/>
              <w:right w:w="-123" w:type="dxa"/>
            </w:tcMar>
            <w:vAlign w:val="bottom"/>
          </w:tcPr>
          <w:p w14:paraId="77D52097" w14:textId="77777777" w:rsidR="00142F34" w:rsidRDefault="00353792">
            <w:pPr>
              <w:jc w:val="center"/>
              <w:rPr>
                <w:sz w:val="20"/>
                <w:szCs w:val="20"/>
              </w:rPr>
            </w:pPr>
            <w:r>
              <w:rPr>
                <w:rFonts w:ascii="Calibri" w:eastAsia="Calibri" w:hAnsi="Calibri" w:cs="Calibri"/>
                <w:sz w:val="20"/>
                <w:szCs w:val="20"/>
              </w:rPr>
              <w:t>1.349</w:t>
            </w:r>
          </w:p>
        </w:tc>
        <w:tc>
          <w:tcPr>
            <w:tcW w:w="977" w:type="dxa"/>
            <w:tcBorders>
              <w:top w:val="nil"/>
              <w:left w:val="nil"/>
              <w:bottom w:val="nil"/>
              <w:right w:val="nil"/>
            </w:tcBorders>
            <w:tcMar>
              <w:top w:w="-123" w:type="dxa"/>
              <w:left w:w="-123" w:type="dxa"/>
              <w:bottom w:w="-123" w:type="dxa"/>
              <w:right w:w="-123" w:type="dxa"/>
            </w:tcMar>
            <w:vAlign w:val="bottom"/>
          </w:tcPr>
          <w:p w14:paraId="46503837" w14:textId="77777777" w:rsidR="00142F34" w:rsidRDefault="00353792">
            <w:pPr>
              <w:jc w:val="center"/>
              <w:rPr>
                <w:sz w:val="20"/>
                <w:szCs w:val="20"/>
              </w:rPr>
            </w:pPr>
            <w:r>
              <w:rPr>
                <w:rFonts w:ascii="Calibri" w:eastAsia="Calibri" w:hAnsi="Calibri" w:cs="Calibri"/>
                <w:sz w:val="20"/>
                <w:szCs w:val="20"/>
              </w:rPr>
              <w:t>1.362</w:t>
            </w:r>
          </w:p>
        </w:tc>
        <w:tc>
          <w:tcPr>
            <w:tcW w:w="954" w:type="dxa"/>
            <w:tcBorders>
              <w:top w:val="nil"/>
              <w:left w:val="nil"/>
              <w:bottom w:val="nil"/>
              <w:right w:val="nil"/>
            </w:tcBorders>
            <w:tcMar>
              <w:top w:w="-123" w:type="dxa"/>
              <w:left w:w="-123" w:type="dxa"/>
              <w:bottom w:w="-123" w:type="dxa"/>
              <w:right w:w="-123" w:type="dxa"/>
            </w:tcMar>
            <w:vAlign w:val="bottom"/>
          </w:tcPr>
          <w:p w14:paraId="0E897D76" w14:textId="77777777" w:rsidR="00142F34" w:rsidRDefault="00353792">
            <w:pPr>
              <w:jc w:val="center"/>
              <w:rPr>
                <w:sz w:val="20"/>
                <w:szCs w:val="20"/>
              </w:rPr>
            </w:pPr>
            <w:r>
              <w:rPr>
                <w:rFonts w:ascii="Calibri" w:eastAsia="Calibri" w:hAnsi="Calibri" w:cs="Calibri"/>
                <w:sz w:val="20"/>
                <w:szCs w:val="20"/>
              </w:rPr>
              <w:t>1</w:t>
            </w:r>
          </w:p>
        </w:tc>
        <w:tc>
          <w:tcPr>
            <w:tcW w:w="816" w:type="dxa"/>
            <w:tcBorders>
              <w:top w:val="nil"/>
              <w:left w:val="nil"/>
              <w:bottom w:val="nil"/>
              <w:right w:val="nil"/>
            </w:tcBorders>
            <w:tcMar>
              <w:top w:w="-123" w:type="dxa"/>
              <w:left w:w="-123" w:type="dxa"/>
              <w:bottom w:w="-123" w:type="dxa"/>
              <w:right w:w="-123" w:type="dxa"/>
            </w:tcMar>
            <w:vAlign w:val="bottom"/>
          </w:tcPr>
          <w:p w14:paraId="4B9EC56C"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2508AADC" w14:textId="77777777" w:rsidR="00142F34" w:rsidRDefault="00353792">
            <w:pPr>
              <w:jc w:val="center"/>
              <w:rPr>
                <w:sz w:val="20"/>
                <w:szCs w:val="20"/>
              </w:rPr>
            </w:pPr>
            <w:r>
              <w:rPr>
                <w:rFonts w:ascii="Calibri" w:eastAsia="Calibri" w:hAnsi="Calibri" w:cs="Calibri"/>
                <w:sz w:val="20"/>
                <w:szCs w:val="20"/>
              </w:rPr>
              <w:t>0</w:t>
            </w:r>
          </w:p>
        </w:tc>
      </w:tr>
      <w:tr w:rsidR="00142F34" w14:paraId="525B4B10"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141F344E"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0C264365"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32F42FDE"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5CDD17A3"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28E0A6B3"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4D67FCBD" w14:textId="77777777" w:rsidR="00142F34" w:rsidRDefault="00353792">
            <w:pPr>
              <w:jc w:val="center"/>
              <w:rPr>
                <w:sz w:val="20"/>
                <w:szCs w:val="20"/>
              </w:rPr>
            </w:pPr>
            <w:r>
              <w:rPr>
                <w:rFonts w:ascii="Calibri" w:eastAsia="Calibri" w:hAnsi="Calibri" w:cs="Calibri"/>
                <w:sz w:val="20"/>
                <w:szCs w:val="20"/>
              </w:rPr>
              <w:t>-1.109</w:t>
            </w:r>
          </w:p>
        </w:tc>
        <w:tc>
          <w:tcPr>
            <w:tcW w:w="1207" w:type="dxa"/>
            <w:tcBorders>
              <w:top w:val="nil"/>
              <w:left w:val="nil"/>
              <w:bottom w:val="nil"/>
              <w:right w:val="nil"/>
            </w:tcBorders>
            <w:tcMar>
              <w:top w:w="-123" w:type="dxa"/>
              <w:left w:w="-123" w:type="dxa"/>
              <w:bottom w:w="-123" w:type="dxa"/>
              <w:right w:w="-123" w:type="dxa"/>
            </w:tcMar>
            <w:vAlign w:val="bottom"/>
          </w:tcPr>
          <w:p w14:paraId="2957C517" w14:textId="77777777" w:rsidR="00142F34" w:rsidRDefault="00353792">
            <w:pPr>
              <w:jc w:val="center"/>
              <w:rPr>
                <w:sz w:val="20"/>
                <w:szCs w:val="20"/>
              </w:rPr>
            </w:pPr>
            <w:r>
              <w:rPr>
                <w:rFonts w:ascii="Calibri" w:eastAsia="Calibri" w:hAnsi="Calibri" w:cs="Calibri"/>
                <w:sz w:val="20"/>
                <w:szCs w:val="20"/>
              </w:rPr>
              <w:t>0.487</w:t>
            </w:r>
          </w:p>
        </w:tc>
        <w:tc>
          <w:tcPr>
            <w:tcW w:w="885" w:type="dxa"/>
            <w:tcBorders>
              <w:top w:val="nil"/>
              <w:left w:val="nil"/>
              <w:bottom w:val="nil"/>
              <w:right w:val="nil"/>
            </w:tcBorders>
            <w:tcMar>
              <w:top w:w="-123" w:type="dxa"/>
              <w:left w:w="-123" w:type="dxa"/>
              <w:bottom w:w="-123" w:type="dxa"/>
              <w:right w:w="-123" w:type="dxa"/>
            </w:tcMar>
            <w:vAlign w:val="bottom"/>
          </w:tcPr>
          <w:p w14:paraId="2730C272" w14:textId="77777777" w:rsidR="00142F34" w:rsidRDefault="00353792">
            <w:pPr>
              <w:jc w:val="center"/>
              <w:rPr>
                <w:color w:val="FF0000"/>
                <w:sz w:val="20"/>
                <w:szCs w:val="20"/>
              </w:rPr>
            </w:pPr>
            <w:r>
              <w:rPr>
                <w:rFonts w:ascii="Calibri" w:eastAsia="Calibri" w:hAnsi="Calibri" w:cs="Calibri"/>
                <w:color w:val="FF0000"/>
                <w:sz w:val="20"/>
                <w:szCs w:val="20"/>
              </w:rPr>
              <w:t>0.023</w:t>
            </w:r>
          </w:p>
        </w:tc>
        <w:tc>
          <w:tcPr>
            <w:tcW w:w="965" w:type="dxa"/>
            <w:tcBorders>
              <w:top w:val="nil"/>
              <w:left w:val="nil"/>
              <w:bottom w:val="nil"/>
              <w:right w:val="nil"/>
            </w:tcBorders>
            <w:tcMar>
              <w:top w:w="-123" w:type="dxa"/>
              <w:left w:w="-123" w:type="dxa"/>
              <w:bottom w:w="-123" w:type="dxa"/>
              <w:right w:w="-123" w:type="dxa"/>
            </w:tcMar>
            <w:vAlign w:val="bottom"/>
          </w:tcPr>
          <w:p w14:paraId="14A06702" w14:textId="77777777" w:rsidR="00142F34" w:rsidRDefault="00353792">
            <w:pPr>
              <w:jc w:val="center"/>
              <w:rPr>
                <w:sz w:val="20"/>
                <w:szCs w:val="20"/>
              </w:rPr>
            </w:pPr>
            <w:r>
              <w:rPr>
                <w:rFonts w:ascii="Calibri" w:eastAsia="Calibri" w:hAnsi="Calibri" w:cs="Calibri"/>
                <w:sz w:val="20"/>
                <w:szCs w:val="20"/>
              </w:rPr>
              <w:t>-2.064</w:t>
            </w:r>
          </w:p>
        </w:tc>
        <w:tc>
          <w:tcPr>
            <w:tcW w:w="977" w:type="dxa"/>
            <w:tcBorders>
              <w:top w:val="nil"/>
              <w:left w:val="nil"/>
              <w:bottom w:val="nil"/>
              <w:right w:val="nil"/>
            </w:tcBorders>
            <w:tcMar>
              <w:top w:w="-123" w:type="dxa"/>
              <w:left w:w="-123" w:type="dxa"/>
              <w:bottom w:w="-123" w:type="dxa"/>
              <w:right w:w="-123" w:type="dxa"/>
            </w:tcMar>
            <w:vAlign w:val="bottom"/>
          </w:tcPr>
          <w:p w14:paraId="689C782A" w14:textId="77777777" w:rsidR="00142F34" w:rsidRDefault="00353792">
            <w:pPr>
              <w:jc w:val="center"/>
              <w:rPr>
                <w:sz w:val="20"/>
                <w:szCs w:val="20"/>
              </w:rPr>
            </w:pPr>
            <w:r>
              <w:rPr>
                <w:rFonts w:ascii="Calibri" w:eastAsia="Calibri" w:hAnsi="Calibri" w:cs="Calibri"/>
                <w:sz w:val="20"/>
                <w:szCs w:val="20"/>
              </w:rPr>
              <w:t>-0.155</w:t>
            </w:r>
          </w:p>
        </w:tc>
        <w:tc>
          <w:tcPr>
            <w:tcW w:w="954" w:type="dxa"/>
            <w:tcBorders>
              <w:top w:val="nil"/>
              <w:left w:val="nil"/>
              <w:bottom w:val="nil"/>
              <w:right w:val="nil"/>
            </w:tcBorders>
            <w:tcMar>
              <w:top w:w="-123" w:type="dxa"/>
              <w:left w:w="-123" w:type="dxa"/>
              <w:bottom w:w="-123" w:type="dxa"/>
              <w:right w:w="-123" w:type="dxa"/>
            </w:tcMar>
            <w:vAlign w:val="bottom"/>
          </w:tcPr>
          <w:p w14:paraId="55BAC530" w14:textId="77777777" w:rsidR="00142F34" w:rsidRDefault="00353792">
            <w:pPr>
              <w:jc w:val="center"/>
              <w:rPr>
                <w:sz w:val="20"/>
                <w:szCs w:val="20"/>
              </w:rPr>
            </w:pPr>
            <w:r>
              <w:rPr>
                <w:rFonts w:ascii="Calibri" w:eastAsia="Calibri" w:hAnsi="Calibri" w:cs="Calibri"/>
                <w:sz w:val="20"/>
                <w:szCs w:val="20"/>
              </w:rPr>
              <w:t>2</w:t>
            </w:r>
          </w:p>
        </w:tc>
        <w:tc>
          <w:tcPr>
            <w:tcW w:w="816" w:type="dxa"/>
            <w:tcBorders>
              <w:top w:val="nil"/>
              <w:left w:val="nil"/>
              <w:bottom w:val="nil"/>
              <w:right w:val="nil"/>
            </w:tcBorders>
            <w:tcMar>
              <w:top w:w="-123" w:type="dxa"/>
              <w:left w:w="-123" w:type="dxa"/>
              <w:bottom w:w="-123" w:type="dxa"/>
              <w:right w:w="-123" w:type="dxa"/>
            </w:tcMar>
            <w:vAlign w:val="bottom"/>
          </w:tcPr>
          <w:p w14:paraId="792BABC9" w14:textId="77777777" w:rsidR="00142F34" w:rsidRDefault="00353792">
            <w:pPr>
              <w:jc w:val="center"/>
              <w:rPr>
                <w:sz w:val="20"/>
                <w:szCs w:val="20"/>
              </w:rPr>
            </w:pPr>
            <w:r>
              <w:rPr>
                <w:rFonts w:ascii="Calibri" w:eastAsia="Calibri" w:hAnsi="Calibri" w:cs="Calibri"/>
                <w:sz w:val="20"/>
                <w:szCs w:val="20"/>
              </w:rPr>
              <w:t>0.208</w:t>
            </w:r>
          </w:p>
        </w:tc>
        <w:tc>
          <w:tcPr>
            <w:tcW w:w="896" w:type="dxa"/>
            <w:tcBorders>
              <w:top w:val="nil"/>
              <w:left w:val="nil"/>
              <w:bottom w:val="nil"/>
              <w:right w:val="nil"/>
            </w:tcBorders>
            <w:tcMar>
              <w:top w:w="-123" w:type="dxa"/>
              <w:left w:w="-123" w:type="dxa"/>
              <w:bottom w:w="-123" w:type="dxa"/>
              <w:right w:w="-123" w:type="dxa"/>
            </w:tcMar>
            <w:vAlign w:val="bottom"/>
          </w:tcPr>
          <w:p w14:paraId="1B6A26B2" w14:textId="77777777" w:rsidR="00142F34" w:rsidRDefault="00353792">
            <w:pPr>
              <w:jc w:val="center"/>
              <w:rPr>
                <w:sz w:val="20"/>
                <w:szCs w:val="20"/>
              </w:rPr>
            </w:pPr>
            <w:r>
              <w:rPr>
                <w:rFonts w:ascii="Calibri" w:eastAsia="Calibri" w:hAnsi="Calibri" w:cs="Calibri"/>
                <w:sz w:val="20"/>
                <w:szCs w:val="20"/>
              </w:rPr>
              <w:t>1.557</w:t>
            </w:r>
          </w:p>
        </w:tc>
      </w:tr>
      <w:tr w:rsidR="00142F34" w14:paraId="2C62CAB2"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135B7AD5"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378404F0" w14:textId="77777777" w:rsidR="00142F34" w:rsidRDefault="00353792">
            <w:pPr>
              <w:rPr>
                <w:sz w:val="20"/>
                <w:szCs w:val="20"/>
              </w:rPr>
            </w:pPr>
            <w:r>
              <w:rPr>
                <w:rFonts w:ascii="Calibri" w:eastAsia="Calibri" w:hAnsi="Calibri" w:cs="Calibri"/>
                <w:sz w:val="20"/>
                <w:szCs w:val="20"/>
              </w:rPr>
              <w:t xml:space="preserve">North Central </w:t>
            </w:r>
          </w:p>
        </w:tc>
        <w:tc>
          <w:tcPr>
            <w:tcW w:w="931" w:type="dxa"/>
            <w:tcBorders>
              <w:top w:val="nil"/>
              <w:left w:val="nil"/>
              <w:bottom w:val="nil"/>
              <w:right w:val="nil"/>
            </w:tcBorders>
            <w:tcMar>
              <w:top w:w="-123" w:type="dxa"/>
              <w:left w:w="-123" w:type="dxa"/>
              <w:bottom w:w="-123" w:type="dxa"/>
              <w:right w:w="-123" w:type="dxa"/>
            </w:tcMar>
            <w:vAlign w:val="bottom"/>
          </w:tcPr>
          <w:p w14:paraId="5EBE3092"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415A3285"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3C50FE38"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0A358563" w14:textId="77777777" w:rsidR="00142F34" w:rsidRDefault="00353792">
            <w:pPr>
              <w:jc w:val="center"/>
              <w:rPr>
                <w:sz w:val="20"/>
                <w:szCs w:val="20"/>
              </w:rPr>
            </w:pPr>
            <w:r>
              <w:rPr>
                <w:rFonts w:ascii="Calibri" w:eastAsia="Calibri" w:hAnsi="Calibri" w:cs="Calibri"/>
                <w:sz w:val="20"/>
                <w:szCs w:val="20"/>
              </w:rPr>
              <w:t>0.524</w:t>
            </w:r>
          </w:p>
        </w:tc>
        <w:tc>
          <w:tcPr>
            <w:tcW w:w="1207" w:type="dxa"/>
            <w:tcBorders>
              <w:top w:val="nil"/>
              <w:left w:val="nil"/>
              <w:bottom w:val="nil"/>
              <w:right w:val="nil"/>
            </w:tcBorders>
            <w:tcMar>
              <w:top w:w="-123" w:type="dxa"/>
              <w:left w:w="-123" w:type="dxa"/>
              <w:bottom w:w="-123" w:type="dxa"/>
              <w:right w:w="-123" w:type="dxa"/>
            </w:tcMar>
            <w:vAlign w:val="bottom"/>
          </w:tcPr>
          <w:p w14:paraId="424ACEAD" w14:textId="77777777" w:rsidR="00142F34" w:rsidRDefault="00353792">
            <w:pPr>
              <w:jc w:val="center"/>
              <w:rPr>
                <w:sz w:val="20"/>
                <w:szCs w:val="20"/>
              </w:rPr>
            </w:pPr>
            <w:r>
              <w:rPr>
                <w:rFonts w:ascii="Calibri" w:eastAsia="Calibri" w:hAnsi="Calibri" w:cs="Calibri"/>
                <w:sz w:val="20"/>
                <w:szCs w:val="20"/>
              </w:rPr>
              <w:t>0.283</w:t>
            </w:r>
          </w:p>
        </w:tc>
        <w:tc>
          <w:tcPr>
            <w:tcW w:w="885" w:type="dxa"/>
            <w:tcBorders>
              <w:top w:val="nil"/>
              <w:left w:val="nil"/>
              <w:bottom w:val="nil"/>
              <w:right w:val="nil"/>
            </w:tcBorders>
            <w:tcMar>
              <w:top w:w="-123" w:type="dxa"/>
              <w:left w:w="-123" w:type="dxa"/>
              <w:bottom w:w="-123" w:type="dxa"/>
              <w:right w:w="-123" w:type="dxa"/>
            </w:tcMar>
            <w:vAlign w:val="bottom"/>
          </w:tcPr>
          <w:p w14:paraId="4AE7A707" w14:textId="77777777" w:rsidR="00142F34" w:rsidRDefault="00353792">
            <w:pPr>
              <w:jc w:val="center"/>
              <w:rPr>
                <w:sz w:val="20"/>
                <w:szCs w:val="20"/>
              </w:rPr>
            </w:pPr>
            <w:r>
              <w:rPr>
                <w:rFonts w:ascii="Calibri" w:eastAsia="Calibri" w:hAnsi="Calibri" w:cs="Calibri"/>
                <w:sz w:val="20"/>
                <w:szCs w:val="20"/>
              </w:rPr>
              <w:t>0.064</w:t>
            </w:r>
          </w:p>
        </w:tc>
        <w:tc>
          <w:tcPr>
            <w:tcW w:w="965" w:type="dxa"/>
            <w:tcBorders>
              <w:top w:val="nil"/>
              <w:left w:val="nil"/>
              <w:bottom w:val="nil"/>
              <w:right w:val="nil"/>
            </w:tcBorders>
            <w:tcMar>
              <w:top w:w="-123" w:type="dxa"/>
              <w:left w:w="-123" w:type="dxa"/>
              <w:bottom w:w="-123" w:type="dxa"/>
              <w:right w:w="-123" w:type="dxa"/>
            </w:tcMar>
            <w:vAlign w:val="bottom"/>
          </w:tcPr>
          <w:p w14:paraId="33FF8BC3" w14:textId="77777777" w:rsidR="00142F34" w:rsidRDefault="00353792">
            <w:pPr>
              <w:jc w:val="center"/>
              <w:rPr>
                <w:sz w:val="20"/>
                <w:szCs w:val="20"/>
              </w:rPr>
            </w:pPr>
            <w:r>
              <w:rPr>
                <w:rFonts w:ascii="Calibri" w:eastAsia="Calibri" w:hAnsi="Calibri" w:cs="Calibri"/>
                <w:sz w:val="20"/>
                <w:szCs w:val="20"/>
              </w:rPr>
              <w:t>-0.031</w:t>
            </w:r>
          </w:p>
        </w:tc>
        <w:tc>
          <w:tcPr>
            <w:tcW w:w="977" w:type="dxa"/>
            <w:tcBorders>
              <w:top w:val="nil"/>
              <w:left w:val="nil"/>
              <w:bottom w:val="nil"/>
              <w:right w:val="nil"/>
            </w:tcBorders>
            <w:tcMar>
              <w:top w:w="-123" w:type="dxa"/>
              <w:left w:w="-123" w:type="dxa"/>
              <w:bottom w:w="-123" w:type="dxa"/>
              <w:right w:w="-123" w:type="dxa"/>
            </w:tcMar>
            <w:vAlign w:val="bottom"/>
          </w:tcPr>
          <w:p w14:paraId="6DA197F8" w14:textId="77777777" w:rsidR="00142F34" w:rsidRDefault="00353792">
            <w:pPr>
              <w:jc w:val="center"/>
              <w:rPr>
                <w:sz w:val="20"/>
                <w:szCs w:val="20"/>
              </w:rPr>
            </w:pPr>
            <w:r>
              <w:rPr>
                <w:rFonts w:ascii="Calibri" w:eastAsia="Calibri" w:hAnsi="Calibri" w:cs="Calibri"/>
                <w:sz w:val="20"/>
                <w:szCs w:val="20"/>
              </w:rPr>
              <w:t>1.079</w:t>
            </w:r>
          </w:p>
        </w:tc>
        <w:tc>
          <w:tcPr>
            <w:tcW w:w="954" w:type="dxa"/>
            <w:tcBorders>
              <w:top w:val="nil"/>
              <w:left w:val="nil"/>
              <w:bottom w:val="nil"/>
              <w:right w:val="nil"/>
            </w:tcBorders>
            <w:tcMar>
              <w:top w:w="-123" w:type="dxa"/>
              <w:left w:w="-123" w:type="dxa"/>
              <w:bottom w:w="-123" w:type="dxa"/>
              <w:right w:w="-123" w:type="dxa"/>
            </w:tcMar>
            <w:vAlign w:val="bottom"/>
          </w:tcPr>
          <w:p w14:paraId="6B500704" w14:textId="77777777" w:rsidR="00142F34" w:rsidRDefault="00353792">
            <w:pPr>
              <w:jc w:val="center"/>
              <w:rPr>
                <w:sz w:val="20"/>
                <w:szCs w:val="20"/>
              </w:rPr>
            </w:pPr>
            <w:r>
              <w:rPr>
                <w:rFonts w:ascii="Calibri" w:eastAsia="Calibri" w:hAnsi="Calibri" w:cs="Calibri"/>
                <w:sz w:val="20"/>
                <w:szCs w:val="20"/>
              </w:rPr>
              <w:t>1</w:t>
            </w:r>
          </w:p>
        </w:tc>
        <w:tc>
          <w:tcPr>
            <w:tcW w:w="816" w:type="dxa"/>
            <w:tcBorders>
              <w:top w:val="nil"/>
              <w:left w:val="nil"/>
              <w:bottom w:val="nil"/>
              <w:right w:val="nil"/>
            </w:tcBorders>
            <w:tcMar>
              <w:top w:w="-123" w:type="dxa"/>
              <w:left w:w="-123" w:type="dxa"/>
              <w:bottom w:w="-123" w:type="dxa"/>
              <w:right w:w="-123" w:type="dxa"/>
            </w:tcMar>
            <w:vAlign w:val="bottom"/>
          </w:tcPr>
          <w:p w14:paraId="782A234E"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0399551C" w14:textId="77777777" w:rsidR="00142F34" w:rsidRDefault="00353792">
            <w:pPr>
              <w:jc w:val="center"/>
              <w:rPr>
                <w:sz w:val="20"/>
                <w:szCs w:val="20"/>
              </w:rPr>
            </w:pPr>
            <w:r>
              <w:rPr>
                <w:rFonts w:ascii="Calibri" w:eastAsia="Calibri" w:hAnsi="Calibri" w:cs="Calibri"/>
                <w:sz w:val="20"/>
                <w:szCs w:val="20"/>
              </w:rPr>
              <w:t>0</w:t>
            </w:r>
          </w:p>
        </w:tc>
      </w:tr>
      <w:tr w:rsidR="00142F34" w14:paraId="5A63C7D6"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6506D8FE"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52BF694E" w14:textId="77777777" w:rsidR="00142F34" w:rsidRDefault="00353792">
            <w:pPr>
              <w:rPr>
                <w:sz w:val="20"/>
                <w:szCs w:val="20"/>
              </w:rPr>
            </w:pPr>
            <w:r>
              <w:rPr>
                <w:rFonts w:ascii="Calibri" w:eastAsia="Calibri" w:hAnsi="Calibri" w:cs="Calibri"/>
                <w:sz w:val="20"/>
                <w:szCs w:val="20"/>
              </w:rPr>
              <w:t xml:space="preserve">North Central </w:t>
            </w:r>
          </w:p>
        </w:tc>
        <w:tc>
          <w:tcPr>
            <w:tcW w:w="931" w:type="dxa"/>
            <w:tcBorders>
              <w:top w:val="nil"/>
              <w:left w:val="nil"/>
              <w:bottom w:val="nil"/>
              <w:right w:val="nil"/>
            </w:tcBorders>
            <w:tcMar>
              <w:top w:w="-123" w:type="dxa"/>
              <w:left w:w="-123" w:type="dxa"/>
              <w:bottom w:w="-123" w:type="dxa"/>
              <w:right w:w="-123" w:type="dxa"/>
            </w:tcMar>
            <w:vAlign w:val="bottom"/>
          </w:tcPr>
          <w:p w14:paraId="1437B7CB"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3892B426"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6F15E1A1"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357DD6CC" w14:textId="77777777" w:rsidR="00142F34" w:rsidRDefault="00353792">
            <w:pPr>
              <w:jc w:val="center"/>
              <w:rPr>
                <w:sz w:val="20"/>
                <w:szCs w:val="20"/>
              </w:rPr>
            </w:pPr>
            <w:r>
              <w:rPr>
                <w:rFonts w:ascii="Calibri" w:eastAsia="Calibri" w:hAnsi="Calibri" w:cs="Calibri"/>
                <w:sz w:val="20"/>
                <w:szCs w:val="20"/>
              </w:rPr>
              <w:t>-0.133</w:t>
            </w:r>
          </w:p>
        </w:tc>
        <w:tc>
          <w:tcPr>
            <w:tcW w:w="1207" w:type="dxa"/>
            <w:tcBorders>
              <w:top w:val="nil"/>
              <w:left w:val="nil"/>
              <w:bottom w:val="nil"/>
              <w:right w:val="nil"/>
            </w:tcBorders>
            <w:tcMar>
              <w:top w:w="-123" w:type="dxa"/>
              <w:left w:w="-123" w:type="dxa"/>
              <w:bottom w:w="-123" w:type="dxa"/>
              <w:right w:w="-123" w:type="dxa"/>
            </w:tcMar>
            <w:vAlign w:val="bottom"/>
          </w:tcPr>
          <w:p w14:paraId="37A62CF2" w14:textId="77777777" w:rsidR="00142F34" w:rsidRDefault="00353792">
            <w:pPr>
              <w:jc w:val="center"/>
              <w:rPr>
                <w:sz w:val="20"/>
                <w:szCs w:val="20"/>
              </w:rPr>
            </w:pPr>
            <w:r>
              <w:rPr>
                <w:rFonts w:ascii="Calibri" w:eastAsia="Calibri" w:hAnsi="Calibri" w:cs="Calibri"/>
                <w:sz w:val="20"/>
                <w:szCs w:val="20"/>
              </w:rPr>
              <w:t>0.186</w:t>
            </w:r>
          </w:p>
        </w:tc>
        <w:tc>
          <w:tcPr>
            <w:tcW w:w="885" w:type="dxa"/>
            <w:tcBorders>
              <w:top w:val="nil"/>
              <w:left w:val="nil"/>
              <w:bottom w:val="nil"/>
              <w:right w:val="nil"/>
            </w:tcBorders>
            <w:tcMar>
              <w:top w:w="-123" w:type="dxa"/>
              <w:left w:w="-123" w:type="dxa"/>
              <w:bottom w:w="-123" w:type="dxa"/>
              <w:right w:w="-123" w:type="dxa"/>
            </w:tcMar>
            <w:vAlign w:val="bottom"/>
          </w:tcPr>
          <w:p w14:paraId="7D171BC6" w14:textId="77777777" w:rsidR="00142F34" w:rsidRDefault="00353792">
            <w:pPr>
              <w:jc w:val="center"/>
              <w:rPr>
                <w:sz w:val="20"/>
                <w:szCs w:val="20"/>
              </w:rPr>
            </w:pPr>
            <w:r>
              <w:rPr>
                <w:rFonts w:ascii="Calibri" w:eastAsia="Calibri" w:hAnsi="Calibri" w:cs="Calibri"/>
                <w:sz w:val="20"/>
                <w:szCs w:val="20"/>
              </w:rPr>
              <w:t>0.477</w:t>
            </w:r>
          </w:p>
        </w:tc>
        <w:tc>
          <w:tcPr>
            <w:tcW w:w="965" w:type="dxa"/>
            <w:tcBorders>
              <w:top w:val="nil"/>
              <w:left w:val="nil"/>
              <w:bottom w:val="nil"/>
              <w:right w:val="nil"/>
            </w:tcBorders>
            <w:tcMar>
              <w:top w:w="-123" w:type="dxa"/>
              <w:left w:w="-123" w:type="dxa"/>
              <w:bottom w:w="-123" w:type="dxa"/>
              <w:right w:w="-123" w:type="dxa"/>
            </w:tcMar>
            <w:vAlign w:val="bottom"/>
          </w:tcPr>
          <w:p w14:paraId="7A916F4A" w14:textId="77777777" w:rsidR="00142F34" w:rsidRDefault="00353792">
            <w:pPr>
              <w:jc w:val="center"/>
              <w:rPr>
                <w:sz w:val="20"/>
                <w:szCs w:val="20"/>
              </w:rPr>
            </w:pPr>
            <w:r>
              <w:rPr>
                <w:rFonts w:ascii="Calibri" w:eastAsia="Calibri" w:hAnsi="Calibri" w:cs="Calibri"/>
                <w:sz w:val="20"/>
                <w:szCs w:val="20"/>
              </w:rPr>
              <w:t>-0.498</w:t>
            </w:r>
          </w:p>
        </w:tc>
        <w:tc>
          <w:tcPr>
            <w:tcW w:w="977" w:type="dxa"/>
            <w:tcBorders>
              <w:top w:val="nil"/>
              <w:left w:val="nil"/>
              <w:bottom w:val="nil"/>
              <w:right w:val="nil"/>
            </w:tcBorders>
            <w:tcMar>
              <w:top w:w="-123" w:type="dxa"/>
              <w:left w:w="-123" w:type="dxa"/>
              <w:bottom w:w="-123" w:type="dxa"/>
              <w:right w:w="-123" w:type="dxa"/>
            </w:tcMar>
            <w:vAlign w:val="bottom"/>
          </w:tcPr>
          <w:p w14:paraId="38676D88" w14:textId="77777777" w:rsidR="00142F34" w:rsidRDefault="00353792">
            <w:pPr>
              <w:jc w:val="center"/>
              <w:rPr>
                <w:sz w:val="20"/>
                <w:szCs w:val="20"/>
              </w:rPr>
            </w:pPr>
            <w:r>
              <w:rPr>
                <w:rFonts w:ascii="Calibri" w:eastAsia="Calibri" w:hAnsi="Calibri" w:cs="Calibri"/>
                <w:sz w:val="20"/>
                <w:szCs w:val="20"/>
              </w:rPr>
              <w:t>0.233</w:t>
            </w:r>
          </w:p>
        </w:tc>
        <w:tc>
          <w:tcPr>
            <w:tcW w:w="954" w:type="dxa"/>
            <w:tcBorders>
              <w:top w:val="nil"/>
              <w:left w:val="nil"/>
              <w:bottom w:val="nil"/>
              <w:right w:val="nil"/>
            </w:tcBorders>
            <w:tcMar>
              <w:top w:w="-123" w:type="dxa"/>
              <w:left w:w="-123" w:type="dxa"/>
              <w:bottom w:w="-123" w:type="dxa"/>
              <w:right w:w="-123" w:type="dxa"/>
            </w:tcMar>
            <w:vAlign w:val="bottom"/>
          </w:tcPr>
          <w:p w14:paraId="72E1D9CA" w14:textId="77777777" w:rsidR="00142F34" w:rsidRDefault="00353792">
            <w:pPr>
              <w:jc w:val="center"/>
              <w:rPr>
                <w:sz w:val="20"/>
                <w:szCs w:val="20"/>
              </w:rPr>
            </w:pPr>
            <w:r>
              <w:rPr>
                <w:rFonts w:ascii="Calibri" w:eastAsia="Calibri" w:hAnsi="Calibri" w:cs="Calibri"/>
                <w:sz w:val="20"/>
                <w:szCs w:val="20"/>
              </w:rPr>
              <w:t>2</w:t>
            </w:r>
          </w:p>
        </w:tc>
        <w:tc>
          <w:tcPr>
            <w:tcW w:w="816" w:type="dxa"/>
            <w:tcBorders>
              <w:top w:val="nil"/>
              <w:left w:val="nil"/>
              <w:bottom w:val="nil"/>
              <w:right w:val="nil"/>
            </w:tcBorders>
            <w:tcMar>
              <w:top w:w="-123" w:type="dxa"/>
              <w:left w:w="-123" w:type="dxa"/>
              <w:bottom w:w="-123" w:type="dxa"/>
              <w:right w:w="-123" w:type="dxa"/>
            </w:tcMar>
            <w:vAlign w:val="bottom"/>
          </w:tcPr>
          <w:p w14:paraId="5D6CFCFD"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39325140" w14:textId="77777777" w:rsidR="00142F34" w:rsidRDefault="00353792">
            <w:pPr>
              <w:jc w:val="center"/>
              <w:rPr>
                <w:sz w:val="20"/>
                <w:szCs w:val="20"/>
              </w:rPr>
            </w:pPr>
            <w:r>
              <w:rPr>
                <w:rFonts w:ascii="Calibri" w:eastAsia="Calibri" w:hAnsi="Calibri" w:cs="Calibri"/>
                <w:sz w:val="20"/>
                <w:szCs w:val="20"/>
              </w:rPr>
              <w:t>0.989</w:t>
            </w:r>
          </w:p>
        </w:tc>
      </w:tr>
      <w:tr w:rsidR="00142F34" w14:paraId="76AFF755"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40F63070"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3FAD0E68" w14:textId="77777777" w:rsidR="00142F34" w:rsidRDefault="00353792">
            <w:pPr>
              <w:rPr>
                <w:sz w:val="20"/>
                <w:szCs w:val="20"/>
              </w:rPr>
            </w:pPr>
            <w:r>
              <w:rPr>
                <w:rFonts w:ascii="Calibri" w:eastAsia="Calibri" w:hAnsi="Calibri" w:cs="Calibri"/>
                <w:sz w:val="20"/>
                <w:szCs w:val="20"/>
              </w:rPr>
              <w:t xml:space="preserve">North Central </w:t>
            </w:r>
          </w:p>
        </w:tc>
        <w:tc>
          <w:tcPr>
            <w:tcW w:w="931" w:type="dxa"/>
            <w:tcBorders>
              <w:top w:val="nil"/>
              <w:left w:val="nil"/>
              <w:bottom w:val="nil"/>
              <w:right w:val="nil"/>
            </w:tcBorders>
            <w:tcMar>
              <w:top w:w="-123" w:type="dxa"/>
              <w:left w:w="-123" w:type="dxa"/>
              <w:bottom w:w="-123" w:type="dxa"/>
              <w:right w:w="-123" w:type="dxa"/>
            </w:tcMar>
            <w:vAlign w:val="bottom"/>
          </w:tcPr>
          <w:p w14:paraId="6D0E7DD3"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5FFE03E2"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2EE7D516"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0EE67A9F" w14:textId="77777777" w:rsidR="00142F34" w:rsidRDefault="00353792">
            <w:pPr>
              <w:jc w:val="center"/>
              <w:rPr>
                <w:sz w:val="20"/>
                <w:szCs w:val="20"/>
              </w:rPr>
            </w:pPr>
            <w:r>
              <w:rPr>
                <w:rFonts w:ascii="Calibri" w:eastAsia="Calibri" w:hAnsi="Calibri" w:cs="Calibri"/>
                <w:sz w:val="20"/>
                <w:szCs w:val="20"/>
              </w:rPr>
              <w:t>0.537</w:t>
            </w:r>
          </w:p>
        </w:tc>
        <w:tc>
          <w:tcPr>
            <w:tcW w:w="1207" w:type="dxa"/>
            <w:tcBorders>
              <w:top w:val="nil"/>
              <w:left w:val="nil"/>
              <w:bottom w:val="nil"/>
              <w:right w:val="nil"/>
            </w:tcBorders>
            <w:tcMar>
              <w:top w:w="-123" w:type="dxa"/>
              <w:left w:w="-123" w:type="dxa"/>
              <w:bottom w:w="-123" w:type="dxa"/>
              <w:right w:w="-123" w:type="dxa"/>
            </w:tcMar>
            <w:vAlign w:val="bottom"/>
          </w:tcPr>
          <w:p w14:paraId="3AFAE022" w14:textId="77777777" w:rsidR="00142F34" w:rsidRDefault="00353792">
            <w:pPr>
              <w:jc w:val="center"/>
              <w:rPr>
                <w:sz w:val="20"/>
                <w:szCs w:val="20"/>
              </w:rPr>
            </w:pPr>
            <w:r>
              <w:rPr>
                <w:rFonts w:ascii="Calibri" w:eastAsia="Calibri" w:hAnsi="Calibri" w:cs="Calibri"/>
                <w:sz w:val="20"/>
                <w:szCs w:val="20"/>
              </w:rPr>
              <w:t>0.049</w:t>
            </w:r>
          </w:p>
        </w:tc>
        <w:tc>
          <w:tcPr>
            <w:tcW w:w="885" w:type="dxa"/>
            <w:tcBorders>
              <w:top w:val="nil"/>
              <w:left w:val="nil"/>
              <w:bottom w:val="nil"/>
              <w:right w:val="nil"/>
            </w:tcBorders>
            <w:tcMar>
              <w:top w:w="-123" w:type="dxa"/>
              <w:left w:w="-123" w:type="dxa"/>
              <w:bottom w:w="-123" w:type="dxa"/>
              <w:right w:w="-123" w:type="dxa"/>
            </w:tcMar>
            <w:vAlign w:val="bottom"/>
          </w:tcPr>
          <w:p w14:paraId="45753EEF" w14:textId="77777777" w:rsidR="00142F34" w:rsidRDefault="00353792">
            <w:pPr>
              <w:jc w:val="center"/>
              <w:rPr>
                <w:color w:val="FF0000"/>
                <w:sz w:val="20"/>
                <w:szCs w:val="20"/>
              </w:rPr>
            </w:pPr>
            <w:r>
              <w:rPr>
                <w:rFonts w:ascii="Calibri" w:eastAsia="Calibri" w:hAnsi="Calibri" w:cs="Calibri"/>
                <w:color w:val="FF0000"/>
                <w:sz w:val="20"/>
                <w:szCs w:val="20"/>
              </w:rPr>
              <w:t>&lt;0.001</w:t>
            </w:r>
          </w:p>
        </w:tc>
        <w:tc>
          <w:tcPr>
            <w:tcW w:w="965" w:type="dxa"/>
            <w:tcBorders>
              <w:top w:val="nil"/>
              <w:left w:val="nil"/>
              <w:bottom w:val="nil"/>
              <w:right w:val="nil"/>
            </w:tcBorders>
            <w:tcMar>
              <w:top w:w="-123" w:type="dxa"/>
              <w:left w:w="-123" w:type="dxa"/>
              <w:bottom w:w="-123" w:type="dxa"/>
              <w:right w:w="-123" w:type="dxa"/>
            </w:tcMar>
            <w:vAlign w:val="bottom"/>
          </w:tcPr>
          <w:p w14:paraId="3DFC34B6" w14:textId="77777777" w:rsidR="00142F34" w:rsidRDefault="00353792">
            <w:pPr>
              <w:jc w:val="center"/>
              <w:rPr>
                <w:sz w:val="20"/>
                <w:szCs w:val="20"/>
              </w:rPr>
            </w:pPr>
            <w:r>
              <w:rPr>
                <w:rFonts w:ascii="Calibri" w:eastAsia="Calibri" w:hAnsi="Calibri" w:cs="Calibri"/>
                <w:sz w:val="20"/>
                <w:szCs w:val="20"/>
              </w:rPr>
              <w:t>0.442</w:t>
            </w:r>
          </w:p>
        </w:tc>
        <w:tc>
          <w:tcPr>
            <w:tcW w:w="977" w:type="dxa"/>
            <w:tcBorders>
              <w:top w:val="nil"/>
              <w:left w:val="nil"/>
              <w:bottom w:val="nil"/>
              <w:right w:val="nil"/>
            </w:tcBorders>
            <w:tcMar>
              <w:top w:w="-123" w:type="dxa"/>
              <w:left w:w="-123" w:type="dxa"/>
              <w:bottom w:w="-123" w:type="dxa"/>
              <w:right w:w="-123" w:type="dxa"/>
            </w:tcMar>
            <w:vAlign w:val="bottom"/>
          </w:tcPr>
          <w:p w14:paraId="0F7EF473" w14:textId="77777777" w:rsidR="00142F34" w:rsidRDefault="00353792">
            <w:pPr>
              <w:jc w:val="center"/>
              <w:rPr>
                <w:sz w:val="20"/>
                <w:szCs w:val="20"/>
              </w:rPr>
            </w:pPr>
            <w:r>
              <w:rPr>
                <w:rFonts w:ascii="Calibri" w:eastAsia="Calibri" w:hAnsi="Calibri" w:cs="Calibri"/>
                <w:sz w:val="20"/>
                <w:szCs w:val="20"/>
              </w:rPr>
              <w:t>0.632</w:t>
            </w:r>
          </w:p>
        </w:tc>
        <w:tc>
          <w:tcPr>
            <w:tcW w:w="954" w:type="dxa"/>
            <w:tcBorders>
              <w:top w:val="nil"/>
              <w:left w:val="nil"/>
              <w:bottom w:val="nil"/>
              <w:right w:val="nil"/>
            </w:tcBorders>
            <w:tcMar>
              <w:top w:w="-123" w:type="dxa"/>
              <w:left w:w="-123" w:type="dxa"/>
              <w:bottom w:w="-123" w:type="dxa"/>
              <w:right w:w="-123" w:type="dxa"/>
            </w:tcMar>
            <w:vAlign w:val="bottom"/>
          </w:tcPr>
          <w:p w14:paraId="14749A73" w14:textId="77777777" w:rsidR="00142F34" w:rsidRDefault="00353792">
            <w:pPr>
              <w:jc w:val="center"/>
              <w:rPr>
                <w:sz w:val="20"/>
                <w:szCs w:val="20"/>
              </w:rPr>
            </w:pPr>
            <w:r>
              <w:rPr>
                <w:rFonts w:ascii="Calibri" w:eastAsia="Calibri" w:hAnsi="Calibri" w:cs="Calibri"/>
                <w:sz w:val="20"/>
                <w:szCs w:val="20"/>
              </w:rPr>
              <w:t>1</w:t>
            </w:r>
          </w:p>
        </w:tc>
        <w:tc>
          <w:tcPr>
            <w:tcW w:w="816" w:type="dxa"/>
            <w:tcBorders>
              <w:top w:val="nil"/>
              <w:left w:val="nil"/>
              <w:bottom w:val="nil"/>
              <w:right w:val="nil"/>
            </w:tcBorders>
            <w:tcMar>
              <w:top w:w="-123" w:type="dxa"/>
              <w:left w:w="-123" w:type="dxa"/>
              <w:bottom w:w="-123" w:type="dxa"/>
              <w:right w:w="-123" w:type="dxa"/>
            </w:tcMar>
            <w:vAlign w:val="bottom"/>
          </w:tcPr>
          <w:p w14:paraId="5855E9DE"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72F9DD69" w14:textId="77777777" w:rsidR="00142F34" w:rsidRDefault="00353792">
            <w:pPr>
              <w:jc w:val="center"/>
              <w:rPr>
                <w:sz w:val="20"/>
                <w:szCs w:val="20"/>
              </w:rPr>
            </w:pPr>
            <w:r>
              <w:rPr>
                <w:rFonts w:ascii="Calibri" w:eastAsia="Calibri" w:hAnsi="Calibri" w:cs="Calibri"/>
                <w:sz w:val="20"/>
                <w:szCs w:val="20"/>
              </w:rPr>
              <w:t>0</w:t>
            </w:r>
          </w:p>
        </w:tc>
      </w:tr>
      <w:tr w:rsidR="00142F34" w14:paraId="459D7DE4"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57B07130"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26F31B47" w14:textId="77777777" w:rsidR="00142F34" w:rsidRDefault="00353792">
            <w:pPr>
              <w:rPr>
                <w:sz w:val="20"/>
                <w:szCs w:val="20"/>
              </w:rPr>
            </w:pPr>
            <w:r>
              <w:rPr>
                <w:rFonts w:ascii="Calibri" w:eastAsia="Calibri" w:hAnsi="Calibri" w:cs="Calibri"/>
                <w:sz w:val="20"/>
                <w:szCs w:val="20"/>
              </w:rPr>
              <w:t xml:space="preserve">North Central </w:t>
            </w:r>
          </w:p>
        </w:tc>
        <w:tc>
          <w:tcPr>
            <w:tcW w:w="931" w:type="dxa"/>
            <w:tcBorders>
              <w:top w:val="nil"/>
              <w:left w:val="nil"/>
              <w:bottom w:val="nil"/>
              <w:right w:val="nil"/>
            </w:tcBorders>
            <w:tcMar>
              <w:top w:w="-123" w:type="dxa"/>
              <w:left w:w="-123" w:type="dxa"/>
              <w:bottom w:w="-123" w:type="dxa"/>
              <w:right w:w="-123" w:type="dxa"/>
            </w:tcMar>
            <w:vAlign w:val="bottom"/>
          </w:tcPr>
          <w:p w14:paraId="576A284A"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1E989340"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5E55B519"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1911586D" w14:textId="77777777" w:rsidR="00142F34" w:rsidRDefault="00353792">
            <w:pPr>
              <w:jc w:val="center"/>
              <w:rPr>
                <w:sz w:val="20"/>
                <w:szCs w:val="20"/>
              </w:rPr>
            </w:pPr>
            <w:r>
              <w:rPr>
                <w:rFonts w:ascii="Calibri" w:eastAsia="Calibri" w:hAnsi="Calibri" w:cs="Calibri"/>
                <w:sz w:val="20"/>
                <w:szCs w:val="20"/>
              </w:rPr>
              <w:t>0.478</w:t>
            </w:r>
          </w:p>
        </w:tc>
        <w:tc>
          <w:tcPr>
            <w:tcW w:w="1207" w:type="dxa"/>
            <w:tcBorders>
              <w:top w:val="nil"/>
              <w:left w:val="nil"/>
              <w:bottom w:val="nil"/>
              <w:right w:val="nil"/>
            </w:tcBorders>
            <w:tcMar>
              <w:top w:w="-123" w:type="dxa"/>
              <w:left w:w="-123" w:type="dxa"/>
              <w:bottom w:w="-123" w:type="dxa"/>
              <w:right w:w="-123" w:type="dxa"/>
            </w:tcMar>
            <w:vAlign w:val="bottom"/>
          </w:tcPr>
          <w:p w14:paraId="497A06FE" w14:textId="77777777" w:rsidR="00142F34" w:rsidRDefault="00353792">
            <w:pPr>
              <w:jc w:val="center"/>
              <w:rPr>
                <w:sz w:val="20"/>
                <w:szCs w:val="20"/>
              </w:rPr>
            </w:pPr>
            <w:r>
              <w:rPr>
                <w:rFonts w:ascii="Calibri" w:eastAsia="Calibri" w:hAnsi="Calibri" w:cs="Calibri"/>
                <w:sz w:val="20"/>
                <w:szCs w:val="20"/>
              </w:rPr>
              <w:t>0.033</w:t>
            </w:r>
          </w:p>
        </w:tc>
        <w:tc>
          <w:tcPr>
            <w:tcW w:w="885" w:type="dxa"/>
            <w:tcBorders>
              <w:top w:val="nil"/>
              <w:left w:val="nil"/>
              <w:bottom w:val="nil"/>
              <w:right w:val="nil"/>
            </w:tcBorders>
            <w:tcMar>
              <w:top w:w="-123" w:type="dxa"/>
              <w:left w:w="-123" w:type="dxa"/>
              <w:bottom w:w="-123" w:type="dxa"/>
              <w:right w:w="-123" w:type="dxa"/>
            </w:tcMar>
            <w:vAlign w:val="bottom"/>
          </w:tcPr>
          <w:p w14:paraId="696B1D5B" w14:textId="77777777" w:rsidR="00142F34" w:rsidRDefault="00353792">
            <w:pPr>
              <w:jc w:val="center"/>
              <w:rPr>
                <w:color w:val="FF0000"/>
                <w:sz w:val="20"/>
                <w:szCs w:val="20"/>
              </w:rPr>
            </w:pPr>
            <w:r>
              <w:rPr>
                <w:rFonts w:ascii="Calibri" w:eastAsia="Calibri" w:hAnsi="Calibri" w:cs="Calibri"/>
                <w:color w:val="FF0000"/>
                <w:sz w:val="20"/>
                <w:szCs w:val="20"/>
              </w:rPr>
              <w:t>&lt;0.001</w:t>
            </w:r>
          </w:p>
        </w:tc>
        <w:tc>
          <w:tcPr>
            <w:tcW w:w="965" w:type="dxa"/>
            <w:tcBorders>
              <w:top w:val="nil"/>
              <w:left w:val="nil"/>
              <w:bottom w:val="nil"/>
              <w:right w:val="nil"/>
            </w:tcBorders>
            <w:tcMar>
              <w:top w:w="-123" w:type="dxa"/>
              <w:left w:w="-123" w:type="dxa"/>
              <w:bottom w:w="-123" w:type="dxa"/>
              <w:right w:w="-123" w:type="dxa"/>
            </w:tcMar>
            <w:vAlign w:val="bottom"/>
          </w:tcPr>
          <w:p w14:paraId="4D521927" w14:textId="77777777" w:rsidR="00142F34" w:rsidRDefault="00353792">
            <w:pPr>
              <w:jc w:val="center"/>
              <w:rPr>
                <w:sz w:val="20"/>
                <w:szCs w:val="20"/>
              </w:rPr>
            </w:pPr>
            <w:r>
              <w:rPr>
                <w:rFonts w:ascii="Calibri" w:eastAsia="Calibri" w:hAnsi="Calibri" w:cs="Calibri"/>
                <w:sz w:val="20"/>
                <w:szCs w:val="20"/>
              </w:rPr>
              <w:t>0.414</w:t>
            </w:r>
          </w:p>
        </w:tc>
        <w:tc>
          <w:tcPr>
            <w:tcW w:w="977" w:type="dxa"/>
            <w:tcBorders>
              <w:top w:val="nil"/>
              <w:left w:val="nil"/>
              <w:bottom w:val="nil"/>
              <w:right w:val="nil"/>
            </w:tcBorders>
            <w:tcMar>
              <w:top w:w="-123" w:type="dxa"/>
              <w:left w:w="-123" w:type="dxa"/>
              <w:bottom w:w="-123" w:type="dxa"/>
              <w:right w:w="-123" w:type="dxa"/>
            </w:tcMar>
            <w:vAlign w:val="bottom"/>
          </w:tcPr>
          <w:p w14:paraId="619BD8FD" w14:textId="77777777" w:rsidR="00142F34" w:rsidRDefault="00353792">
            <w:pPr>
              <w:jc w:val="center"/>
              <w:rPr>
                <w:sz w:val="20"/>
                <w:szCs w:val="20"/>
              </w:rPr>
            </w:pPr>
            <w:r>
              <w:rPr>
                <w:rFonts w:ascii="Calibri" w:eastAsia="Calibri" w:hAnsi="Calibri" w:cs="Calibri"/>
                <w:sz w:val="20"/>
                <w:szCs w:val="20"/>
              </w:rPr>
              <w:t>0.542</w:t>
            </w:r>
          </w:p>
        </w:tc>
        <w:tc>
          <w:tcPr>
            <w:tcW w:w="954" w:type="dxa"/>
            <w:tcBorders>
              <w:top w:val="nil"/>
              <w:left w:val="nil"/>
              <w:bottom w:val="nil"/>
              <w:right w:val="nil"/>
            </w:tcBorders>
            <w:tcMar>
              <w:top w:w="-123" w:type="dxa"/>
              <w:left w:w="-123" w:type="dxa"/>
              <w:bottom w:w="-123" w:type="dxa"/>
              <w:right w:w="-123" w:type="dxa"/>
            </w:tcMar>
            <w:vAlign w:val="bottom"/>
          </w:tcPr>
          <w:p w14:paraId="32E04A5C" w14:textId="77777777" w:rsidR="00142F34" w:rsidRDefault="00353792">
            <w:pPr>
              <w:jc w:val="center"/>
              <w:rPr>
                <w:sz w:val="20"/>
                <w:szCs w:val="20"/>
              </w:rPr>
            </w:pPr>
            <w:r>
              <w:rPr>
                <w:rFonts w:ascii="Calibri" w:eastAsia="Calibri" w:hAnsi="Calibri" w:cs="Calibri"/>
                <w:sz w:val="20"/>
                <w:szCs w:val="20"/>
              </w:rPr>
              <w:t>1</w:t>
            </w:r>
          </w:p>
        </w:tc>
        <w:tc>
          <w:tcPr>
            <w:tcW w:w="816" w:type="dxa"/>
            <w:tcBorders>
              <w:top w:val="nil"/>
              <w:left w:val="nil"/>
              <w:bottom w:val="nil"/>
              <w:right w:val="nil"/>
            </w:tcBorders>
            <w:tcMar>
              <w:top w:w="-123" w:type="dxa"/>
              <w:left w:w="-123" w:type="dxa"/>
              <w:bottom w:w="-123" w:type="dxa"/>
              <w:right w:w="-123" w:type="dxa"/>
            </w:tcMar>
            <w:vAlign w:val="bottom"/>
          </w:tcPr>
          <w:p w14:paraId="61918D34"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27E2DF4E" w14:textId="77777777" w:rsidR="00142F34" w:rsidRDefault="00353792">
            <w:pPr>
              <w:jc w:val="center"/>
              <w:rPr>
                <w:sz w:val="20"/>
                <w:szCs w:val="20"/>
              </w:rPr>
            </w:pPr>
            <w:r>
              <w:rPr>
                <w:rFonts w:ascii="Calibri" w:eastAsia="Calibri" w:hAnsi="Calibri" w:cs="Calibri"/>
                <w:sz w:val="20"/>
                <w:szCs w:val="20"/>
              </w:rPr>
              <w:t>0</w:t>
            </w:r>
          </w:p>
        </w:tc>
      </w:tr>
      <w:tr w:rsidR="00142F34" w14:paraId="4AA89936"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45F36367"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25393C83" w14:textId="77777777" w:rsidR="00142F34" w:rsidRDefault="00353792">
            <w:pPr>
              <w:rPr>
                <w:sz w:val="20"/>
                <w:szCs w:val="20"/>
              </w:rPr>
            </w:pPr>
            <w:r>
              <w:rPr>
                <w:rFonts w:ascii="Calibri" w:eastAsia="Calibri" w:hAnsi="Calibri" w:cs="Calibri"/>
                <w:sz w:val="20"/>
                <w:szCs w:val="20"/>
              </w:rPr>
              <w:t xml:space="preserve">Central </w:t>
            </w:r>
          </w:p>
        </w:tc>
        <w:tc>
          <w:tcPr>
            <w:tcW w:w="931" w:type="dxa"/>
            <w:tcBorders>
              <w:top w:val="nil"/>
              <w:left w:val="nil"/>
              <w:bottom w:val="nil"/>
              <w:right w:val="nil"/>
            </w:tcBorders>
            <w:tcMar>
              <w:top w:w="-123" w:type="dxa"/>
              <w:left w:w="-123" w:type="dxa"/>
              <w:bottom w:w="-123" w:type="dxa"/>
              <w:right w:w="-123" w:type="dxa"/>
            </w:tcMar>
            <w:vAlign w:val="bottom"/>
          </w:tcPr>
          <w:p w14:paraId="1FD33C1E"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05B60C2A"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33FD62C0"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1AC24222" w14:textId="77777777" w:rsidR="00142F34" w:rsidRDefault="00353792">
            <w:pPr>
              <w:jc w:val="center"/>
              <w:rPr>
                <w:sz w:val="20"/>
                <w:szCs w:val="20"/>
              </w:rPr>
            </w:pPr>
            <w:r>
              <w:rPr>
                <w:rFonts w:ascii="Calibri" w:eastAsia="Calibri" w:hAnsi="Calibri" w:cs="Calibri"/>
                <w:sz w:val="20"/>
                <w:szCs w:val="20"/>
              </w:rPr>
              <w:t>0.083</w:t>
            </w:r>
          </w:p>
        </w:tc>
        <w:tc>
          <w:tcPr>
            <w:tcW w:w="1207" w:type="dxa"/>
            <w:tcBorders>
              <w:top w:val="nil"/>
              <w:left w:val="nil"/>
              <w:bottom w:val="nil"/>
              <w:right w:val="nil"/>
            </w:tcBorders>
            <w:tcMar>
              <w:top w:w="-123" w:type="dxa"/>
              <w:left w:w="-123" w:type="dxa"/>
              <w:bottom w:w="-123" w:type="dxa"/>
              <w:right w:w="-123" w:type="dxa"/>
            </w:tcMar>
            <w:vAlign w:val="bottom"/>
          </w:tcPr>
          <w:p w14:paraId="296FD8C9" w14:textId="77777777" w:rsidR="00142F34" w:rsidRDefault="00353792">
            <w:pPr>
              <w:jc w:val="center"/>
              <w:rPr>
                <w:sz w:val="20"/>
                <w:szCs w:val="20"/>
              </w:rPr>
            </w:pPr>
            <w:r>
              <w:rPr>
                <w:rFonts w:ascii="Calibri" w:eastAsia="Calibri" w:hAnsi="Calibri" w:cs="Calibri"/>
                <w:sz w:val="20"/>
                <w:szCs w:val="20"/>
              </w:rPr>
              <w:t>0.344</w:t>
            </w:r>
          </w:p>
        </w:tc>
        <w:tc>
          <w:tcPr>
            <w:tcW w:w="885" w:type="dxa"/>
            <w:tcBorders>
              <w:top w:val="nil"/>
              <w:left w:val="nil"/>
              <w:bottom w:val="nil"/>
              <w:right w:val="nil"/>
            </w:tcBorders>
            <w:tcMar>
              <w:top w:w="-123" w:type="dxa"/>
              <w:left w:w="-123" w:type="dxa"/>
              <w:bottom w:w="-123" w:type="dxa"/>
              <w:right w:w="-123" w:type="dxa"/>
            </w:tcMar>
            <w:vAlign w:val="bottom"/>
          </w:tcPr>
          <w:p w14:paraId="42DC66F8" w14:textId="77777777" w:rsidR="00142F34" w:rsidRDefault="00353792">
            <w:pPr>
              <w:jc w:val="center"/>
              <w:rPr>
                <w:sz w:val="20"/>
                <w:szCs w:val="20"/>
              </w:rPr>
            </w:pPr>
            <w:r>
              <w:rPr>
                <w:rFonts w:ascii="Calibri" w:eastAsia="Calibri" w:hAnsi="Calibri" w:cs="Calibri"/>
                <w:sz w:val="20"/>
                <w:szCs w:val="20"/>
              </w:rPr>
              <w:t>0.81</w:t>
            </w:r>
          </w:p>
        </w:tc>
        <w:tc>
          <w:tcPr>
            <w:tcW w:w="965" w:type="dxa"/>
            <w:tcBorders>
              <w:top w:val="nil"/>
              <w:left w:val="nil"/>
              <w:bottom w:val="nil"/>
              <w:right w:val="nil"/>
            </w:tcBorders>
            <w:tcMar>
              <w:top w:w="-123" w:type="dxa"/>
              <w:left w:w="-123" w:type="dxa"/>
              <w:bottom w:w="-123" w:type="dxa"/>
              <w:right w:w="-123" w:type="dxa"/>
            </w:tcMar>
            <w:vAlign w:val="bottom"/>
          </w:tcPr>
          <w:p w14:paraId="1C670AAB" w14:textId="77777777" w:rsidR="00142F34" w:rsidRDefault="00353792">
            <w:pPr>
              <w:jc w:val="center"/>
              <w:rPr>
                <w:sz w:val="20"/>
                <w:szCs w:val="20"/>
              </w:rPr>
            </w:pPr>
            <w:r>
              <w:rPr>
                <w:rFonts w:ascii="Calibri" w:eastAsia="Calibri" w:hAnsi="Calibri" w:cs="Calibri"/>
                <w:sz w:val="20"/>
                <w:szCs w:val="20"/>
              </w:rPr>
              <w:t>-0.592</w:t>
            </w:r>
          </w:p>
        </w:tc>
        <w:tc>
          <w:tcPr>
            <w:tcW w:w="977" w:type="dxa"/>
            <w:tcBorders>
              <w:top w:val="nil"/>
              <w:left w:val="nil"/>
              <w:bottom w:val="nil"/>
              <w:right w:val="nil"/>
            </w:tcBorders>
            <w:tcMar>
              <w:top w:w="-123" w:type="dxa"/>
              <w:left w:w="-123" w:type="dxa"/>
              <w:bottom w:w="-123" w:type="dxa"/>
              <w:right w:w="-123" w:type="dxa"/>
            </w:tcMar>
            <w:vAlign w:val="bottom"/>
          </w:tcPr>
          <w:p w14:paraId="3810FC0B" w14:textId="77777777" w:rsidR="00142F34" w:rsidRDefault="00353792">
            <w:pPr>
              <w:jc w:val="center"/>
              <w:rPr>
                <w:sz w:val="20"/>
                <w:szCs w:val="20"/>
              </w:rPr>
            </w:pPr>
            <w:r>
              <w:rPr>
                <w:rFonts w:ascii="Calibri" w:eastAsia="Calibri" w:hAnsi="Calibri" w:cs="Calibri"/>
                <w:sz w:val="20"/>
                <w:szCs w:val="20"/>
              </w:rPr>
              <w:t>0.757</w:t>
            </w:r>
          </w:p>
        </w:tc>
        <w:tc>
          <w:tcPr>
            <w:tcW w:w="954" w:type="dxa"/>
            <w:tcBorders>
              <w:top w:val="nil"/>
              <w:left w:val="nil"/>
              <w:bottom w:val="nil"/>
              <w:right w:val="nil"/>
            </w:tcBorders>
            <w:tcMar>
              <w:top w:w="-123" w:type="dxa"/>
              <w:left w:w="-123" w:type="dxa"/>
              <w:bottom w:w="-123" w:type="dxa"/>
              <w:right w:w="-123" w:type="dxa"/>
            </w:tcMar>
            <w:vAlign w:val="bottom"/>
          </w:tcPr>
          <w:p w14:paraId="7EA1F521" w14:textId="77777777" w:rsidR="00142F34" w:rsidRDefault="00353792">
            <w:pPr>
              <w:jc w:val="center"/>
              <w:rPr>
                <w:sz w:val="20"/>
                <w:szCs w:val="20"/>
              </w:rPr>
            </w:pPr>
            <w:r>
              <w:rPr>
                <w:rFonts w:ascii="Calibri" w:eastAsia="Calibri" w:hAnsi="Calibri" w:cs="Calibri"/>
                <w:sz w:val="20"/>
                <w:szCs w:val="20"/>
              </w:rPr>
              <w:t>7</w:t>
            </w:r>
          </w:p>
        </w:tc>
        <w:tc>
          <w:tcPr>
            <w:tcW w:w="816" w:type="dxa"/>
            <w:tcBorders>
              <w:top w:val="nil"/>
              <w:left w:val="nil"/>
              <w:bottom w:val="nil"/>
              <w:right w:val="nil"/>
            </w:tcBorders>
            <w:tcMar>
              <w:top w:w="-123" w:type="dxa"/>
              <w:left w:w="-123" w:type="dxa"/>
              <w:bottom w:w="-123" w:type="dxa"/>
              <w:right w:w="-123" w:type="dxa"/>
            </w:tcMar>
            <w:vAlign w:val="bottom"/>
          </w:tcPr>
          <w:p w14:paraId="2645E99A" w14:textId="77777777" w:rsidR="00142F34" w:rsidRDefault="00353792">
            <w:pPr>
              <w:jc w:val="center"/>
              <w:rPr>
                <w:sz w:val="20"/>
                <w:szCs w:val="20"/>
              </w:rPr>
            </w:pPr>
            <w:r>
              <w:rPr>
                <w:rFonts w:ascii="Calibri" w:eastAsia="Calibri" w:hAnsi="Calibri" w:cs="Calibri"/>
                <w:sz w:val="20"/>
                <w:szCs w:val="20"/>
              </w:rPr>
              <w:t>0.632</w:t>
            </w:r>
          </w:p>
        </w:tc>
        <w:tc>
          <w:tcPr>
            <w:tcW w:w="896" w:type="dxa"/>
            <w:tcBorders>
              <w:top w:val="nil"/>
              <w:left w:val="nil"/>
              <w:bottom w:val="nil"/>
              <w:right w:val="nil"/>
            </w:tcBorders>
            <w:tcMar>
              <w:top w:w="-123" w:type="dxa"/>
              <w:left w:w="-123" w:type="dxa"/>
              <w:bottom w:w="-123" w:type="dxa"/>
              <w:right w:w="-123" w:type="dxa"/>
            </w:tcMar>
            <w:vAlign w:val="bottom"/>
          </w:tcPr>
          <w:p w14:paraId="631F8119" w14:textId="77777777" w:rsidR="00142F34" w:rsidRDefault="00353792">
            <w:pPr>
              <w:jc w:val="center"/>
              <w:rPr>
                <w:sz w:val="20"/>
                <w:szCs w:val="20"/>
              </w:rPr>
            </w:pPr>
            <w:r>
              <w:rPr>
                <w:rFonts w:ascii="Calibri" w:eastAsia="Calibri" w:hAnsi="Calibri" w:cs="Calibri"/>
                <w:sz w:val="20"/>
                <w:szCs w:val="20"/>
              </w:rPr>
              <w:t>26.222</w:t>
            </w:r>
          </w:p>
        </w:tc>
      </w:tr>
      <w:tr w:rsidR="00142F34" w14:paraId="3EA6B8F1"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410A937E"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4DC931AC" w14:textId="77777777" w:rsidR="00142F34" w:rsidRDefault="00353792">
            <w:pPr>
              <w:rPr>
                <w:sz w:val="20"/>
                <w:szCs w:val="20"/>
              </w:rPr>
            </w:pPr>
            <w:r>
              <w:rPr>
                <w:rFonts w:ascii="Calibri" w:eastAsia="Calibri" w:hAnsi="Calibri" w:cs="Calibri"/>
                <w:sz w:val="20"/>
                <w:szCs w:val="20"/>
              </w:rPr>
              <w:t xml:space="preserve">Central </w:t>
            </w:r>
          </w:p>
        </w:tc>
        <w:tc>
          <w:tcPr>
            <w:tcW w:w="931" w:type="dxa"/>
            <w:tcBorders>
              <w:top w:val="nil"/>
              <w:left w:val="nil"/>
              <w:bottom w:val="nil"/>
              <w:right w:val="nil"/>
            </w:tcBorders>
            <w:tcMar>
              <w:top w:w="-123" w:type="dxa"/>
              <w:left w:w="-123" w:type="dxa"/>
              <w:bottom w:w="-123" w:type="dxa"/>
              <w:right w:w="-123" w:type="dxa"/>
            </w:tcMar>
            <w:vAlign w:val="bottom"/>
          </w:tcPr>
          <w:p w14:paraId="3A8378B7"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60BAC72A"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7877896B"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1CDFD50B" w14:textId="77777777" w:rsidR="00142F34" w:rsidRDefault="00353792">
            <w:pPr>
              <w:jc w:val="center"/>
              <w:rPr>
                <w:sz w:val="20"/>
                <w:szCs w:val="20"/>
              </w:rPr>
            </w:pPr>
            <w:r>
              <w:rPr>
                <w:rFonts w:ascii="Calibri" w:eastAsia="Calibri" w:hAnsi="Calibri" w:cs="Calibri"/>
                <w:sz w:val="20"/>
                <w:szCs w:val="20"/>
              </w:rPr>
              <w:t>0.302</w:t>
            </w:r>
          </w:p>
        </w:tc>
        <w:tc>
          <w:tcPr>
            <w:tcW w:w="1207" w:type="dxa"/>
            <w:tcBorders>
              <w:top w:val="nil"/>
              <w:left w:val="nil"/>
              <w:bottom w:val="nil"/>
              <w:right w:val="nil"/>
            </w:tcBorders>
            <w:tcMar>
              <w:top w:w="-123" w:type="dxa"/>
              <w:left w:w="-123" w:type="dxa"/>
              <w:bottom w:w="-123" w:type="dxa"/>
              <w:right w:w="-123" w:type="dxa"/>
            </w:tcMar>
            <w:vAlign w:val="bottom"/>
          </w:tcPr>
          <w:p w14:paraId="51FCD48C" w14:textId="77777777" w:rsidR="00142F34" w:rsidRDefault="00353792">
            <w:pPr>
              <w:jc w:val="center"/>
              <w:rPr>
                <w:sz w:val="20"/>
                <w:szCs w:val="20"/>
              </w:rPr>
            </w:pPr>
            <w:r>
              <w:rPr>
                <w:rFonts w:ascii="Calibri" w:eastAsia="Calibri" w:hAnsi="Calibri" w:cs="Calibri"/>
                <w:sz w:val="20"/>
                <w:szCs w:val="20"/>
              </w:rPr>
              <w:t>0.136</w:t>
            </w:r>
          </w:p>
        </w:tc>
        <w:tc>
          <w:tcPr>
            <w:tcW w:w="885" w:type="dxa"/>
            <w:tcBorders>
              <w:top w:val="nil"/>
              <w:left w:val="nil"/>
              <w:bottom w:val="nil"/>
              <w:right w:val="nil"/>
            </w:tcBorders>
            <w:tcMar>
              <w:top w:w="-123" w:type="dxa"/>
              <w:left w:w="-123" w:type="dxa"/>
              <w:bottom w:w="-123" w:type="dxa"/>
              <w:right w:w="-123" w:type="dxa"/>
            </w:tcMar>
            <w:vAlign w:val="bottom"/>
          </w:tcPr>
          <w:p w14:paraId="6B72D89F" w14:textId="77777777" w:rsidR="00142F34" w:rsidRDefault="00353792">
            <w:pPr>
              <w:jc w:val="center"/>
              <w:rPr>
                <w:color w:val="FF0000"/>
                <w:sz w:val="20"/>
                <w:szCs w:val="20"/>
              </w:rPr>
            </w:pPr>
            <w:r>
              <w:rPr>
                <w:rFonts w:ascii="Calibri" w:eastAsia="Calibri" w:hAnsi="Calibri" w:cs="Calibri"/>
                <w:color w:val="FF0000"/>
                <w:sz w:val="20"/>
                <w:szCs w:val="20"/>
              </w:rPr>
              <w:t>0.027</w:t>
            </w:r>
          </w:p>
        </w:tc>
        <w:tc>
          <w:tcPr>
            <w:tcW w:w="965" w:type="dxa"/>
            <w:tcBorders>
              <w:top w:val="nil"/>
              <w:left w:val="nil"/>
              <w:bottom w:val="nil"/>
              <w:right w:val="nil"/>
            </w:tcBorders>
            <w:tcMar>
              <w:top w:w="-123" w:type="dxa"/>
              <w:left w:w="-123" w:type="dxa"/>
              <w:bottom w:w="-123" w:type="dxa"/>
              <w:right w:w="-123" w:type="dxa"/>
            </w:tcMar>
            <w:vAlign w:val="bottom"/>
          </w:tcPr>
          <w:p w14:paraId="2FED3CD4" w14:textId="77777777" w:rsidR="00142F34" w:rsidRDefault="00353792">
            <w:pPr>
              <w:jc w:val="center"/>
              <w:rPr>
                <w:sz w:val="20"/>
                <w:szCs w:val="20"/>
              </w:rPr>
            </w:pPr>
            <w:r>
              <w:rPr>
                <w:rFonts w:ascii="Calibri" w:eastAsia="Calibri" w:hAnsi="Calibri" w:cs="Calibri"/>
                <w:sz w:val="20"/>
                <w:szCs w:val="20"/>
              </w:rPr>
              <w:t>0.035</w:t>
            </w:r>
          </w:p>
        </w:tc>
        <w:tc>
          <w:tcPr>
            <w:tcW w:w="977" w:type="dxa"/>
            <w:tcBorders>
              <w:top w:val="nil"/>
              <w:left w:val="nil"/>
              <w:bottom w:val="nil"/>
              <w:right w:val="nil"/>
            </w:tcBorders>
            <w:tcMar>
              <w:top w:w="-123" w:type="dxa"/>
              <w:left w:w="-123" w:type="dxa"/>
              <w:bottom w:w="-123" w:type="dxa"/>
              <w:right w:w="-123" w:type="dxa"/>
            </w:tcMar>
            <w:vAlign w:val="bottom"/>
          </w:tcPr>
          <w:p w14:paraId="3B436E9A" w14:textId="77777777" w:rsidR="00142F34" w:rsidRDefault="00353792">
            <w:pPr>
              <w:jc w:val="center"/>
              <w:rPr>
                <w:sz w:val="20"/>
                <w:szCs w:val="20"/>
              </w:rPr>
            </w:pPr>
            <w:r>
              <w:rPr>
                <w:rFonts w:ascii="Calibri" w:eastAsia="Calibri" w:hAnsi="Calibri" w:cs="Calibri"/>
                <w:sz w:val="20"/>
                <w:szCs w:val="20"/>
              </w:rPr>
              <w:t>0.569</w:t>
            </w:r>
          </w:p>
        </w:tc>
        <w:tc>
          <w:tcPr>
            <w:tcW w:w="954" w:type="dxa"/>
            <w:tcBorders>
              <w:top w:val="nil"/>
              <w:left w:val="nil"/>
              <w:bottom w:val="nil"/>
              <w:right w:val="nil"/>
            </w:tcBorders>
            <w:tcMar>
              <w:top w:w="-123" w:type="dxa"/>
              <w:left w:w="-123" w:type="dxa"/>
              <w:bottom w:w="-123" w:type="dxa"/>
              <w:right w:w="-123" w:type="dxa"/>
            </w:tcMar>
            <w:vAlign w:val="bottom"/>
          </w:tcPr>
          <w:p w14:paraId="24F6DEC4" w14:textId="77777777" w:rsidR="00142F34" w:rsidRDefault="00353792">
            <w:pPr>
              <w:jc w:val="center"/>
              <w:rPr>
                <w:sz w:val="20"/>
                <w:szCs w:val="20"/>
              </w:rPr>
            </w:pPr>
            <w:r>
              <w:rPr>
                <w:rFonts w:ascii="Calibri" w:eastAsia="Calibri" w:hAnsi="Calibri" w:cs="Calibri"/>
                <w:sz w:val="20"/>
                <w:szCs w:val="20"/>
              </w:rPr>
              <w:t>7</w:t>
            </w:r>
          </w:p>
        </w:tc>
        <w:tc>
          <w:tcPr>
            <w:tcW w:w="816" w:type="dxa"/>
            <w:tcBorders>
              <w:top w:val="nil"/>
              <w:left w:val="nil"/>
              <w:bottom w:val="nil"/>
              <w:right w:val="nil"/>
            </w:tcBorders>
            <w:tcMar>
              <w:top w:w="-123" w:type="dxa"/>
              <w:left w:w="-123" w:type="dxa"/>
              <w:bottom w:w="-123" w:type="dxa"/>
              <w:right w:w="-123" w:type="dxa"/>
            </w:tcMar>
            <w:vAlign w:val="bottom"/>
          </w:tcPr>
          <w:p w14:paraId="2DCCD05C" w14:textId="77777777" w:rsidR="00142F34" w:rsidRDefault="00353792">
            <w:pPr>
              <w:jc w:val="center"/>
              <w:rPr>
                <w:sz w:val="20"/>
                <w:szCs w:val="20"/>
              </w:rPr>
            </w:pPr>
            <w:r>
              <w:rPr>
                <w:rFonts w:ascii="Calibri" w:eastAsia="Calibri" w:hAnsi="Calibri" w:cs="Calibri"/>
                <w:sz w:val="20"/>
                <w:szCs w:val="20"/>
              </w:rPr>
              <w:t>0.097</w:t>
            </w:r>
          </w:p>
        </w:tc>
        <w:tc>
          <w:tcPr>
            <w:tcW w:w="896" w:type="dxa"/>
            <w:tcBorders>
              <w:top w:val="nil"/>
              <w:left w:val="nil"/>
              <w:bottom w:val="nil"/>
              <w:right w:val="nil"/>
            </w:tcBorders>
            <w:tcMar>
              <w:top w:w="-123" w:type="dxa"/>
              <w:left w:w="-123" w:type="dxa"/>
              <w:bottom w:w="-123" w:type="dxa"/>
              <w:right w:w="-123" w:type="dxa"/>
            </w:tcMar>
            <w:vAlign w:val="bottom"/>
          </w:tcPr>
          <w:p w14:paraId="25621405" w14:textId="77777777" w:rsidR="00142F34" w:rsidRDefault="00353792">
            <w:pPr>
              <w:jc w:val="center"/>
              <w:rPr>
                <w:sz w:val="20"/>
                <w:szCs w:val="20"/>
              </w:rPr>
            </w:pPr>
            <w:r>
              <w:rPr>
                <w:rFonts w:ascii="Calibri" w:eastAsia="Calibri" w:hAnsi="Calibri" w:cs="Calibri"/>
                <w:sz w:val="20"/>
                <w:szCs w:val="20"/>
              </w:rPr>
              <w:t>110.697</w:t>
            </w:r>
          </w:p>
        </w:tc>
      </w:tr>
      <w:tr w:rsidR="00142F34" w14:paraId="0C60E5B7"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1D11C713"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4E0EEF5B" w14:textId="77777777" w:rsidR="00142F34" w:rsidRDefault="00353792">
            <w:pPr>
              <w:rPr>
                <w:sz w:val="20"/>
                <w:szCs w:val="20"/>
              </w:rPr>
            </w:pPr>
            <w:r>
              <w:rPr>
                <w:rFonts w:ascii="Calibri" w:eastAsia="Calibri" w:hAnsi="Calibri" w:cs="Calibri"/>
                <w:sz w:val="20"/>
                <w:szCs w:val="20"/>
              </w:rPr>
              <w:t xml:space="preserve">South </w:t>
            </w:r>
          </w:p>
        </w:tc>
        <w:tc>
          <w:tcPr>
            <w:tcW w:w="931" w:type="dxa"/>
            <w:tcBorders>
              <w:top w:val="nil"/>
              <w:left w:val="nil"/>
              <w:bottom w:val="nil"/>
              <w:right w:val="nil"/>
            </w:tcBorders>
            <w:tcMar>
              <w:top w:w="-123" w:type="dxa"/>
              <w:left w:w="-123" w:type="dxa"/>
              <w:bottom w:w="-123" w:type="dxa"/>
              <w:right w:w="-123" w:type="dxa"/>
            </w:tcMar>
            <w:vAlign w:val="bottom"/>
          </w:tcPr>
          <w:p w14:paraId="2E014C87"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02E1A20D"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25127962"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50C761F8" w14:textId="77777777" w:rsidR="00142F34" w:rsidRDefault="00353792">
            <w:pPr>
              <w:jc w:val="center"/>
              <w:rPr>
                <w:sz w:val="20"/>
                <w:szCs w:val="20"/>
              </w:rPr>
            </w:pPr>
            <w:r>
              <w:rPr>
                <w:rFonts w:ascii="Calibri" w:eastAsia="Calibri" w:hAnsi="Calibri" w:cs="Calibri"/>
                <w:sz w:val="20"/>
                <w:szCs w:val="20"/>
              </w:rPr>
              <w:t>0.484</w:t>
            </w:r>
          </w:p>
        </w:tc>
        <w:tc>
          <w:tcPr>
            <w:tcW w:w="1207" w:type="dxa"/>
            <w:tcBorders>
              <w:top w:val="nil"/>
              <w:left w:val="nil"/>
              <w:bottom w:val="nil"/>
              <w:right w:val="nil"/>
            </w:tcBorders>
            <w:tcMar>
              <w:top w:w="-123" w:type="dxa"/>
              <w:left w:w="-123" w:type="dxa"/>
              <w:bottom w:w="-123" w:type="dxa"/>
              <w:right w:w="-123" w:type="dxa"/>
            </w:tcMar>
            <w:vAlign w:val="bottom"/>
          </w:tcPr>
          <w:p w14:paraId="0C064EDF" w14:textId="77777777" w:rsidR="00142F34" w:rsidRDefault="00353792">
            <w:pPr>
              <w:jc w:val="center"/>
              <w:rPr>
                <w:sz w:val="20"/>
                <w:szCs w:val="20"/>
              </w:rPr>
            </w:pPr>
            <w:r>
              <w:rPr>
                <w:rFonts w:ascii="Calibri" w:eastAsia="Calibri" w:hAnsi="Calibri" w:cs="Calibri"/>
                <w:sz w:val="20"/>
                <w:szCs w:val="20"/>
              </w:rPr>
              <w:t>0.23</w:t>
            </w:r>
          </w:p>
        </w:tc>
        <w:tc>
          <w:tcPr>
            <w:tcW w:w="885" w:type="dxa"/>
            <w:tcBorders>
              <w:top w:val="nil"/>
              <w:left w:val="nil"/>
              <w:bottom w:val="nil"/>
              <w:right w:val="nil"/>
            </w:tcBorders>
            <w:tcMar>
              <w:top w:w="-123" w:type="dxa"/>
              <w:left w:w="-123" w:type="dxa"/>
              <w:bottom w:w="-123" w:type="dxa"/>
              <w:right w:w="-123" w:type="dxa"/>
            </w:tcMar>
            <w:vAlign w:val="bottom"/>
          </w:tcPr>
          <w:p w14:paraId="690C8A70" w14:textId="77777777" w:rsidR="00142F34" w:rsidRDefault="00353792">
            <w:pPr>
              <w:jc w:val="center"/>
              <w:rPr>
                <w:color w:val="FF0000"/>
                <w:sz w:val="20"/>
                <w:szCs w:val="20"/>
              </w:rPr>
            </w:pPr>
            <w:r>
              <w:rPr>
                <w:rFonts w:ascii="Calibri" w:eastAsia="Calibri" w:hAnsi="Calibri" w:cs="Calibri"/>
                <w:color w:val="FF0000"/>
                <w:sz w:val="20"/>
                <w:szCs w:val="20"/>
              </w:rPr>
              <w:t>0.035</w:t>
            </w:r>
          </w:p>
        </w:tc>
        <w:tc>
          <w:tcPr>
            <w:tcW w:w="965" w:type="dxa"/>
            <w:tcBorders>
              <w:top w:val="nil"/>
              <w:left w:val="nil"/>
              <w:bottom w:val="nil"/>
              <w:right w:val="nil"/>
            </w:tcBorders>
            <w:tcMar>
              <w:top w:w="-123" w:type="dxa"/>
              <w:left w:w="-123" w:type="dxa"/>
              <w:bottom w:w="-123" w:type="dxa"/>
              <w:right w:w="-123" w:type="dxa"/>
            </w:tcMar>
            <w:vAlign w:val="bottom"/>
          </w:tcPr>
          <w:p w14:paraId="2127EB31" w14:textId="77777777" w:rsidR="00142F34" w:rsidRDefault="00353792">
            <w:pPr>
              <w:jc w:val="center"/>
              <w:rPr>
                <w:sz w:val="20"/>
                <w:szCs w:val="20"/>
              </w:rPr>
            </w:pPr>
            <w:r>
              <w:rPr>
                <w:rFonts w:ascii="Calibri" w:eastAsia="Calibri" w:hAnsi="Calibri" w:cs="Calibri"/>
                <w:sz w:val="20"/>
                <w:szCs w:val="20"/>
              </w:rPr>
              <w:t>0.035</w:t>
            </w:r>
          </w:p>
        </w:tc>
        <w:tc>
          <w:tcPr>
            <w:tcW w:w="977" w:type="dxa"/>
            <w:tcBorders>
              <w:top w:val="nil"/>
              <w:left w:val="nil"/>
              <w:bottom w:val="nil"/>
              <w:right w:val="nil"/>
            </w:tcBorders>
            <w:tcMar>
              <w:top w:w="-123" w:type="dxa"/>
              <w:left w:w="-123" w:type="dxa"/>
              <w:bottom w:w="-123" w:type="dxa"/>
              <w:right w:w="-123" w:type="dxa"/>
            </w:tcMar>
            <w:vAlign w:val="bottom"/>
          </w:tcPr>
          <w:p w14:paraId="13767DFC" w14:textId="77777777" w:rsidR="00142F34" w:rsidRDefault="00353792">
            <w:pPr>
              <w:jc w:val="center"/>
              <w:rPr>
                <w:sz w:val="20"/>
                <w:szCs w:val="20"/>
              </w:rPr>
            </w:pPr>
            <w:r>
              <w:rPr>
                <w:rFonts w:ascii="Calibri" w:eastAsia="Calibri" w:hAnsi="Calibri" w:cs="Calibri"/>
                <w:sz w:val="20"/>
                <w:szCs w:val="20"/>
              </w:rPr>
              <w:t>0.934</w:t>
            </w:r>
          </w:p>
        </w:tc>
        <w:tc>
          <w:tcPr>
            <w:tcW w:w="954" w:type="dxa"/>
            <w:tcBorders>
              <w:top w:val="nil"/>
              <w:left w:val="nil"/>
              <w:bottom w:val="nil"/>
              <w:right w:val="nil"/>
            </w:tcBorders>
            <w:tcMar>
              <w:top w:w="-123" w:type="dxa"/>
              <w:left w:w="-123" w:type="dxa"/>
              <w:bottom w:w="-123" w:type="dxa"/>
              <w:right w:w="-123" w:type="dxa"/>
            </w:tcMar>
            <w:vAlign w:val="bottom"/>
          </w:tcPr>
          <w:p w14:paraId="43CBF574" w14:textId="77777777" w:rsidR="00142F34" w:rsidRDefault="00353792">
            <w:pPr>
              <w:jc w:val="center"/>
              <w:rPr>
                <w:sz w:val="20"/>
                <w:szCs w:val="20"/>
              </w:rPr>
            </w:pPr>
            <w:r>
              <w:rPr>
                <w:rFonts w:ascii="Calibri" w:eastAsia="Calibri" w:hAnsi="Calibri" w:cs="Calibri"/>
                <w:sz w:val="20"/>
                <w:szCs w:val="20"/>
              </w:rPr>
              <w:t>6</w:t>
            </w:r>
          </w:p>
        </w:tc>
        <w:tc>
          <w:tcPr>
            <w:tcW w:w="816" w:type="dxa"/>
            <w:tcBorders>
              <w:top w:val="nil"/>
              <w:left w:val="nil"/>
              <w:bottom w:val="nil"/>
              <w:right w:val="nil"/>
            </w:tcBorders>
            <w:tcMar>
              <w:top w:w="-123" w:type="dxa"/>
              <w:left w:w="-123" w:type="dxa"/>
              <w:bottom w:w="-123" w:type="dxa"/>
              <w:right w:w="-123" w:type="dxa"/>
            </w:tcMar>
            <w:vAlign w:val="bottom"/>
          </w:tcPr>
          <w:p w14:paraId="029432DE" w14:textId="77777777" w:rsidR="00142F34" w:rsidRDefault="00353792">
            <w:pPr>
              <w:jc w:val="center"/>
              <w:rPr>
                <w:sz w:val="20"/>
                <w:szCs w:val="20"/>
              </w:rPr>
            </w:pPr>
            <w:r>
              <w:rPr>
                <w:rFonts w:ascii="Calibri" w:eastAsia="Calibri" w:hAnsi="Calibri" w:cs="Calibri"/>
                <w:sz w:val="20"/>
                <w:szCs w:val="20"/>
              </w:rPr>
              <w:t>0.197</w:t>
            </w:r>
          </w:p>
        </w:tc>
        <w:tc>
          <w:tcPr>
            <w:tcW w:w="896" w:type="dxa"/>
            <w:tcBorders>
              <w:top w:val="nil"/>
              <w:left w:val="nil"/>
              <w:bottom w:val="nil"/>
              <w:right w:val="nil"/>
            </w:tcBorders>
            <w:tcMar>
              <w:top w:w="-123" w:type="dxa"/>
              <w:left w:w="-123" w:type="dxa"/>
              <w:bottom w:w="-123" w:type="dxa"/>
              <w:right w:w="-123" w:type="dxa"/>
            </w:tcMar>
            <w:vAlign w:val="bottom"/>
          </w:tcPr>
          <w:p w14:paraId="0A702C51" w14:textId="77777777" w:rsidR="00142F34" w:rsidRDefault="00353792">
            <w:pPr>
              <w:jc w:val="center"/>
              <w:rPr>
                <w:sz w:val="20"/>
                <w:szCs w:val="20"/>
              </w:rPr>
            </w:pPr>
            <w:r>
              <w:rPr>
                <w:rFonts w:ascii="Calibri" w:eastAsia="Calibri" w:hAnsi="Calibri" w:cs="Calibri"/>
                <w:sz w:val="20"/>
                <w:szCs w:val="20"/>
              </w:rPr>
              <w:t>14.132</w:t>
            </w:r>
          </w:p>
        </w:tc>
      </w:tr>
      <w:tr w:rsidR="00142F34" w14:paraId="5F02A95A"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7C59501F" w14:textId="77777777" w:rsidR="00142F34" w:rsidRDefault="00353792">
            <w:pPr>
              <w:rPr>
                <w:sz w:val="20"/>
                <w:szCs w:val="20"/>
              </w:rPr>
            </w:pPr>
            <w:r>
              <w:rPr>
                <w:rFonts w:ascii="Calibri" w:eastAsia="Calibri" w:hAnsi="Calibri" w:cs="Calibri"/>
                <w:sz w:val="20"/>
                <w:szCs w:val="20"/>
              </w:rPr>
              <w:t>Deep reef</w:t>
            </w:r>
          </w:p>
        </w:tc>
        <w:tc>
          <w:tcPr>
            <w:tcW w:w="1172" w:type="dxa"/>
            <w:tcBorders>
              <w:top w:val="nil"/>
              <w:left w:val="nil"/>
              <w:bottom w:val="nil"/>
              <w:right w:val="nil"/>
            </w:tcBorders>
            <w:tcMar>
              <w:top w:w="-123" w:type="dxa"/>
              <w:left w:w="-123" w:type="dxa"/>
              <w:bottom w:w="-123" w:type="dxa"/>
              <w:right w:w="-123" w:type="dxa"/>
            </w:tcMar>
            <w:vAlign w:val="bottom"/>
          </w:tcPr>
          <w:p w14:paraId="09639E1E" w14:textId="77777777" w:rsidR="00142F34" w:rsidRDefault="00353792">
            <w:pPr>
              <w:rPr>
                <w:sz w:val="20"/>
                <w:szCs w:val="20"/>
              </w:rPr>
            </w:pPr>
            <w:r>
              <w:rPr>
                <w:rFonts w:ascii="Calibri" w:eastAsia="Calibri" w:hAnsi="Calibri" w:cs="Calibri"/>
                <w:sz w:val="20"/>
                <w:szCs w:val="20"/>
              </w:rPr>
              <w:t xml:space="preserve">South </w:t>
            </w:r>
          </w:p>
        </w:tc>
        <w:tc>
          <w:tcPr>
            <w:tcW w:w="931" w:type="dxa"/>
            <w:tcBorders>
              <w:top w:val="nil"/>
              <w:left w:val="nil"/>
              <w:bottom w:val="nil"/>
              <w:right w:val="nil"/>
            </w:tcBorders>
            <w:tcMar>
              <w:top w:w="-123" w:type="dxa"/>
              <w:left w:w="-123" w:type="dxa"/>
              <w:bottom w:w="-123" w:type="dxa"/>
              <w:right w:w="-123" w:type="dxa"/>
            </w:tcMar>
            <w:vAlign w:val="bottom"/>
          </w:tcPr>
          <w:p w14:paraId="4DB5A436"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4C69981D"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09FD6AFA"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59FDB583" w14:textId="77777777" w:rsidR="00142F34" w:rsidRDefault="00353792">
            <w:pPr>
              <w:jc w:val="center"/>
              <w:rPr>
                <w:sz w:val="20"/>
                <w:szCs w:val="20"/>
              </w:rPr>
            </w:pPr>
            <w:r>
              <w:rPr>
                <w:rFonts w:ascii="Calibri" w:eastAsia="Calibri" w:hAnsi="Calibri" w:cs="Calibri"/>
                <w:sz w:val="20"/>
                <w:szCs w:val="20"/>
              </w:rPr>
              <w:t>0.506</w:t>
            </w:r>
          </w:p>
        </w:tc>
        <w:tc>
          <w:tcPr>
            <w:tcW w:w="1207" w:type="dxa"/>
            <w:tcBorders>
              <w:top w:val="nil"/>
              <w:left w:val="nil"/>
              <w:bottom w:val="nil"/>
              <w:right w:val="nil"/>
            </w:tcBorders>
            <w:tcMar>
              <w:top w:w="-123" w:type="dxa"/>
              <w:left w:w="-123" w:type="dxa"/>
              <w:bottom w:w="-123" w:type="dxa"/>
              <w:right w:w="-123" w:type="dxa"/>
            </w:tcMar>
            <w:vAlign w:val="bottom"/>
          </w:tcPr>
          <w:p w14:paraId="7529415F" w14:textId="77777777" w:rsidR="00142F34" w:rsidRDefault="00353792">
            <w:pPr>
              <w:jc w:val="center"/>
              <w:rPr>
                <w:sz w:val="20"/>
                <w:szCs w:val="20"/>
              </w:rPr>
            </w:pPr>
            <w:r>
              <w:rPr>
                <w:rFonts w:ascii="Calibri" w:eastAsia="Calibri" w:hAnsi="Calibri" w:cs="Calibri"/>
                <w:sz w:val="20"/>
                <w:szCs w:val="20"/>
              </w:rPr>
              <w:t>0.179</w:t>
            </w:r>
          </w:p>
        </w:tc>
        <w:tc>
          <w:tcPr>
            <w:tcW w:w="885" w:type="dxa"/>
            <w:tcBorders>
              <w:top w:val="nil"/>
              <w:left w:val="nil"/>
              <w:bottom w:val="nil"/>
              <w:right w:val="nil"/>
            </w:tcBorders>
            <w:tcMar>
              <w:top w:w="-123" w:type="dxa"/>
              <w:left w:w="-123" w:type="dxa"/>
              <w:bottom w:w="-123" w:type="dxa"/>
              <w:right w:w="-123" w:type="dxa"/>
            </w:tcMar>
            <w:vAlign w:val="bottom"/>
          </w:tcPr>
          <w:p w14:paraId="4ABDD119" w14:textId="77777777" w:rsidR="00142F34" w:rsidRDefault="00353792">
            <w:pPr>
              <w:jc w:val="center"/>
              <w:rPr>
                <w:color w:val="FF0000"/>
                <w:sz w:val="20"/>
                <w:szCs w:val="20"/>
              </w:rPr>
            </w:pPr>
            <w:r>
              <w:rPr>
                <w:rFonts w:ascii="Calibri" w:eastAsia="Calibri" w:hAnsi="Calibri" w:cs="Calibri"/>
                <w:color w:val="FF0000"/>
                <w:sz w:val="20"/>
                <w:szCs w:val="20"/>
              </w:rPr>
              <w:t>0.005</w:t>
            </w:r>
          </w:p>
        </w:tc>
        <w:tc>
          <w:tcPr>
            <w:tcW w:w="965" w:type="dxa"/>
            <w:tcBorders>
              <w:top w:val="nil"/>
              <w:left w:val="nil"/>
              <w:bottom w:val="nil"/>
              <w:right w:val="nil"/>
            </w:tcBorders>
            <w:tcMar>
              <w:top w:w="-123" w:type="dxa"/>
              <w:left w:w="-123" w:type="dxa"/>
              <w:bottom w:w="-123" w:type="dxa"/>
              <w:right w:w="-123" w:type="dxa"/>
            </w:tcMar>
            <w:vAlign w:val="bottom"/>
          </w:tcPr>
          <w:p w14:paraId="6F0B8206" w14:textId="77777777" w:rsidR="00142F34" w:rsidRDefault="00353792">
            <w:pPr>
              <w:jc w:val="center"/>
              <w:rPr>
                <w:sz w:val="20"/>
                <w:szCs w:val="20"/>
              </w:rPr>
            </w:pPr>
            <w:r>
              <w:rPr>
                <w:rFonts w:ascii="Calibri" w:eastAsia="Calibri" w:hAnsi="Calibri" w:cs="Calibri"/>
                <w:sz w:val="20"/>
                <w:szCs w:val="20"/>
              </w:rPr>
              <w:t>0.154</w:t>
            </w:r>
          </w:p>
        </w:tc>
        <w:tc>
          <w:tcPr>
            <w:tcW w:w="977" w:type="dxa"/>
            <w:tcBorders>
              <w:top w:val="nil"/>
              <w:left w:val="nil"/>
              <w:bottom w:val="nil"/>
              <w:right w:val="nil"/>
            </w:tcBorders>
            <w:tcMar>
              <w:top w:w="-123" w:type="dxa"/>
              <w:left w:w="-123" w:type="dxa"/>
              <w:bottom w:w="-123" w:type="dxa"/>
              <w:right w:w="-123" w:type="dxa"/>
            </w:tcMar>
            <w:vAlign w:val="bottom"/>
          </w:tcPr>
          <w:p w14:paraId="27880722" w14:textId="77777777" w:rsidR="00142F34" w:rsidRDefault="00353792">
            <w:pPr>
              <w:jc w:val="center"/>
              <w:rPr>
                <w:sz w:val="20"/>
                <w:szCs w:val="20"/>
              </w:rPr>
            </w:pPr>
            <w:r>
              <w:rPr>
                <w:rFonts w:ascii="Calibri" w:eastAsia="Calibri" w:hAnsi="Calibri" w:cs="Calibri"/>
                <w:sz w:val="20"/>
                <w:szCs w:val="20"/>
              </w:rPr>
              <w:t>0.857</w:t>
            </w:r>
          </w:p>
        </w:tc>
        <w:tc>
          <w:tcPr>
            <w:tcW w:w="954" w:type="dxa"/>
            <w:tcBorders>
              <w:top w:val="nil"/>
              <w:left w:val="nil"/>
              <w:bottom w:val="nil"/>
              <w:right w:val="nil"/>
            </w:tcBorders>
            <w:tcMar>
              <w:top w:w="-123" w:type="dxa"/>
              <w:left w:w="-123" w:type="dxa"/>
              <w:bottom w:w="-123" w:type="dxa"/>
              <w:right w:w="-123" w:type="dxa"/>
            </w:tcMar>
            <w:vAlign w:val="bottom"/>
          </w:tcPr>
          <w:p w14:paraId="28866CDC" w14:textId="77777777" w:rsidR="00142F34" w:rsidRDefault="00353792">
            <w:pPr>
              <w:jc w:val="center"/>
              <w:rPr>
                <w:sz w:val="20"/>
                <w:szCs w:val="20"/>
              </w:rPr>
            </w:pPr>
            <w:r>
              <w:rPr>
                <w:rFonts w:ascii="Calibri" w:eastAsia="Calibri" w:hAnsi="Calibri" w:cs="Calibri"/>
                <w:sz w:val="20"/>
                <w:szCs w:val="20"/>
              </w:rPr>
              <w:t>6</w:t>
            </w:r>
          </w:p>
        </w:tc>
        <w:tc>
          <w:tcPr>
            <w:tcW w:w="816" w:type="dxa"/>
            <w:tcBorders>
              <w:top w:val="nil"/>
              <w:left w:val="nil"/>
              <w:bottom w:val="nil"/>
              <w:right w:val="nil"/>
            </w:tcBorders>
            <w:tcMar>
              <w:top w:w="-123" w:type="dxa"/>
              <w:left w:w="-123" w:type="dxa"/>
              <w:bottom w:w="-123" w:type="dxa"/>
              <w:right w:w="-123" w:type="dxa"/>
            </w:tcMar>
            <w:vAlign w:val="bottom"/>
          </w:tcPr>
          <w:p w14:paraId="480AEEAA" w14:textId="77777777" w:rsidR="00142F34" w:rsidRDefault="00353792">
            <w:pPr>
              <w:jc w:val="center"/>
              <w:rPr>
                <w:sz w:val="20"/>
                <w:szCs w:val="20"/>
              </w:rPr>
            </w:pPr>
            <w:r>
              <w:rPr>
                <w:rFonts w:ascii="Calibri" w:eastAsia="Calibri" w:hAnsi="Calibri" w:cs="Calibri"/>
                <w:sz w:val="20"/>
                <w:szCs w:val="20"/>
              </w:rPr>
              <w:t>0.108</w:t>
            </w:r>
          </w:p>
        </w:tc>
        <w:tc>
          <w:tcPr>
            <w:tcW w:w="896" w:type="dxa"/>
            <w:tcBorders>
              <w:top w:val="nil"/>
              <w:left w:val="nil"/>
              <w:bottom w:val="nil"/>
              <w:right w:val="nil"/>
            </w:tcBorders>
            <w:tcMar>
              <w:top w:w="-123" w:type="dxa"/>
              <w:left w:w="-123" w:type="dxa"/>
              <w:bottom w:w="-123" w:type="dxa"/>
              <w:right w:w="-123" w:type="dxa"/>
            </w:tcMar>
            <w:vAlign w:val="bottom"/>
          </w:tcPr>
          <w:p w14:paraId="6672D92E" w14:textId="77777777" w:rsidR="00142F34" w:rsidRDefault="00353792">
            <w:pPr>
              <w:jc w:val="center"/>
              <w:rPr>
                <w:sz w:val="20"/>
                <w:szCs w:val="20"/>
              </w:rPr>
            </w:pPr>
            <w:r>
              <w:rPr>
                <w:rFonts w:ascii="Calibri" w:eastAsia="Calibri" w:hAnsi="Calibri" w:cs="Calibri"/>
                <w:sz w:val="20"/>
                <w:szCs w:val="20"/>
              </w:rPr>
              <w:t>17.21</w:t>
            </w:r>
          </w:p>
        </w:tc>
      </w:tr>
      <w:tr w:rsidR="00142F34" w14:paraId="219A8939"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0427D444"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0706DDC5"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2D76705C"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33C15031"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1A2E2851"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77CD6DF6" w14:textId="77777777" w:rsidR="00142F34" w:rsidRDefault="00353792">
            <w:pPr>
              <w:jc w:val="center"/>
              <w:rPr>
                <w:sz w:val="20"/>
                <w:szCs w:val="20"/>
              </w:rPr>
            </w:pPr>
            <w:r>
              <w:rPr>
                <w:rFonts w:ascii="Calibri" w:eastAsia="Calibri" w:hAnsi="Calibri" w:cs="Calibri"/>
                <w:sz w:val="20"/>
                <w:szCs w:val="20"/>
              </w:rPr>
              <w:t>1.199</w:t>
            </w:r>
          </w:p>
        </w:tc>
        <w:tc>
          <w:tcPr>
            <w:tcW w:w="1207" w:type="dxa"/>
            <w:tcBorders>
              <w:top w:val="nil"/>
              <w:left w:val="nil"/>
              <w:bottom w:val="nil"/>
              <w:right w:val="nil"/>
            </w:tcBorders>
            <w:tcMar>
              <w:top w:w="-123" w:type="dxa"/>
              <w:left w:w="-123" w:type="dxa"/>
              <w:bottom w:w="-123" w:type="dxa"/>
              <w:right w:w="-123" w:type="dxa"/>
            </w:tcMar>
            <w:vAlign w:val="bottom"/>
          </w:tcPr>
          <w:p w14:paraId="1F005B99" w14:textId="77777777" w:rsidR="00142F34" w:rsidRDefault="00353792">
            <w:pPr>
              <w:jc w:val="center"/>
              <w:rPr>
                <w:sz w:val="20"/>
                <w:szCs w:val="20"/>
              </w:rPr>
            </w:pPr>
            <w:r>
              <w:rPr>
                <w:rFonts w:ascii="Calibri" w:eastAsia="Calibri" w:hAnsi="Calibri" w:cs="Calibri"/>
                <w:sz w:val="20"/>
                <w:szCs w:val="20"/>
              </w:rPr>
              <w:t>0.22</w:t>
            </w:r>
          </w:p>
        </w:tc>
        <w:tc>
          <w:tcPr>
            <w:tcW w:w="885" w:type="dxa"/>
            <w:tcBorders>
              <w:top w:val="nil"/>
              <w:left w:val="nil"/>
              <w:bottom w:val="nil"/>
              <w:right w:val="nil"/>
            </w:tcBorders>
            <w:tcMar>
              <w:top w:w="-123" w:type="dxa"/>
              <w:left w:w="-123" w:type="dxa"/>
              <w:bottom w:w="-123" w:type="dxa"/>
              <w:right w:w="-123" w:type="dxa"/>
            </w:tcMar>
            <w:vAlign w:val="bottom"/>
          </w:tcPr>
          <w:p w14:paraId="6BC6BF57" w14:textId="77777777" w:rsidR="00142F34" w:rsidRDefault="00353792">
            <w:pPr>
              <w:jc w:val="center"/>
              <w:rPr>
                <w:color w:val="FF0000"/>
                <w:sz w:val="20"/>
                <w:szCs w:val="20"/>
              </w:rPr>
            </w:pPr>
            <w:r>
              <w:rPr>
                <w:rFonts w:ascii="Calibri" w:eastAsia="Calibri" w:hAnsi="Calibri" w:cs="Calibri"/>
                <w:color w:val="FF0000"/>
                <w:sz w:val="20"/>
                <w:szCs w:val="20"/>
              </w:rPr>
              <w:t>&lt;0.001</w:t>
            </w:r>
          </w:p>
        </w:tc>
        <w:tc>
          <w:tcPr>
            <w:tcW w:w="965" w:type="dxa"/>
            <w:tcBorders>
              <w:top w:val="nil"/>
              <w:left w:val="nil"/>
              <w:bottom w:val="nil"/>
              <w:right w:val="nil"/>
            </w:tcBorders>
            <w:tcMar>
              <w:top w:w="-123" w:type="dxa"/>
              <w:left w:w="-123" w:type="dxa"/>
              <w:bottom w:w="-123" w:type="dxa"/>
              <w:right w:w="-123" w:type="dxa"/>
            </w:tcMar>
            <w:vAlign w:val="bottom"/>
          </w:tcPr>
          <w:p w14:paraId="42A766BD" w14:textId="77777777" w:rsidR="00142F34" w:rsidRDefault="00353792">
            <w:pPr>
              <w:jc w:val="center"/>
              <w:rPr>
                <w:sz w:val="20"/>
                <w:szCs w:val="20"/>
              </w:rPr>
            </w:pPr>
            <w:r>
              <w:rPr>
                <w:rFonts w:ascii="Calibri" w:eastAsia="Calibri" w:hAnsi="Calibri" w:cs="Calibri"/>
                <w:sz w:val="20"/>
                <w:szCs w:val="20"/>
              </w:rPr>
              <w:t>0.768</w:t>
            </w:r>
          </w:p>
        </w:tc>
        <w:tc>
          <w:tcPr>
            <w:tcW w:w="977" w:type="dxa"/>
            <w:tcBorders>
              <w:top w:val="nil"/>
              <w:left w:val="nil"/>
              <w:bottom w:val="nil"/>
              <w:right w:val="nil"/>
            </w:tcBorders>
            <w:tcMar>
              <w:top w:w="-123" w:type="dxa"/>
              <w:left w:w="-123" w:type="dxa"/>
              <w:bottom w:w="-123" w:type="dxa"/>
              <w:right w:w="-123" w:type="dxa"/>
            </w:tcMar>
            <w:vAlign w:val="bottom"/>
          </w:tcPr>
          <w:p w14:paraId="2B1D3D59" w14:textId="77777777" w:rsidR="00142F34" w:rsidRDefault="00353792">
            <w:pPr>
              <w:jc w:val="center"/>
              <w:rPr>
                <w:sz w:val="20"/>
                <w:szCs w:val="20"/>
              </w:rPr>
            </w:pPr>
            <w:r>
              <w:rPr>
                <w:rFonts w:ascii="Calibri" w:eastAsia="Calibri" w:hAnsi="Calibri" w:cs="Calibri"/>
                <w:sz w:val="20"/>
                <w:szCs w:val="20"/>
              </w:rPr>
              <w:t>1.631</w:t>
            </w:r>
          </w:p>
        </w:tc>
        <w:tc>
          <w:tcPr>
            <w:tcW w:w="954" w:type="dxa"/>
            <w:tcBorders>
              <w:top w:val="nil"/>
              <w:left w:val="nil"/>
              <w:bottom w:val="nil"/>
              <w:right w:val="nil"/>
            </w:tcBorders>
            <w:tcMar>
              <w:top w:w="-123" w:type="dxa"/>
              <w:left w:w="-123" w:type="dxa"/>
              <w:bottom w:w="-123" w:type="dxa"/>
              <w:right w:w="-123" w:type="dxa"/>
            </w:tcMar>
            <w:vAlign w:val="bottom"/>
          </w:tcPr>
          <w:p w14:paraId="1BC74D43" w14:textId="77777777" w:rsidR="00142F34" w:rsidRDefault="00353792">
            <w:pPr>
              <w:jc w:val="center"/>
              <w:rPr>
                <w:sz w:val="20"/>
                <w:szCs w:val="20"/>
              </w:rPr>
            </w:pPr>
            <w:r>
              <w:rPr>
                <w:rFonts w:ascii="Calibri" w:eastAsia="Calibri" w:hAnsi="Calibri" w:cs="Calibri"/>
                <w:sz w:val="20"/>
                <w:szCs w:val="20"/>
              </w:rPr>
              <w:t>1</w:t>
            </w:r>
          </w:p>
        </w:tc>
        <w:tc>
          <w:tcPr>
            <w:tcW w:w="816" w:type="dxa"/>
            <w:tcBorders>
              <w:top w:val="nil"/>
              <w:left w:val="nil"/>
              <w:bottom w:val="nil"/>
              <w:right w:val="nil"/>
            </w:tcBorders>
            <w:tcMar>
              <w:top w:w="-123" w:type="dxa"/>
              <w:left w:w="-123" w:type="dxa"/>
              <w:bottom w:w="-123" w:type="dxa"/>
              <w:right w:w="-123" w:type="dxa"/>
            </w:tcMar>
            <w:vAlign w:val="bottom"/>
          </w:tcPr>
          <w:p w14:paraId="47EBB338"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384747CE" w14:textId="77777777" w:rsidR="00142F34" w:rsidRDefault="00353792">
            <w:pPr>
              <w:jc w:val="center"/>
              <w:rPr>
                <w:sz w:val="20"/>
                <w:szCs w:val="20"/>
              </w:rPr>
            </w:pPr>
            <w:r>
              <w:rPr>
                <w:rFonts w:ascii="Calibri" w:eastAsia="Calibri" w:hAnsi="Calibri" w:cs="Calibri"/>
                <w:sz w:val="20"/>
                <w:szCs w:val="20"/>
              </w:rPr>
              <w:t>0</w:t>
            </w:r>
          </w:p>
        </w:tc>
      </w:tr>
      <w:tr w:rsidR="00142F34" w14:paraId="7D0762CE"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408F0BF3"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4ACA449D"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4CB724FC"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2912AB3E"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4C403F3E"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57C6FF92" w14:textId="77777777" w:rsidR="00142F34" w:rsidRDefault="00353792">
            <w:pPr>
              <w:jc w:val="center"/>
              <w:rPr>
                <w:sz w:val="20"/>
                <w:szCs w:val="20"/>
              </w:rPr>
            </w:pPr>
            <w:r>
              <w:rPr>
                <w:rFonts w:ascii="Calibri" w:eastAsia="Calibri" w:hAnsi="Calibri" w:cs="Calibri"/>
                <w:sz w:val="20"/>
                <w:szCs w:val="20"/>
              </w:rPr>
              <w:t>-0.428</w:t>
            </w:r>
          </w:p>
        </w:tc>
        <w:tc>
          <w:tcPr>
            <w:tcW w:w="1207" w:type="dxa"/>
            <w:tcBorders>
              <w:top w:val="nil"/>
              <w:left w:val="nil"/>
              <w:bottom w:val="nil"/>
              <w:right w:val="nil"/>
            </w:tcBorders>
            <w:tcMar>
              <w:top w:w="-123" w:type="dxa"/>
              <w:left w:w="-123" w:type="dxa"/>
              <w:bottom w:w="-123" w:type="dxa"/>
              <w:right w:w="-123" w:type="dxa"/>
            </w:tcMar>
            <w:vAlign w:val="bottom"/>
          </w:tcPr>
          <w:p w14:paraId="084759E9" w14:textId="77777777" w:rsidR="00142F34" w:rsidRDefault="00353792">
            <w:pPr>
              <w:jc w:val="center"/>
              <w:rPr>
                <w:sz w:val="20"/>
                <w:szCs w:val="20"/>
              </w:rPr>
            </w:pPr>
            <w:r>
              <w:rPr>
                <w:rFonts w:ascii="Calibri" w:eastAsia="Calibri" w:hAnsi="Calibri" w:cs="Calibri"/>
                <w:sz w:val="20"/>
                <w:szCs w:val="20"/>
              </w:rPr>
              <w:t>0.276</w:t>
            </w:r>
          </w:p>
        </w:tc>
        <w:tc>
          <w:tcPr>
            <w:tcW w:w="885" w:type="dxa"/>
            <w:tcBorders>
              <w:top w:val="nil"/>
              <w:left w:val="nil"/>
              <w:bottom w:val="nil"/>
              <w:right w:val="nil"/>
            </w:tcBorders>
            <w:tcMar>
              <w:top w:w="-123" w:type="dxa"/>
              <w:left w:w="-123" w:type="dxa"/>
              <w:bottom w:w="-123" w:type="dxa"/>
              <w:right w:w="-123" w:type="dxa"/>
            </w:tcMar>
            <w:vAlign w:val="bottom"/>
          </w:tcPr>
          <w:p w14:paraId="3450F944" w14:textId="77777777" w:rsidR="00142F34" w:rsidRDefault="00353792">
            <w:pPr>
              <w:jc w:val="center"/>
              <w:rPr>
                <w:sz w:val="20"/>
                <w:szCs w:val="20"/>
              </w:rPr>
            </w:pPr>
            <w:r>
              <w:rPr>
                <w:rFonts w:ascii="Calibri" w:eastAsia="Calibri" w:hAnsi="Calibri" w:cs="Calibri"/>
                <w:sz w:val="20"/>
                <w:szCs w:val="20"/>
              </w:rPr>
              <w:t>0.121</w:t>
            </w:r>
          </w:p>
        </w:tc>
        <w:tc>
          <w:tcPr>
            <w:tcW w:w="965" w:type="dxa"/>
            <w:tcBorders>
              <w:top w:val="nil"/>
              <w:left w:val="nil"/>
              <w:bottom w:val="nil"/>
              <w:right w:val="nil"/>
            </w:tcBorders>
            <w:tcMar>
              <w:top w:w="-123" w:type="dxa"/>
              <w:left w:w="-123" w:type="dxa"/>
              <w:bottom w:w="-123" w:type="dxa"/>
              <w:right w:w="-123" w:type="dxa"/>
            </w:tcMar>
            <w:vAlign w:val="bottom"/>
          </w:tcPr>
          <w:p w14:paraId="21777355" w14:textId="77777777" w:rsidR="00142F34" w:rsidRDefault="00353792">
            <w:pPr>
              <w:jc w:val="center"/>
              <w:rPr>
                <w:sz w:val="20"/>
                <w:szCs w:val="20"/>
              </w:rPr>
            </w:pPr>
            <w:r>
              <w:rPr>
                <w:rFonts w:ascii="Calibri" w:eastAsia="Calibri" w:hAnsi="Calibri" w:cs="Calibri"/>
                <w:sz w:val="20"/>
                <w:szCs w:val="20"/>
              </w:rPr>
              <w:t>-0.968</w:t>
            </w:r>
          </w:p>
        </w:tc>
        <w:tc>
          <w:tcPr>
            <w:tcW w:w="977" w:type="dxa"/>
            <w:tcBorders>
              <w:top w:val="nil"/>
              <w:left w:val="nil"/>
              <w:bottom w:val="nil"/>
              <w:right w:val="nil"/>
            </w:tcBorders>
            <w:tcMar>
              <w:top w:w="-123" w:type="dxa"/>
              <w:left w:w="-123" w:type="dxa"/>
              <w:bottom w:w="-123" w:type="dxa"/>
              <w:right w:w="-123" w:type="dxa"/>
            </w:tcMar>
            <w:vAlign w:val="bottom"/>
          </w:tcPr>
          <w:p w14:paraId="7E903E3F" w14:textId="77777777" w:rsidR="00142F34" w:rsidRDefault="00353792">
            <w:pPr>
              <w:jc w:val="center"/>
              <w:rPr>
                <w:sz w:val="20"/>
                <w:szCs w:val="20"/>
              </w:rPr>
            </w:pPr>
            <w:r>
              <w:rPr>
                <w:rFonts w:ascii="Calibri" w:eastAsia="Calibri" w:hAnsi="Calibri" w:cs="Calibri"/>
                <w:sz w:val="20"/>
                <w:szCs w:val="20"/>
              </w:rPr>
              <w:t>0.113</w:t>
            </w:r>
          </w:p>
        </w:tc>
        <w:tc>
          <w:tcPr>
            <w:tcW w:w="954" w:type="dxa"/>
            <w:tcBorders>
              <w:top w:val="nil"/>
              <w:left w:val="nil"/>
              <w:bottom w:val="nil"/>
              <w:right w:val="nil"/>
            </w:tcBorders>
            <w:tcMar>
              <w:top w:w="-123" w:type="dxa"/>
              <w:left w:w="-123" w:type="dxa"/>
              <w:bottom w:w="-123" w:type="dxa"/>
              <w:right w:w="-123" w:type="dxa"/>
            </w:tcMar>
            <w:vAlign w:val="bottom"/>
          </w:tcPr>
          <w:p w14:paraId="7EB0E3D4" w14:textId="77777777" w:rsidR="00142F34" w:rsidRDefault="00353792">
            <w:pPr>
              <w:jc w:val="center"/>
              <w:rPr>
                <w:sz w:val="20"/>
                <w:szCs w:val="20"/>
              </w:rPr>
            </w:pPr>
            <w:r>
              <w:rPr>
                <w:rFonts w:ascii="Calibri" w:eastAsia="Calibri" w:hAnsi="Calibri" w:cs="Calibri"/>
                <w:sz w:val="20"/>
                <w:szCs w:val="20"/>
              </w:rPr>
              <w:t>2</w:t>
            </w:r>
          </w:p>
        </w:tc>
        <w:tc>
          <w:tcPr>
            <w:tcW w:w="816" w:type="dxa"/>
            <w:tcBorders>
              <w:top w:val="nil"/>
              <w:left w:val="nil"/>
              <w:bottom w:val="nil"/>
              <w:right w:val="nil"/>
            </w:tcBorders>
            <w:tcMar>
              <w:top w:w="-123" w:type="dxa"/>
              <w:left w:w="-123" w:type="dxa"/>
              <w:bottom w:w="-123" w:type="dxa"/>
              <w:right w:w="-123" w:type="dxa"/>
            </w:tcMar>
            <w:vAlign w:val="bottom"/>
          </w:tcPr>
          <w:p w14:paraId="63214043"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0DAB3B1C" w14:textId="77777777" w:rsidR="00142F34" w:rsidRDefault="00353792">
            <w:pPr>
              <w:jc w:val="center"/>
              <w:rPr>
                <w:sz w:val="20"/>
                <w:szCs w:val="20"/>
              </w:rPr>
            </w:pPr>
            <w:r>
              <w:rPr>
                <w:rFonts w:ascii="Calibri" w:eastAsia="Calibri" w:hAnsi="Calibri" w:cs="Calibri"/>
                <w:sz w:val="20"/>
                <w:szCs w:val="20"/>
              </w:rPr>
              <w:t>0.062</w:t>
            </w:r>
          </w:p>
        </w:tc>
      </w:tr>
      <w:tr w:rsidR="00142F34" w14:paraId="5D3A8F59"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1F667D89"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39EABE9F"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7D9FA908"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71249ED9"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24EEF048"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7D84C0F6" w14:textId="77777777" w:rsidR="00142F34" w:rsidRDefault="00353792">
            <w:pPr>
              <w:jc w:val="center"/>
              <w:rPr>
                <w:sz w:val="20"/>
                <w:szCs w:val="20"/>
              </w:rPr>
            </w:pPr>
            <w:r>
              <w:rPr>
                <w:rFonts w:ascii="Calibri" w:eastAsia="Calibri" w:hAnsi="Calibri" w:cs="Calibri"/>
                <w:sz w:val="20"/>
                <w:szCs w:val="20"/>
              </w:rPr>
              <w:t>-0.731</w:t>
            </w:r>
          </w:p>
        </w:tc>
        <w:tc>
          <w:tcPr>
            <w:tcW w:w="1207" w:type="dxa"/>
            <w:tcBorders>
              <w:top w:val="nil"/>
              <w:left w:val="nil"/>
              <w:bottom w:val="nil"/>
              <w:right w:val="nil"/>
            </w:tcBorders>
            <w:tcMar>
              <w:top w:w="-123" w:type="dxa"/>
              <w:left w:w="-123" w:type="dxa"/>
              <w:bottom w:w="-123" w:type="dxa"/>
              <w:right w:w="-123" w:type="dxa"/>
            </w:tcMar>
            <w:vAlign w:val="bottom"/>
          </w:tcPr>
          <w:p w14:paraId="68EB9028" w14:textId="77777777" w:rsidR="00142F34" w:rsidRDefault="00353792">
            <w:pPr>
              <w:jc w:val="center"/>
              <w:rPr>
                <w:sz w:val="20"/>
                <w:szCs w:val="20"/>
              </w:rPr>
            </w:pPr>
            <w:r>
              <w:rPr>
                <w:rFonts w:ascii="Calibri" w:eastAsia="Calibri" w:hAnsi="Calibri" w:cs="Calibri"/>
                <w:sz w:val="20"/>
                <w:szCs w:val="20"/>
              </w:rPr>
              <w:t>0.788</w:t>
            </w:r>
          </w:p>
        </w:tc>
        <w:tc>
          <w:tcPr>
            <w:tcW w:w="885" w:type="dxa"/>
            <w:tcBorders>
              <w:top w:val="nil"/>
              <w:left w:val="nil"/>
              <w:bottom w:val="nil"/>
              <w:right w:val="nil"/>
            </w:tcBorders>
            <w:tcMar>
              <w:top w:w="-123" w:type="dxa"/>
              <w:left w:w="-123" w:type="dxa"/>
              <w:bottom w:w="-123" w:type="dxa"/>
              <w:right w:w="-123" w:type="dxa"/>
            </w:tcMar>
            <w:vAlign w:val="bottom"/>
          </w:tcPr>
          <w:p w14:paraId="300632DD" w14:textId="77777777" w:rsidR="00142F34" w:rsidRDefault="00353792">
            <w:pPr>
              <w:jc w:val="center"/>
              <w:rPr>
                <w:sz w:val="20"/>
                <w:szCs w:val="20"/>
              </w:rPr>
            </w:pPr>
            <w:r>
              <w:rPr>
                <w:rFonts w:ascii="Calibri" w:eastAsia="Calibri" w:hAnsi="Calibri" w:cs="Calibri"/>
                <w:sz w:val="20"/>
                <w:szCs w:val="20"/>
              </w:rPr>
              <w:t>0.354</w:t>
            </w:r>
          </w:p>
        </w:tc>
        <w:tc>
          <w:tcPr>
            <w:tcW w:w="965" w:type="dxa"/>
            <w:tcBorders>
              <w:top w:val="nil"/>
              <w:left w:val="nil"/>
              <w:bottom w:val="nil"/>
              <w:right w:val="nil"/>
            </w:tcBorders>
            <w:tcMar>
              <w:top w:w="-123" w:type="dxa"/>
              <w:left w:w="-123" w:type="dxa"/>
              <w:bottom w:w="-123" w:type="dxa"/>
              <w:right w:w="-123" w:type="dxa"/>
            </w:tcMar>
            <w:vAlign w:val="bottom"/>
          </w:tcPr>
          <w:p w14:paraId="78DA0413" w14:textId="77777777" w:rsidR="00142F34" w:rsidRDefault="00353792">
            <w:pPr>
              <w:jc w:val="center"/>
              <w:rPr>
                <w:sz w:val="20"/>
                <w:szCs w:val="20"/>
              </w:rPr>
            </w:pPr>
            <w:r>
              <w:rPr>
                <w:rFonts w:ascii="Calibri" w:eastAsia="Calibri" w:hAnsi="Calibri" w:cs="Calibri"/>
                <w:sz w:val="20"/>
                <w:szCs w:val="20"/>
              </w:rPr>
              <w:t>-2.275</w:t>
            </w:r>
          </w:p>
        </w:tc>
        <w:tc>
          <w:tcPr>
            <w:tcW w:w="977" w:type="dxa"/>
            <w:tcBorders>
              <w:top w:val="nil"/>
              <w:left w:val="nil"/>
              <w:bottom w:val="nil"/>
              <w:right w:val="nil"/>
            </w:tcBorders>
            <w:tcMar>
              <w:top w:w="-123" w:type="dxa"/>
              <w:left w:w="-123" w:type="dxa"/>
              <w:bottom w:w="-123" w:type="dxa"/>
              <w:right w:w="-123" w:type="dxa"/>
            </w:tcMar>
            <w:vAlign w:val="bottom"/>
          </w:tcPr>
          <w:p w14:paraId="5EDB4B28" w14:textId="77777777" w:rsidR="00142F34" w:rsidRDefault="00353792">
            <w:pPr>
              <w:jc w:val="center"/>
              <w:rPr>
                <w:sz w:val="20"/>
                <w:szCs w:val="20"/>
              </w:rPr>
            </w:pPr>
            <w:r>
              <w:rPr>
                <w:rFonts w:ascii="Calibri" w:eastAsia="Calibri" w:hAnsi="Calibri" w:cs="Calibri"/>
                <w:sz w:val="20"/>
                <w:szCs w:val="20"/>
              </w:rPr>
              <w:t>0.813</w:t>
            </w:r>
          </w:p>
        </w:tc>
        <w:tc>
          <w:tcPr>
            <w:tcW w:w="954" w:type="dxa"/>
            <w:tcBorders>
              <w:top w:val="nil"/>
              <w:left w:val="nil"/>
              <w:bottom w:val="nil"/>
              <w:right w:val="nil"/>
            </w:tcBorders>
            <w:tcMar>
              <w:top w:w="-123" w:type="dxa"/>
              <w:left w:w="-123" w:type="dxa"/>
              <w:bottom w:w="-123" w:type="dxa"/>
              <w:right w:w="-123" w:type="dxa"/>
            </w:tcMar>
            <w:vAlign w:val="bottom"/>
          </w:tcPr>
          <w:p w14:paraId="1DDF19EC" w14:textId="77777777" w:rsidR="00142F34" w:rsidRDefault="00353792">
            <w:pPr>
              <w:jc w:val="center"/>
              <w:rPr>
                <w:sz w:val="20"/>
                <w:szCs w:val="20"/>
              </w:rPr>
            </w:pPr>
            <w:r>
              <w:rPr>
                <w:rFonts w:ascii="Calibri" w:eastAsia="Calibri" w:hAnsi="Calibri" w:cs="Calibri"/>
                <w:sz w:val="20"/>
                <w:szCs w:val="20"/>
              </w:rPr>
              <w:t>1</w:t>
            </w:r>
          </w:p>
        </w:tc>
        <w:tc>
          <w:tcPr>
            <w:tcW w:w="816" w:type="dxa"/>
            <w:tcBorders>
              <w:top w:val="nil"/>
              <w:left w:val="nil"/>
              <w:bottom w:val="nil"/>
              <w:right w:val="nil"/>
            </w:tcBorders>
            <w:tcMar>
              <w:top w:w="-123" w:type="dxa"/>
              <w:left w:w="-123" w:type="dxa"/>
              <w:bottom w:w="-123" w:type="dxa"/>
              <w:right w:w="-123" w:type="dxa"/>
            </w:tcMar>
            <w:vAlign w:val="bottom"/>
          </w:tcPr>
          <w:p w14:paraId="12F224CA"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6E7A19BE" w14:textId="77777777" w:rsidR="00142F34" w:rsidRDefault="00353792">
            <w:pPr>
              <w:jc w:val="center"/>
              <w:rPr>
                <w:sz w:val="20"/>
                <w:szCs w:val="20"/>
              </w:rPr>
            </w:pPr>
            <w:r>
              <w:rPr>
                <w:rFonts w:ascii="Calibri" w:eastAsia="Calibri" w:hAnsi="Calibri" w:cs="Calibri"/>
                <w:sz w:val="20"/>
                <w:szCs w:val="20"/>
              </w:rPr>
              <w:t>0</w:t>
            </w:r>
          </w:p>
        </w:tc>
      </w:tr>
      <w:tr w:rsidR="00142F34" w14:paraId="7CDDC572"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2A9A36CE"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79353EC5"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0AB605C7"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040860AA"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5071042B"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1AB9B81F" w14:textId="77777777" w:rsidR="00142F34" w:rsidRDefault="00353792">
            <w:pPr>
              <w:jc w:val="center"/>
              <w:rPr>
                <w:sz w:val="20"/>
                <w:szCs w:val="20"/>
              </w:rPr>
            </w:pPr>
            <w:r>
              <w:rPr>
                <w:rFonts w:ascii="Calibri" w:eastAsia="Calibri" w:hAnsi="Calibri" w:cs="Calibri"/>
                <w:sz w:val="20"/>
                <w:szCs w:val="20"/>
              </w:rPr>
              <w:t>0.218</w:t>
            </w:r>
          </w:p>
        </w:tc>
        <w:tc>
          <w:tcPr>
            <w:tcW w:w="1207" w:type="dxa"/>
            <w:tcBorders>
              <w:top w:val="nil"/>
              <w:left w:val="nil"/>
              <w:bottom w:val="nil"/>
              <w:right w:val="nil"/>
            </w:tcBorders>
            <w:tcMar>
              <w:top w:w="-123" w:type="dxa"/>
              <w:left w:w="-123" w:type="dxa"/>
              <w:bottom w:w="-123" w:type="dxa"/>
              <w:right w:w="-123" w:type="dxa"/>
            </w:tcMar>
            <w:vAlign w:val="bottom"/>
          </w:tcPr>
          <w:p w14:paraId="61D93036" w14:textId="77777777" w:rsidR="00142F34" w:rsidRDefault="00353792">
            <w:pPr>
              <w:jc w:val="center"/>
              <w:rPr>
                <w:sz w:val="20"/>
                <w:szCs w:val="20"/>
              </w:rPr>
            </w:pPr>
            <w:r>
              <w:rPr>
                <w:rFonts w:ascii="Calibri" w:eastAsia="Calibri" w:hAnsi="Calibri" w:cs="Calibri"/>
                <w:sz w:val="20"/>
                <w:szCs w:val="20"/>
              </w:rPr>
              <w:t>0.259</w:t>
            </w:r>
          </w:p>
        </w:tc>
        <w:tc>
          <w:tcPr>
            <w:tcW w:w="885" w:type="dxa"/>
            <w:tcBorders>
              <w:top w:val="nil"/>
              <w:left w:val="nil"/>
              <w:bottom w:val="nil"/>
              <w:right w:val="nil"/>
            </w:tcBorders>
            <w:tcMar>
              <w:top w:w="-123" w:type="dxa"/>
              <w:left w:w="-123" w:type="dxa"/>
              <w:bottom w:w="-123" w:type="dxa"/>
              <w:right w:w="-123" w:type="dxa"/>
            </w:tcMar>
            <w:vAlign w:val="bottom"/>
          </w:tcPr>
          <w:p w14:paraId="641B753C" w14:textId="77777777" w:rsidR="00142F34" w:rsidRDefault="00353792">
            <w:pPr>
              <w:jc w:val="center"/>
              <w:rPr>
                <w:sz w:val="20"/>
                <w:szCs w:val="20"/>
              </w:rPr>
            </w:pPr>
            <w:r>
              <w:rPr>
                <w:rFonts w:ascii="Calibri" w:eastAsia="Calibri" w:hAnsi="Calibri" w:cs="Calibri"/>
                <w:sz w:val="20"/>
                <w:szCs w:val="20"/>
              </w:rPr>
              <w:t>0.4</w:t>
            </w:r>
          </w:p>
        </w:tc>
        <w:tc>
          <w:tcPr>
            <w:tcW w:w="965" w:type="dxa"/>
            <w:tcBorders>
              <w:top w:val="nil"/>
              <w:left w:val="nil"/>
              <w:bottom w:val="nil"/>
              <w:right w:val="nil"/>
            </w:tcBorders>
            <w:tcMar>
              <w:top w:w="-123" w:type="dxa"/>
              <w:left w:w="-123" w:type="dxa"/>
              <w:bottom w:w="-123" w:type="dxa"/>
              <w:right w:w="-123" w:type="dxa"/>
            </w:tcMar>
            <w:vAlign w:val="bottom"/>
          </w:tcPr>
          <w:p w14:paraId="0C6D750A" w14:textId="77777777" w:rsidR="00142F34" w:rsidRDefault="00353792">
            <w:pPr>
              <w:jc w:val="center"/>
              <w:rPr>
                <w:sz w:val="20"/>
                <w:szCs w:val="20"/>
              </w:rPr>
            </w:pPr>
            <w:r>
              <w:rPr>
                <w:rFonts w:ascii="Calibri" w:eastAsia="Calibri" w:hAnsi="Calibri" w:cs="Calibri"/>
                <w:sz w:val="20"/>
                <w:szCs w:val="20"/>
              </w:rPr>
              <w:t>-0.29</w:t>
            </w:r>
          </w:p>
        </w:tc>
        <w:tc>
          <w:tcPr>
            <w:tcW w:w="977" w:type="dxa"/>
            <w:tcBorders>
              <w:top w:val="nil"/>
              <w:left w:val="nil"/>
              <w:bottom w:val="nil"/>
              <w:right w:val="nil"/>
            </w:tcBorders>
            <w:tcMar>
              <w:top w:w="-123" w:type="dxa"/>
              <w:left w:w="-123" w:type="dxa"/>
              <w:bottom w:w="-123" w:type="dxa"/>
              <w:right w:w="-123" w:type="dxa"/>
            </w:tcMar>
            <w:vAlign w:val="bottom"/>
          </w:tcPr>
          <w:p w14:paraId="5E2FA5DF" w14:textId="77777777" w:rsidR="00142F34" w:rsidRDefault="00353792">
            <w:pPr>
              <w:jc w:val="center"/>
              <w:rPr>
                <w:sz w:val="20"/>
                <w:szCs w:val="20"/>
              </w:rPr>
            </w:pPr>
            <w:r>
              <w:rPr>
                <w:rFonts w:ascii="Calibri" w:eastAsia="Calibri" w:hAnsi="Calibri" w:cs="Calibri"/>
                <w:sz w:val="20"/>
                <w:szCs w:val="20"/>
              </w:rPr>
              <w:t>0.727</w:t>
            </w:r>
          </w:p>
        </w:tc>
        <w:tc>
          <w:tcPr>
            <w:tcW w:w="954" w:type="dxa"/>
            <w:tcBorders>
              <w:top w:val="nil"/>
              <w:left w:val="nil"/>
              <w:bottom w:val="nil"/>
              <w:right w:val="nil"/>
            </w:tcBorders>
            <w:tcMar>
              <w:top w:w="-123" w:type="dxa"/>
              <w:left w:w="-123" w:type="dxa"/>
              <w:bottom w:w="-123" w:type="dxa"/>
              <w:right w:w="-123" w:type="dxa"/>
            </w:tcMar>
            <w:vAlign w:val="bottom"/>
          </w:tcPr>
          <w:p w14:paraId="64FB406A" w14:textId="77777777" w:rsidR="00142F34" w:rsidRDefault="00353792">
            <w:pPr>
              <w:jc w:val="center"/>
              <w:rPr>
                <w:sz w:val="20"/>
                <w:szCs w:val="20"/>
              </w:rPr>
            </w:pPr>
            <w:r>
              <w:rPr>
                <w:rFonts w:ascii="Calibri" w:eastAsia="Calibri" w:hAnsi="Calibri" w:cs="Calibri"/>
                <w:sz w:val="20"/>
                <w:szCs w:val="20"/>
              </w:rPr>
              <w:t>2</w:t>
            </w:r>
          </w:p>
        </w:tc>
        <w:tc>
          <w:tcPr>
            <w:tcW w:w="816" w:type="dxa"/>
            <w:tcBorders>
              <w:top w:val="nil"/>
              <w:left w:val="nil"/>
              <w:bottom w:val="nil"/>
              <w:right w:val="nil"/>
            </w:tcBorders>
            <w:tcMar>
              <w:top w:w="-123" w:type="dxa"/>
              <w:left w:w="-123" w:type="dxa"/>
              <w:bottom w:w="-123" w:type="dxa"/>
              <w:right w:w="-123" w:type="dxa"/>
            </w:tcMar>
            <w:vAlign w:val="bottom"/>
          </w:tcPr>
          <w:p w14:paraId="15E30BA3" w14:textId="77777777" w:rsidR="00142F34" w:rsidRDefault="00353792">
            <w:pPr>
              <w:jc w:val="center"/>
              <w:rPr>
                <w:sz w:val="20"/>
                <w:szCs w:val="20"/>
              </w:rPr>
            </w:pPr>
            <w:r>
              <w:rPr>
                <w:rFonts w:ascii="Calibri" w:eastAsia="Calibri" w:hAnsi="Calibri" w:cs="Calibri"/>
                <w:sz w:val="20"/>
                <w:szCs w:val="20"/>
              </w:rPr>
              <w:t>0.089</w:t>
            </w:r>
          </w:p>
        </w:tc>
        <w:tc>
          <w:tcPr>
            <w:tcW w:w="896" w:type="dxa"/>
            <w:tcBorders>
              <w:top w:val="nil"/>
              <w:left w:val="nil"/>
              <w:bottom w:val="nil"/>
              <w:right w:val="nil"/>
            </w:tcBorders>
            <w:tcMar>
              <w:top w:w="-123" w:type="dxa"/>
              <w:left w:w="-123" w:type="dxa"/>
              <w:bottom w:w="-123" w:type="dxa"/>
              <w:right w:w="-123" w:type="dxa"/>
            </w:tcMar>
            <w:vAlign w:val="bottom"/>
          </w:tcPr>
          <w:p w14:paraId="4242199F" w14:textId="77777777" w:rsidR="00142F34" w:rsidRDefault="00353792">
            <w:pPr>
              <w:jc w:val="center"/>
              <w:rPr>
                <w:sz w:val="20"/>
                <w:szCs w:val="20"/>
              </w:rPr>
            </w:pPr>
            <w:r>
              <w:rPr>
                <w:rFonts w:ascii="Calibri" w:eastAsia="Calibri" w:hAnsi="Calibri" w:cs="Calibri"/>
                <w:sz w:val="20"/>
                <w:szCs w:val="20"/>
              </w:rPr>
              <w:t>1.981</w:t>
            </w:r>
          </w:p>
        </w:tc>
      </w:tr>
      <w:tr w:rsidR="00142F34" w14:paraId="10C63355"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62EC9AB3"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29F7C1A2" w14:textId="77777777" w:rsidR="00142F34" w:rsidRDefault="00353792">
            <w:pPr>
              <w:rPr>
                <w:sz w:val="20"/>
                <w:szCs w:val="20"/>
              </w:rPr>
            </w:pPr>
            <w:r>
              <w:rPr>
                <w:rFonts w:ascii="Calibri" w:eastAsia="Calibri" w:hAnsi="Calibri" w:cs="Calibri"/>
                <w:sz w:val="20"/>
                <w:szCs w:val="20"/>
              </w:rPr>
              <w:t xml:space="preserve">North Central </w:t>
            </w:r>
          </w:p>
        </w:tc>
        <w:tc>
          <w:tcPr>
            <w:tcW w:w="931" w:type="dxa"/>
            <w:tcBorders>
              <w:top w:val="nil"/>
              <w:left w:val="nil"/>
              <w:bottom w:val="nil"/>
              <w:right w:val="nil"/>
            </w:tcBorders>
            <w:tcMar>
              <w:top w:w="-123" w:type="dxa"/>
              <w:left w:w="-123" w:type="dxa"/>
              <w:bottom w:w="-123" w:type="dxa"/>
              <w:right w:w="-123" w:type="dxa"/>
            </w:tcMar>
            <w:vAlign w:val="bottom"/>
          </w:tcPr>
          <w:p w14:paraId="20CC4051"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56CC1C72"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6F6C2404"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22AEAF28" w14:textId="77777777" w:rsidR="00142F34" w:rsidRDefault="00353792">
            <w:pPr>
              <w:jc w:val="center"/>
              <w:rPr>
                <w:sz w:val="20"/>
                <w:szCs w:val="20"/>
              </w:rPr>
            </w:pPr>
            <w:r>
              <w:rPr>
                <w:rFonts w:ascii="Calibri" w:eastAsia="Calibri" w:hAnsi="Calibri" w:cs="Calibri"/>
                <w:sz w:val="20"/>
                <w:szCs w:val="20"/>
              </w:rPr>
              <w:t>-0.321</w:t>
            </w:r>
          </w:p>
        </w:tc>
        <w:tc>
          <w:tcPr>
            <w:tcW w:w="1207" w:type="dxa"/>
            <w:tcBorders>
              <w:top w:val="nil"/>
              <w:left w:val="nil"/>
              <w:bottom w:val="nil"/>
              <w:right w:val="nil"/>
            </w:tcBorders>
            <w:tcMar>
              <w:top w:w="-123" w:type="dxa"/>
              <w:left w:w="-123" w:type="dxa"/>
              <w:bottom w:w="-123" w:type="dxa"/>
              <w:right w:w="-123" w:type="dxa"/>
            </w:tcMar>
            <w:vAlign w:val="bottom"/>
          </w:tcPr>
          <w:p w14:paraId="22825532" w14:textId="77777777" w:rsidR="00142F34" w:rsidRDefault="00353792">
            <w:pPr>
              <w:jc w:val="center"/>
              <w:rPr>
                <w:sz w:val="20"/>
                <w:szCs w:val="20"/>
              </w:rPr>
            </w:pPr>
            <w:r>
              <w:rPr>
                <w:rFonts w:ascii="Calibri" w:eastAsia="Calibri" w:hAnsi="Calibri" w:cs="Calibri"/>
                <w:sz w:val="20"/>
                <w:szCs w:val="20"/>
              </w:rPr>
              <w:t>0.286</w:t>
            </w:r>
          </w:p>
        </w:tc>
        <w:tc>
          <w:tcPr>
            <w:tcW w:w="885" w:type="dxa"/>
            <w:tcBorders>
              <w:top w:val="nil"/>
              <w:left w:val="nil"/>
              <w:bottom w:val="nil"/>
              <w:right w:val="nil"/>
            </w:tcBorders>
            <w:tcMar>
              <w:top w:w="-123" w:type="dxa"/>
              <w:left w:w="-123" w:type="dxa"/>
              <w:bottom w:w="-123" w:type="dxa"/>
              <w:right w:w="-123" w:type="dxa"/>
            </w:tcMar>
            <w:vAlign w:val="bottom"/>
          </w:tcPr>
          <w:p w14:paraId="7D0B1376" w14:textId="77777777" w:rsidR="00142F34" w:rsidRDefault="00353792">
            <w:pPr>
              <w:jc w:val="center"/>
              <w:rPr>
                <w:sz w:val="20"/>
                <w:szCs w:val="20"/>
              </w:rPr>
            </w:pPr>
            <w:r>
              <w:rPr>
                <w:rFonts w:ascii="Calibri" w:eastAsia="Calibri" w:hAnsi="Calibri" w:cs="Calibri"/>
                <w:sz w:val="20"/>
                <w:szCs w:val="20"/>
              </w:rPr>
              <w:t>0.262</w:t>
            </w:r>
          </w:p>
        </w:tc>
        <w:tc>
          <w:tcPr>
            <w:tcW w:w="965" w:type="dxa"/>
            <w:tcBorders>
              <w:top w:val="nil"/>
              <w:left w:val="nil"/>
              <w:bottom w:val="nil"/>
              <w:right w:val="nil"/>
            </w:tcBorders>
            <w:tcMar>
              <w:top w:w="-123" w:type="dxa"/>
              <w:left w:w="-123" w:type="dxa"/>
              <w:bottom w:w="-123" w:type="dxa"/>
              <w:right w:w="-123" w:type="dxa"/>
            </w:tcMar>
            <w:vAlign w:val="bottom"/>
          </w:tcPr>
          <w:p w14:paraId="2CF68DD4" w14:textId="77777777" w:rsidR="00142F34" w:rsidRDefault="00353792">
            <w:pPr>
              <w:jc w:val="center"/>
              <w:rPr>
                <w:sz w:val="20"/>
                <w:szCs w:val="20"/>
              </w:rPr>
            </w:pPr>
            <w:r>
              <w:rPr>
                <w:rFonts w:ascii="Calibri" w:eastAsia="Calibri" w:hAnsi="Calibri" w:cs="Calibri"/>
                <w:sz w:val="20"/>
                <w:szCs w:val="20"/>
              </w:rPr>
              <w:t>-0.881</w:t>
            </w:r>
          </w:p>
        </w:tc>
        <w:tc>
          <w:tcPr>
            <w:tcW w:w="977" w:type="dxa"/>
            <w:tcBorders>
              <w:top w:val="nil"/>
              <w:left w:val="nil"/>
              <w:bottom w:val="nil"/>
              <w:right w:val="nil"/>
            </w:tcBorders>
            <w:tcMar>
              <w:top w:w="-123" w:type="dxa"/>
              <w:left w:w="-123" w:type="dxa"/>
              <w:bottom w:w="-123" w:type="dxa"/>
              <w:right w:w="-123" w:type="dxa"/>
            </w:tcMar>
            <w:vAlign w:val="bottom"/>
          </w:tcPr>
          <w:p w14:paraId="09ABD084" w14:textId="77777777" w:rsidR="00142F34" w:rsidRDefault="00353792">
            <w:pPr>
              <w:jc w:val="center"/>
              <w:rPr>
                <w:sz w:val="20"/>
                <w:szCs w:val="20"/>
              </w:rPr>
            </w:pPr>
            <w:r>
              <w:rPr>
                <w:rFonts w:ascii="Calibri" w:eastAsia="Calibri" w:hAnsi="Calibri" w:cs="Calibri"/>
                <w:sz w:val="20"/>
                <w:szCs w:val="20"/>
              </w:rPr>
              <w:t>0.24</w:t>
            </w:r>
          </w:p>
        </w:tc>
        <w:tc>
          <w:tcPr>
            <w:tcW w:w="954" w:type="dxa"/>
            <w:tcBorders>
              <w:top w:val="nil"/>
              <w:left w:val="nil"/>
              <w:bottom w:val="nil"/>
              <w:right w:val="nil"/>
            </w:tcBorders>
            <w:tcMar>
              <w:top w:w="-123" w:type="dxa"/>
              <w:left w:w="-123" w:type="dxa"/>
              <w:bottom w:w="-123" w:type="dxa"/>
              <w:right w:w="-123" w:type="dxa"/>
            </w:tcMar>
            <w:vAlign w:val="bottom"/>
          </w:tcPr>
          <w:p w14:paraId="1F6B0AE8" w14:textId="77777777" w:rsidR="00142F34" w:rsidRDefault="00353792">
            <w:pPr>
              <w:jc w:val="center"/>
              <w:rPr>
                <w:sz w:val="20"/>
                <w:szCs w:val="20"/>
              </w:rPr>
            </w:pPr>
            <w:r>
              <w:rPr>
                <w:rFonts w:ascii="Calibri" w:eastAsia="Calibri" w:hAnsi="Calibri" w:cs="Calibri"/>
                <w:sz w:val="20"/>
                <w:szCs w:val="20"/>
              </w:rPr>
              <w:t>3</w:t>
            </w:r>
          </w:p>
        </w:tc>
        <w:tc>
          <w:tcPr>
            <w:tcW w:w="816" w:type="dxa"/>
            <w:tcBorders>
              <w:top w:val="nil"/>
              <w:left w:val="nil"/>
              <w:bottom w:val="nil"/>
              <w:right w:val="nil"/>
            </w:tcBorders>
            <w:tcMar>
              <w:top w:w="-123" w:type="dxa"/>
              <w:left w:w="-123" w:type="dxa"/>
              <w:bottom w:w="-123" w:type="dxa"/>
              <w:right w:w="-123" w:type="dxa"/>
            </w:tcMar>
            <w:vAlign w:val="bottom"/>
          </w:tcPr>
          <w:p w14:paraId="688E2D89"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3175D702" w14:textId="77777777" w:rsidR="00142F34" w:rsidRDefault="00353792">
            <w:pPr>
              <w:jc w:val="center"/>
              <w:rPr>
                <w:sz w:val="20"/>
                <w:szCs w:val="20"/>
              </w:rPr>
            </w:pPr>
            <w:r>
              <w:rPr>
                <w:rFonts w:ascii="Calibri" w:eastAsia="Calibri" w:hAnsi="Calibri" w:cs="Calibri"/>
                <w:sz w:val="20"/>
                <w:szCs w:val="20"/>
              </w:rPr>
              <w:t>1.682</w:t>
            </w:r>
          </w:p>
        </w:tc>
      </w:tr>
      <w:tr w:rsidR="00142F34" w14:paraId="49546943"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1EAC01EC"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47D27D7F" w14:textId="77777777" w:rsidR="00142F34" w:rsidRDefault="00353792">
            <w:pPr>
              <w:rPr>
                <w:sz w:val="20"/>
                <w:szCs w:val="20"/>
              </w:rPr>
            </w:pPr>
            <w:r>
              <w:rPr>
                <w:rFonts w:ascii="Calibri" w:eastAsia="Calibri" w:hAnsi="Calibri" w:cs="Calibri"/>
                <w:sz w:val="20"/>
                <w:szCs w:val="20"/>
              </w:rPr>
              <w:t xml:space="preserve">North Central </w:t>
            </w:r>
          </w:p>
        </w:tc>
        <w:tc>
          <w:tcPr>
            <w:tcW w:w="931" w:type="dxa"/>
            <w:tcBorders>
              <w:top w:val="nil"/>
              <w:left w:val="nil"/>
              <w:bottom w:val="nil"/>
              <w:right w:val="nil"/>
            </w:tcBorders>
            <w:tcMar>
              <w:top w:w="-123" w:type="dxa"/>
              <w:left w:w="-123" w:type="dxa"/>
              <w:bottom w:w="-123" w:type="dxa"/>
              <w:right w:w="-123" w:type="dxa"/>
            </w:tcMar>
            <w:vAlign w:val="bottom"/>
          </w:tcPr>
          <w:p w14:paraId="712544E7"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3DD154F8"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22B57C19"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276681EE" w14:textId="77777777" w:rsidR="00142F34" w:rsidRDefault="00353792">
            <w:pPr>
              <w:jc w:val="center"/>
              <w:rPr>
                <w:sz w:val="20"/>
                <w:szCs w:val="20"/>
              </w:rPr>
            </w:pPr>
            <w:r>
              <w:rPr>
                <w:rFonts w:ascii="Calibri" w:eastAsia="Calibri" w:hAnsi="Calibri" w:cs="Calibri"/>
                <w:sz w:val="20"/>
                <w:szCs w:val="20"/>
              </w:rPr>
              <w:t>0.682</w:t>
            </w:r>
          </w:p>
        </w:tc>
        <w:tc>
          <w:tcPr>
            <w:tcW w:w="1207" w:type="dxa"/>
            <w:tcBorders>
              <w:top w:val="nil"/>
              <w:left w:val="nil"/>
              <w:bottom w:val="nil"/>
              <w:right w:val="nil"/>
            </w:tcBorders>
            <w:tcMar>
              <w:top w:w="-123" w:type="dxa"/>
              <w:left w:w="-123" w:type="dxa"/>
              <w:bottom w:w="-123" w:type="dxa"/>
              <w:right w:w="-123" w:type="dxa"/>
            </w:tcMar>
            <w:vAlign w:val="bottom"/>
          </w:tcPr>
          <w:p w14:paraId="22935FCE" w14:textId="77777777" w:rsidR="00142F34" w:rsidRDefault="00353792">
            <w:pPr>
              <w:jc w:val="center"/>
              <w:rPr>
                <w:sz w:val="20"/>
                <w:szCs w:val="20"/>
              </w:rPr>
            </w:pPr>
            <w:r>
              <w:rPr>
                <w:rFonts w:ascii="Calibri" w:eastAsia="Calibri" w:hAnsi="Calibri" w:cs="Calibri"/>
                <w:sz w:val="20"/>
                <w:szCs w:val="20"/>
              </w:rPr>
              <w:t>0.711</w:t>
            </w:r>
          </w:p>
        </w:tc>
        <w:tc>
          <w:tcPr>
            <w:tcW w:w="885" w:type="dxa"/>
            <w:tcBorders>
              <w:top w:val="nil"/>
              <w:left w:val="nil"/>
              <w:bottom w:val="nil"/>
              <w:right w:val="nil"/>
            </w:tcBorders>
            <w:tcMar>
              <w:top w:w="-123" w:type="dxa"/>
              <w:left w:w="-123" w:type="dxa"/>
              <w:bottom w:w="-123" w:type="dxa"/>
              <w:right w:w="-123" w:type="dxa"/>
            </w:tcMar>
            <w:vAlign w:val="bottom"/>
          </w:tcPr>
          <w:p w14:paraId="0ACF1B3C" w14:textId="77777777" w:rsidR="00142F34" w:rsidRDefault="00353792">
            <w:pPr>
              <w:jc w:val="center"/>
              <w:rPr>
                <w:sz w:val="20"/>
                <w:szCs w:val="20"/>
              </w:rPr>
            </w:pPr>
            <w:r>
              <w:rPr>
                <w:rFonts w:ascii="Calibri" w:eastAsia="Calibri" w:hAnsi="Calibri" w:cs="Calibri"/>
                <w:sz w:val="20"/>
                <w:szCs w:val="20"/>
              </w:rPr>
              <w:t>0.338</w:t>
            </w:r>
          </w:p>
        </w:tc>
        <w:tc>
          <w:tcPr>
            <w:tcW w:w="965" w:type="dxa"/>
            <w:tcBorders>
              <w:top w:val="nil"/>
              <w:left w:val="nil"/>
              <w:bottom w:val="nil"/>
              <w:right w:val="nil"/>
            </w:tcBorders>
            <w:tcMar>
              <w:top w:w="-123" w:type="dxa"/>
              <w:left w:w="-123" w:type="dxa"/>
              <w:bottom w:w="-123" w:type="dxa"/>
              <w:right w:w="-123" w:type="dxa"/>
            </w:tcMar>
            <w:vAlign w:val="bottom"/>
          </w:tcPr>
          <w:p w14:paraId="46548584" w14:textId="77777777" w:rsidR="00142F34" w:rsidRDefault="00353792">
            <w:pPr>
              <w:jc w:val="center"/>
              <w:rPr>
                <w:sz w:val="20"/>
                <w:szCs w:val="20"/>
              </w:rPr>
            </w:pPr>
            <w:r>
              <w:rPr>
                <w:rFonts w:ascii="Calibri" w:eastAsia="Calibri" w:hAnsi="Calibri" w:cs="Calibri"/>
                <w:sz w:val="20"/>
                <w:szCs w:val="20"/>
              </w:rPr>
              <w:t>-0.712</w:t>
            </w:r>
          </w:p>
        </w:tc>
        <w:tc>
          <w:tcPr>
            <w:tcW w:w="977" w:type="dxa"/>
            <w:tcBorders>
              <w:top w:val="nil"/>
              <w:left w:val="nil"/>
              <w:bottom w:val="nil"/>
              <w:right w:val="nil"/>
            </w:tcBorders>
            <w:tcMar>
              <w:top w:w="-123" w:type="dxa"/>
              <w:left w:w="-123" w:type="dxa"/>
              <w:bottom w:w="-123" w:type="dxa"/>
              <w:right w:w="-123" w:type="dxa"/>
            </w:tcMar>
            <w:vAlign w:val="bottom"/>
          </w:tcPr>
          <w:p w14:paraId="3393060D" w14:textId="77777777" w:rsidR="00142F34" w:rsidRDefault="00353792">
            <w:pPr>
              <w:jc w:val="center"/>
              <w:rPr>
                <w:sz w:val="20"/>
                <w:szCs w:val="20"/>
              </w:rPr>
            </w:pPr>
            <w:r>
              <w:rPr>
                <w:rFonts w:ascii="Calibri" w:eastAsia="Calibri" w:hAnsi="Calibri" w:cs="Calibri"/>
                <w:sz w:val="20"/>
                <w:szCs w:val="20"/>
              </w:rPr>
              <w:t>2.077</w:t>
            </w:r>
          </w:p>
        </w:tc>
        <w:tc>
          <w:tcPr>
            <w:tcW w:w="954" w:type="dxa"/>
            <w:tcBorders>
              <w:top w:val="nil"/>
              <w:left w:val="nil"/>
              <w:bottom w:val="nil"/>
              <w:right w:val="nil"/>
            </w:tcBorders>
            <w:tcMar>
              <w:top w:w="-123" w:type="dxa"/>
              <w:left w:w="-123" w:type="dxa"/>
              <w:bottom w:w="-123" w:type="dxa"/>
              <w:right w:w="-123" w:type="dxa"/>
            </w:tcMar>
            <w:vAlign w:val="bottom"/>
          </w:tcPr>
          <w:p w14:paraId="2A5BE62F" w14:textId="77777777" w:rsidR="00142F34" w:rsidRDefault="00353792">
            <w:pPr>
              <w:jc w:val="center"/>
              <w:rPr>
                <w:sz w:val="20"/>
                <w:szCs w:val="20"/>
              </w:rPr>
            </w:pPr>
            <w:r>
              <w:rPr>
                <w:rFonts w:ascii="Calibri" w:eastAsia="Calibri" w:hAnsi="Calibri" w:cs="Calibri"/>
                <w:sz w:val="20"/>
                <w:szCs w:val="20"/>
              </w:rPr>
              <w:t>3</w:t>
            </w:r>
          </w:p>
        </w:tc>
        <w:tc>
          <w:tcPr>
            <w:tcW w:w="816" w:type="dxa"/>
            <w:tcBorders>
              <w:top w:val="nil"/>
              <w:left w:val="nil"/>
              <w:bottom w:val="nil"/>
              <w:right w:val="nil"/>
            </w:tcBorders>
            <w:tcMar>
              <w:top w:w="-123" w:type="dxa"/>
              <w:left w:w="-123" w:type="dxa"/>
              <w:bottom w:w="-123" w:type="dxa"/>
              <w:right w:w="-123" w:type="dxa"/>
            </w:tcMar>
            <w:vAlign w:val="bottom"/>
          </w:tcPr>
          <w:p w14:paraId="229A5B2A" w14:textId="77777777" w:rsidR="00142F34" w:rsidRDefault="00353792">
            <w:pPr>
              <w:jc w:val="center"/>
              <w:rPr>
                <w:sz w:val="20"/>
                <w:szCs w:val="20"/>
              </w:rPr>
            </w:pPr>
            <w:r>
              <w:rPr>
                <w:rFonts w:ascii="Calibri" w:eastAsia="Calibri" w:hAnsi="Calibri" w:cs="Calibri"/>
                <w:sz w:val="20"/>
                <w:szCs w:val="20"/>
              </w:rPr>
              <w:t>1.341</w:t>
            </w:r>
          </w:p>
        </w:tc>
        <w:tc>
          <w:tcPr>
            <w:tcW w:w="896" w:type="dxa"/>
            <w:tcBorders>
              <w:top w:val="nil"/>
              <w:left w:val="nil"/>
              <w:bottom w:val="nil"/>
              <w:right w:val="nil"/>
            </w:tcBorders>
            <w:tcMar>
              <w:top w:w="-123" w:type="dxa"/>
              <w:left w:w="-123" w:type="dxa"/>
              <w:bottom w:w="-123" w:type="dxa"/>
              <w:right w:w="-123" w:type="dxa"/>
            </w:tcMar>
            <w:vAlign w:val="bottom"/>
          </w:tcPr>
          <w:p w14:paraId="16A815AE" w14:textId="77777777" w:rsidR="00142F34" w:rsidRDefault="00353792">
            <w:pPr>
              <w:jc w:val="center"/>
              <w:rPr>
                <w:sz w:val="20"/>
                <w:szCs w:val="20"/>
              </w:rPr>
            </w:pPr>
            <w:r>
              <w:rPr>
                <w:rFonts w:ascii="Calibri" w:eastAsia="Calibri" w:hAnsi="Calibri" w:cs="Calibri"/>
                <w:sz w:val="20"/>
                <w:szCs w:val="20"/>
              </w:rPr>
              <w:t>15.21</w:t>
            </w:r>
          </w:p>
        </w:tc>
      </w:tr>
      <w:tr w:rsidR="00142F34" w14:paraId="6A989613"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4656F9E5"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11BD95C5" w14:textId="77777777" w:rsidR="00142F34" w:rsidRDefault="00353792">
            <w:pPr>
              <w:rPr>
                <w:sz w:val="20"/>
                <w:szCs w:val="20"/>
              </w:rPr>
            </w:pPr>
            <w:r>
              <w:rPr>
                <w:rFonts w:ascii="Calibri" w:eastAsia="Calibri" w:hAnsi="Calibri" w:cs="Calibri"/>
                <w:sz w:val="20"/>
                <w:szCs w:val="20"/>
              </w:rPr>
              <w:t xml:space="preserve">North Central </w:t>
            </w:r>
          </w:p>
        </w:tc>
        <w:tc>
          <w:tcPr>
            <w:tcW w:w="931" w:type="dxa"/>
            <w:tcBorders>
              <w:top w:val="nil"/>
              <w:left w:val="nil"/>
              <w:bottom w:val="nil"/>
              <w:right w:val="nil"/>
            </w:tcBorders>
            <w:tcMar>
              <w:top w:w="-123" w:type="dxa"/>
              <w:left w:w="-123" w:type="dxa"/>
              <w:bottom w:w="-123" w:type="dxa"/>
              <w:right w:w="-123" w:type="dxa"/>
            </w:tcMar>
            <w:vAlign w:val="bottom"/>
          </w:tcPr>
          <w:p w14:paraId="3127564C"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4D267022"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56A8AFFA"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2073EBAE" w14:textId="77777777" w:rsidR="00142F34" w:rsidRDefault="00353792">
            <w:pPr>
              <w:jc w:val="center"/>
              <w:rPr>
                <w:sz w:val="20"/>
                <w:szCs w:val="20"/>
              </w:rPr>
            </w:pPr>
            <w:r>
              <w:rPr>
                <w:rFonts w:ascii="Calibri" w:eastAsia="Calibri" w:hAnsi="Calibri" w:cs="Calibri"/>
                <w:sz w:val="20"/>
                <w:szCs w:val="20"/>
              </w:rPr>
              <w:t>-0.243</w:t>
            </w:r>
          </w:p>
        </w:tc>
        <w:tc>
          <w:tcPr>
            <w:tcW w:w="1207" w:type="dxa"/>
            <w:tcBorders>
              <w:top w:val="nil"/>
              <w:left w:val="nil"/>
              <w:bottom w:val="nil"/>
              <w:right w:val="nil"/>
            </w:tcBorders>
            <w:tcMar>
              <w:top w:w="-123" w:type="dxa"/>
              <w:left w:w="-123" w:type="dxa"/>
              <w:bottom w:w="-123" w:type="dxa"/>
              <w:right w:w="-123" w:type="dxa"/>
            </w:tcMar>
            <w:vAlign w:val="bottom"/>
          </w:tcPr>
          <w:p w14:paraId="1A252E3B" w14:textId="77777777" w:rsidR="00142F34" w:rsidRDefault="00353792">
            <w:pPr>
              <w:jc w:val="center"/>
              <w:rPr>
                <w:sz w:val="20"/>
                <w:szCs w:val="20"/>
              </w:rPr>
            </w:pPr>
            <w:r>
              <w:rPr>
                <w:rFonts w:ascii="Calibri" w:eastAsia="Calibri" w:hAnsi="Calibri" w:cs="Calibri"/>
                <w:sz w:val="20"/>
                <w:szCs w:val="20"/>
              </w:rPr>
              <w:t>0.476</w:t>
            </w:r>
          </w:p>
        </w:tc>
        <w:tc>
          <w:tcPr>
            <w:tcW w:w="885" w:type="dxa"/>
            <w:tcBorders>
              <w:top w:val="nil"/>
              <w:left w:val="nil"/>
              <w:bottom w:val="nil"/>
              <w:right w:val="nil"/>
            </w:tcBorders>
            <w:tcMar>
              <w:top w:w="-123" w:type="dxa"/>
              <w:left w:w="-123" w:type="dxa"/>
              <w:bottom w:w="-123" w:type="dxa"/>
              <w:right w:w="-123" w:type="dxa"/>
            </w:tcMar>
            <w:vAlign w:val="bottom"/>
          </w:tcPr>
          <w:p w14:paraId="1F6B53DE" w14:textId="77777777" w:rsidR="00142F34" w:rsidRDefault="00353792">
            <w:pPr>
              <w:jc w:val="center"/>
              <w:rPr>
                <w:sz w:val="20"/>
                <w:szCs w:val="20"/>
              </w:rPr>
            </w:pPr>
            <w:r>
              <w:rPr>
                <w:rFonts w:ascii="Calibri" w:eastAsia="Calibri" w:hAnsi="Calibri" w:cs="Calibri"/>
                <w:sz w:val="20"/>
                <w:szCs w:val="20"/>
              </w:rPr>
              <w:t>0.61</w:t>
            </w:r>
          </w:p>
        </w:tc>
        <w:tc>
          <w:tcPr>
            <w:tcW w:w="965" w:type="dxa"/>
            <w:tcBorders>
              <w:top w:val="nil"/>
              <w:left w:val="nil"/>
              <w:bottom w:val="nil"/>
              <w:right w:val="nil"/>
            </w:tcBorders>
            <w:tcMar>
              <w:top w:w="-123" w:type="dxa"/>
              <w:left w:w="-123" w:type="dxa"/>
              <w:bottom w:w="-123" w:type="dxa"/>
              <w:right w:w="-123" w:type="dxa"/>
            </w:tcMar>
            <w:vAlign w:val="bottom"/>
          </w:tcPr>
          <w:p w14:paraId="737D3B98" w14:textId="77777777" w:rsidR="00142F34" w:rsidRDefault="00353792">
            <w:pPr>
              <w:jc w:val="center"/>
              <w:rPr>
                <w:sz w:val="20"/>
                <w:szCs w:val="20"/>
              </w:rPr>
            </w:pPr>
            <w:r>
              <w:rPr>
                <w:rFonts w:ascii="Calibri" w:eastAsia="Calibri" w:hAnsi="Calibri" w:cs="Calibri"/>
                <w:sz w:val="20"/>
                <w:szCs w:val="20"/>
              </w:rPr>
              <w:t>-1.176</w:t>
            </w:r>
          </w:p>
        </w:tc>
        <w:tc>
          <w:tcPr>
            <w:tcW w:w="977" w:type="dxa"/>
            <w:tcBorders>
              <w:top w:val="nil"/>
              <w:left w:val="nil"/>
              <w:bottom w:val="nil"/>
              <w:right w:val="nil"/>
            </w:tcBorders>
            <w:tcMar>
              <w:top w:w="-123" w:type="dxa"/>
              <w:left w:w="-123" w:type="dxa"/>
              <w:bottom w:w="-123" w:type="dxa"/>
              <w:right w:w="-123" w:type="dxa"/>
            </w:tcMar>
            <w:vAlign w:val="bottom"/>
          </w:tcPr>
          <w:p w14:paraId="26642F28" w14:textId="77777777" w:rsidR="00142F34" w:rsidRDefault="00353792">
            <w:pPr>
              <w:jc w:val="center"/>
              <w:rPr>
                <w:sz w:val="20"/>
                <w:szCs w:val="20"/>
              </w:rPr>
            </w:pPr>
            <w:r>
              <w:rPr>
                <w:rFonts w:ascii="Calibri" w:eastAsia="Calibri" w:hAnsi="Calibri" w:cs="Calibri"/>
                <w:sz w:val="20"/>
                <w:szCs w:val="20"/>
              </w:rPr>
              <w:t>0.69</w:t>
            </w:r>
          </w:p>
        </w:tc>
        <w:tc>
          <w:tcPr>
            <w:tcW w:w="954" w:type="dxa"/>
            <w:tcBorders>
              <w:top w:val="nil"/>
              <w:left w:val="nil"/>
              <w:bottom w:val="nil"/>
              <w:right w:val="nil"/>
            </w:tcBorders>
            <w:tcMar>
              <w:top w:w="-123" w:type="dxa"/>
              <w:left w:w="-123" w:type="dxa"/>
              <w:bottom w:w="-123" w:type="dxa"/>
              <w:right w:w="-123" w:type="dxa"/>
            </w:tcMar>
            <w:vAlign w:val="bottom"/>
          </w:tcPr>
          <w:p w14:paraId="6C71CB73" w14:textId="77777777" w:rsidR="00142F34" w:rsidRDefault="00353792">
            <w:pPr>
              <w:jc w:val="center"/>
              <w:rPr>
                <w:sz w:val="20"/>
                <w:szCs w:val="20"/>
              </w:rPr>
            </w:pPr>
            <w:r>
              <w:rPr>
                <w:rFonts w:ascii="Calibri" w:eastAsia="Calibri" w:hAnsi="Calibri" w:cs="Calibri"/>
                <w:sz w:val="20"/>
                <w:szCs w:val="20"/>
              </w:rPr>
              <w:t>2</w:t>
            </w:r>
          </w:p>
        </w:tc>
        <w:tc>
          <w:tcPr>
            <w:tcW w:w="816" w:type="dxa"/>
            <w:tcBorders>
              <w:top w:val="nil"/>
              <w:left w:val="nil"/>
              <w:bottom w:val="nil"/>
              <w:right w:val="nil"/>
            </w:tcBorders>
            <w:tcMar>
              <w:top w:w="-123" w:type="dxa"/>
              <w:left w:w="-123" w:type="dxa"/>
              <w:bottom w:w="-123" w:type="dxa"/>
              <w:right w:w="-123" w:type="dxa"/>
            </w:tcMar>
            <w:vAlign w:val="bottom"/>
          </w:tcPr>
          <w:p w14:paraId="6496E446" w14:textId="77777777" w:rsidR="00142F34" w:rsidRDefault="00353792">
            <w:pPr>
              <w:jc w:val="center"/>
              <w:rPr>
                <w:sz w:val="20"/>
                <w:szCs w:val="20"/>
              </w:rPr>
            </w:pPr>
            <w:r>
              <w:rPr>
                <w:rFonts w:ascii="Calibri" w:eastAsia="Calibri" w:hAnsi="Calibri" w:cs="Calibri"/>
                <w:sz w:val="20"/>
                <w:szCs w:val="20"/>
              </w:rPr>
              <w:t>0.452</w:t>
            </w:r>
          </w:p>
        </w:tc>
        <w:tc>
          <w:tcPr>
            <w:tcW w:w="896" w:type="dxa"/>
            <w:tcBorders>
              <w:top w:val="nil"/>
              <w:left w:val="nil"/>
              <w:bottom w:val="nil"/>
              <w:right w:val="nil"/>
            </w:tcBorders>
            <w:tcMar>
              <w:top w:w="-123" w:type="dxa"/>
              <w:left w:w="-123" w:type="dxa"/>
              <w:bottom w:w="-123" w:type="dxa"/>
              <w:right w:w="-123" w:type="dxa"/>
            </w:tcMar>
            <w:vAlign w:val="bottom"/>
          </w:tcPr>
          <w:p w14:paraId="0BC0480B" w14:textId="77777777" w:rsidR="00142F34" w:rsidRDefault="00353792">
            <w:pPr>
              <w:jc w:val="center"/>
              <w:rPr>
                <w:sz w:val="20"/>
                <w:szCs w:val="20"/>
              </w:rPr>
            </w:pPr>
            <w:r>
              <w:rPr>
                <w:rFonts w:ascii="Calibri" w:eastAsia="Calibri" w:hAnsi="Calibri" w:cs="Calibri"/>
                <w:sz w:val="20"/>
                <w:szCs w:val="20"/>
              </w:rPr>
              <w:t>444.855</w:t>
            </w:r>
          </w:p>
        </w:tc>
      </w:tr>
      <w:tr w:rsidR="00142F34" w14:paraId="6B5C8059"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7AC24D10"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0B1349D0" w14:textId="77777777" w:rsidR="00142F34" w:rsidRDefault="00353792">
            <w:pPr>
              <w:rPr>
                <w:sz w:val="20"/>
                <w:szCs w:val="20"/>
              </w:rPr>
            </w:pPr>
            <w:r>
              <w:rPr>
                <w:rFonts w:ascii="Calibri" w:eastAsia="Calibri" w:hAnsi="Calibri" w:cs="Calibri"/>
                <w:sz w:val="20"/>
                <w:szCs w:val="20"/>
              </w:rPr>
              <w:t xml:space="preserve">North Central </w:t>
            </w:r>
          </w:p>
        </w:tc>
        <w:tc>
          <w:tcPr>
            <w:tcW w:w="931" w:type="dxa"/>
            <w:tcBorders>
              <w:top w:val="nil"/>
              <w:left w:val="nil"/>
              <w:bottom w:val="nil"/>
              <w:right w:val="nil"/>
            </w:tcBorders>
            <w:tcMar>
              <w:top w:w="-123" w:type="dxa"/>
              <w:left w:w="-123" w:type="dxa"/>
              <w:bottom w:w="-123" w:type="dxa"/>
              <w:right w:w="-123" w:type="dxa"/>
            </w:tcMar>
            <w:vAlign w:val="bottom"/>
          </w:tcPr>
          <w:p w14:paraId="7E0372B9"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65550BF4"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0AB88D4D"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65116789" w14:textId="77777777" w:rsidR="00142F34" w:rsidRDefault="00353792">
            <w:pPr>
              <w:jc w:val="center"/>
              <w:rPr>
                <w:sz w:val="20"/>
                <w:szCs w:val="20"/>
              </w:rPr>
            </w:pPr>
            <w:r>
              <w:rPr>
                <w:rFonts w:ascii="Calibri" w:eastAsia="Calibri" w:hAnsi="Calibri" w:cs="Calibri"/>
                <w:sz w:val="20"/>
                <w:szCs w:val="20"/>
              </w:rPr>
              <w:t>0.343</w:t>
            </w:r>
          </w:p>
        </w:tc>
        <w:tc>
          <w:tcPr>
            <w:tcW w:w="1207" w:type="dxa"/>
            <w:tcBorders>
              <w:top w:val="nil"/>
              <w:left w:val="nil"/>
              <w:bottom w:val="nil"/>
              <w:right w:val="nil"/>
            </w:tcBorders>
            <w:tcMar>
              <w:top w:w="-123" w:type="dxa"/>
              <w:left w:w="-123" w:type="dxa"/>
              <w:bottom w:w="-123" w:type="dxa"/>
              <w:right w:w="-123" w:type="dxa"/>
            </w:tcMar>
            <w:vAlign w:val="bottom"/>
          </w:tcPr>
          <w:p w14:paraId="67BDE52F" w14:textId="77777777" w:rsidR="00142F34" w:rsidRDefault="00353792">
            <w:pPr>
              <w:jc w:val="center"/>
              <w:rPr>
                <w:sz w:val="20"/>
                <w:szCs w:val="20"/>
              </w:rPr>
            </w:pPr>
            <w:r>
              <w:rPr>
                <w:rFonts w:ascii="Calibri" w:eastAsia="Calibri" w:hAnsi="Calibri" w:cs="Calibri"/>
                <w:sz w:val="20"/>
                <w:szCs w:val="20"/>
              </w:rPr>
              <w:t>0.025</w:t>
            </w:r>
          </w:p>
        </w:tc>
        <w:tc>
          <w:tcPr>
            <w:tcW w:w="885" w:type="dxa"/>
            <w:tcBorders>
              <w:top w:val="nil"/>
              <w:left w:val="nil"/>
              <w:bottom w:val="nil"/>
              <w:right w:val="nil"/>
            </w:tcBorders>
            <w:tcMar>
              <w:top w:w="-123" w:type="dxa"/>
              <w:left w:w="-123" w:type="dxa"/>
              <w:bottom w:w="-123" w:type="dxa"/>
              <w:right w:w="-123" w:type="dxa"/>
            </w:tcMar>
            <w:vAlign w:val="bottom"/>
          </w:tcPr>
          <w:p w14:paraId="7B0E23EC" w14:textId="77777777" w:rsidR="00142F34" w:rsidRDefault="00353792">
            <w:pPr>
              <w:jc w:val="center"/>
              <w:rPr>
                <w:color w:val="FF0000"/>
                <w:sz w:val="20"/>
                <w:szCs w:val="20"/>
              </w:rPr>
            </w:pPr>
            <w:r>
              <w:rPr>
                <w:rFonts w:ascii="Calibri" w:eastAsia="Calibri" w:hAnsi="Calibri" w:cs="Calibri"/>
                <w:color w:val="FF0000"/>
                <w:sz w:val="20"/>
                <w:szCs w:val="20"/>
              </w:rPr>
              <w:t>&lt;0.001</w:t>
            </w:r>
          </w:p>
        </w:tc>
        <w:tc>
          <w:tcPr>
            <w:tcW w:w="965" w:type="dxa"/>
            <w:tcBorders>
              <w:top w:val="nil"/>
              <w:left w:val="nil"/>
              <w:bottom w:val="nil"/>
              <w:right w:val="nil"/>
            </w:tcBorders>
            <w:tcMar>
              <w:top w:w="-123" w:type="dxa"/>
              <w:left w:w="-123" w:type="dxa"/>
              <w:bottom w:w="-123" w:type="dxa"/>
              <w:right w:w="-123" w:type="dxa"/>
            </w:tcMar>
            <w:vAlign w:val="bottom"/>
          </w:tcPr>
          <w:p w14:paraId="68850B7E" w14:textId="77777777" w:rsidR="00142F34" w:rsidRDefault="00353792">
            <w:pPr>
              <w:jc w:val="center"/>
              <w:rPr>
                <w:sz w:val="20"/>
                <w:szCs w:val="20"/>
              </w:rPr>
            </w:pPr>
            <w:r>
              <w:rPr>
                <w:rFonts w:ascii="Calibri" w:eastAsia="Calibri" w:hAnsi="Calibri" w:cs="Calibri"/>
                <w:sz w:val="20"/>
                <w:szCs w:val="20"/>
              </w:rPr>
              <w:t>0.294</w:t>
            </w:r>
          </w:p>
        </w:tc>
        <w:tc>
          <w:tcPr>
            <w:tcW w:w="977" w:type="dxa"/>
            <w:tcBorders>
              <w:top w:val="nil"/>
              <w:left w:val="nil"/>
              <w:bottom w:val="nil"/>
              <w:right w:val="nil"/>
            </w:tcBorders>
            <w:tcMar>
              <w:top w:w="-123" w:type="dxa"/>
              <w:left w:w="-123" w:type="dxa"/>
              <w:bottom w:w="-123" w:type="dxa"/>
              <w:right w:w="-123" w:type="dxa"/>
            </w:tcMar>
            <w:vAlign w:val="bottom"/>
          </w:tcPr>
          <w:p w14:paraId="5316DD3A" w14:textId="77777777" w:rsidR="00142F34" w:rsidRDefault="00353792">
            <w:pPr>
              <w:jc w:val="center"/>
              <w:rPr>
                <w:sz w:val="20"/>
                <w:szCs w:val="20"/>
              </w:rPr>
            </w:pPr>
            <w:r>
              <w:rPr>
                <w:rFonts w:ascii="Calibri" w:eastAsia="Calibri" w:hAnsi="Calibri" w:cs="Calibri"/>
                <w:sz w:val="20"/>
                <w:szCs w:val="20"/>
              </w:rPr>
              <w:t>0.391</w:t>
            </w:r>
          </w:p>
        </w:tc>
        <w:tc>
          <w:tcPr>
            <w:tcW w:w="954" w:type="dxa"/>
            <w:tcBorders>
              <w:top w:val="nil"/>
              <w:left w:val="nil"/>
              <w:bottom w:val="nil"/>
              <w:right w:val="nil"/>
            </w:tcBorders>
            <w:tcMar>
              <w:top w:w="-123" w:type="dxa"/>
              <w:left w:w="-123" w:type="dxa"/>
              <w:bottom w:w="-123" w:type="dxa"/>
              <w:right w:w="-123" w:type="dxa"/>
            </w:tcMar>
            <w:vAlign w:val="bottom"/>
          </w:tcPr>
          <w:p w14:paraId="2F31EEF6" w14:textId="77777777" w:rsidR="00142F34" w:rsidRDefault="00353792">
            <w:pPr>
              <w:jc w:val="center"/>
              <w:rPr>
                <w:sz w:val="20"/>
                <w:szCs w:val="20"/>
              </w:rPr>
            </w:pPr>
            <w:r>
              <w:rPr>
                <w:rFonts w:ascii="Calibri" w:eastAsia="Calibri" w:hAnsi="Calibri" w:cs="Calibri"/>
                <w:sz w:val="20"/>
                <w:szCs w:val="20"/>
              </w:rPr>
              <w:t>3</w:t>
            </w:r>
          </w:p>
        </w:tc>
        <w:tc>
          <w:tcPr>
            <w:tcW w:w="816" w:type="dxa"/>
            <w:tcBorders>
              <w:top w:val="nil"/>
              <w:left w:val="nil"/>
              <w:bottom w:val="nil"/>
              <w:right w:val="nil"/>
            </w:tcBorders>
            <w:tcMar>
              <w:top w:w="-123" w:type="dxa"/>
              <w:left w:w="-123" w:type="dxa"/>
              <w:bottom w:w="-123" w:type="dxa"/>
              <w:right w:w="-123" w:type="dxa"/>
            </w:tcMar>
            <w:vAlign w:val="bottom"/>
          </w:tcPr>
          <w:p w14:paraId="29A914A2" w14:textId="77777777" w:rsidR="00142F34" w:rsidRDefault="00353792">
            <w:pPr>
              <w:jc w:val="center"/>
              <w:rPr>
                <w:sz w:val="20"/>
                <w:szCs w:val="20"/>
              </w:rPr>
            </w:pPr>
            <w:r>
              <w:rPr>
                <w:rFonts w:ascii="Calibri" w:eastAsia="Calibri" w:hAnsi="Calibri" w:cs="Calibri"/>
                <w:sz w:val="20"/>
                <w:szCs w:val="20"/>
              </w:rPr>
              <w:t>0.001</w:t>
            </w:r>
          </w:p>
        </w:tc>
        <w:tc>
          <w:tcPr>
            <w:tcW w:w="896" w:type="dxa"/>
            <w:tcBorders>
              <w:top w:val="nil"/>
              <w:left w:val="nil"/>
              <w:bottom w:val="nil"/>
              <w:right w:val="nil"/>
            </w:tcBorders>
            <w:tcMar>
              <w:top w:w="-123" w:type="dxa"/>
              <w:left w:w="-123" w:type="dxa"/>
              <w:bottom w:w="-123" w:type="dxa"/>
              <w:right w:w="-123" w:type="dxa"/>
            </w:tcMar>
            <w:vAlign w:val="bottom"/>
          </w:tcPr>
          <w:p w14:paraId="56894658" w14:textId="77777777" w:rsidR="00142F34" w:rsidRDefault="00353792">
            <w:pPr>
              <w:jc w:val="center"/>
              <w:rPr>
                <w:sz w:val="20"/>
                <w:szCs w:val="20"/>
              </w:rPr>
            </w:pPr>
            <w:r>
              <w:rPr>
                <w:rFonts w:ascii="Calibri" w:eastAsia="Calibri" w:hAnsi="Calibri" w:cs="Calibri"/>
                <w:sz w:val="20"/>
                <w:szCs w:val="20"/>
              </w:rPr>
              <w:t>8.748</w:t>
            </w:r>
          </w:p>
        </w:tc>
      </w:tr>
      <w:tr w:rsidR="00142F34" w14:paraId="69272696"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56B4C320"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6FAE98EF" w14:textId="77777777" w:rsidR="00142F34" w:rsidRDefault="00353792">
            <w:pPr>
              <w:rPr>
                <w:sz w:val="20"/>
                <w:szCs w:val="20"/>
              </w:rPr>
            </w:pPr>
            <w:r>
              <w:rPr>
                <w:rFonts w:ascii="Calibri" w:eastAsia="Calibri" w:hAnsi="Calibri" w:cs="Calibri"/>
                <w:sz w:val="20"/>
                <w:szCs w:val="20"/>
              </w:rPr>
              <w:t xml:space="preserve">Central </w:t>
            </w:r>
          </w:p>
        </w:tc>
        <w:tc>
          <w:tcPr>
            <w:tcW w:w="931" w:type="dxa"/>
            <w:tcBorders>
              <w:top w:val="nil"/>
              <w:left w:val="nil"/>
              <w:bottom w:val="nil"/>
              <w:right w:val="nil"/>
            </w:tcBorders>
            <w:tcMar>
              <w:top w:w="-123" w:type="dxa"/>
              <w:left w:w="-123" w:type="dxa"/>
              <w:bottom w:w="-123" w:type="dxa"/>
              <w:right w:w="-123" w:type="dxa"/>
            </w:tcMar>
            <w:vAlign w:val="bottom"/>
          </w:tcPr>
          <w:p w14:paraId="182E01C3"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38064FC3"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652EAEF9"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4AFB7D11" w14:textId="77777777" w:rsidR="00142F34" w:rsidRDefault="00353792">
            <w:pPr>
              <w:jc w:val="center"/>
              <w:rPr>
                <w:sz w:val="20"/>
                <w:szCs w:val="20"/>
              </w:rPr>
            </w:pPr>
            <w:r>
              <w:rPr>
                <w:rFonts w:ascii="Calibri" w:eastAsia="Calibri" w:hAnsi="Calibri" w:cs="Calibri"/>
                <w:sz w:val="20"/>
                <w:szCs w:val="20"/>
              </w:rPr>
              <w:t>-0.271</w:t>
            </w:r>
          </w:p>
        </w:tc>
        <w:tc>
          <w:tcPr>
            <w:tcW w:w="1207" w:type="dxa"/>
            <w:tcBorders>
              <w:top w:val="nil"/>
              <w:left w:val="nil"/>
              <w:bottom w:val="nil"/>
              <w:right w:val="nil"/>
            </w:tcBorders>
            <w:tcMar>
              <w:top w:w="-123" w:type="dxa"/>
              <w:left w:w="-123" w:type="dxa"/>
              <w:bottom w:w="-123" w:type="dxa"/>
              <w:right w:w="-123" w:type="dxa"/>
            </w:tcMar>
            <w:vAlign w:val="bottom"/>
          </w:tcPr>
          <w:p w14:paraId="2CF9E39F" w14:textId="77777777" w:rsidR="00142F34" w:rsidRDefault="00353792">
            <w:pPr>
              <w:jc w:val="center"/>
              <w:rPr>
                <w:sz w:val="20"/>
                <w:szCs w:val="20"/>
              </w:rPr>
            </w:pPr>
            <w:r>
              <w:rPr>
                <w:rFonts w:ascii="Calibri" w:eastAsia="Calibri" w:hAnsi="Calibri" w:cs="Calibri"/>
                <w:sz w:val="20"/>
                <w:szCs w:val="20"/>
              </w:rPr>
              <w:t>0.331</w:t>
            </w:r>
          </w:p>
        </w:tc>
        <w:tc>
          <w:tcPr>
            <w:tcW w:w="885" w:type="dxa"/>
            <w:tcBorders>
              <w:top w:val="nil"/>
              <w:left w:val="nil"/>
              <w:bottom w:val="nil"/>
              <w:right w:val="nil"/>
            </w:tcBorders>
            <w:tcMar>
              <w:top w:w="-123" w:type="dxa"/>
              <w:left w:w="-123" w:type="dxa"/>
              <w:bottom w:w="-123" w:type="dxa"/>
              <w:right w:w="-123" w:type="dxa"/>
            </w:tcMar>
            <w:vAlign w:val="bottom"/>
          </w:tcPr>
          <w:p w14:paraId="099E1A90" w14:textId="77777777" w:rsidR="00142F34" w:rsidRDefault="00353792">
            <w:pPr>
              <w:jc w:val="center"/>
              <w:rPr>
                <w:sz w:val="20"/>
                <w:szCs w:val="20"/>
              </w:rPr>
            </w:pPr>
            <w:r>
              <w:rPr>
                <w:rFonts w:ascii="Calibri" w:eastAsia="Calibri" w:hAnsi="Calibri" w:cs="Calibri"/>
                <w:sz w:val="20"/>
                <w:szCs w:val="20"/>
              </w:rPr>
              <w:t>0.414</w:t>
            </w:r>
          </w:p>
        </w:tc>
        <w:tc>
          <w:tcPr>
            <w:tcW w:w="965" w:type="dxa"/>
            <w:tcBorders>
              <w:top w:val="nil"/>
              <w:left w:val="nil"/>
              <w:bottom w:val="nil"/>
              <w:right w:val="nil"/>
            </w:tcBorders>
            <w:tcMar>
              <w:top w:w="-123" w:type="dxa"/>
              <w:left w:w="-123" w:type="dxa"/>
              <w:bottom w:w="-123" w:type="dxa"/>
              <w:right w:w="-123" w:type="dxa"/>
            </w:tcMar>
            <w:vAlign w:val="bottom"/>
          </w:tcPr>
          <w:p w14:paraId="116DCAF3" w14:textId="77777777" w:rsidR="00142F34" w:rsidRDefault="00353792">
            <w:pPr>
              <w:jc w:val="center"/>
              <w:rPr>
                <w:sz w:val="20"/>
                <w:szCs w:val="20"/>
              </w:rPr>
            </w:pPr>
            <w:r>
              <w:rPr>
                <w:rFonts w:ascii="Calibri" w:eastAsia="Calibri" w:hAnsi="Calibri" w:cs="Calibri"/>
                <w:sz w:val="20"/>
                <w:szCs w:val="20"/>
              </w:rPr>
              <w:t>-0.92</w:t>
            </w:r>
          </w:p>
        </w:tc>
        <w:tc>
          <w:tcPr>
            <w:tcW w:w="977" w:type="dxa"/>
            <w:tcBorders>
              <w:top w:val="nil"/>
              <w:left w:val="nil"/>
              <w:bottom w:val="nil"/>
              <w:right w:val="nil"/>
            </w:tcBorders>
            <w:tcMar>
              <w:top w:w="-123" w:type="dxa"/>
              <w:left w:w="-123" w:type="dxa"/>
              <w:bottom w:w="-123" w:type="dxa"/>
              <w:right w:w="-123" w:type="dxa"/>
            </w:tcMar>
            <w:vAlign w:val="bottom"/>
          </w:tcPr>
          <w:p w14:paraId="3C0F8E71" w14:textId="77777777" w:rsidR="00142F34" w:rsidRDefault="00353792">
            <w:pPr>
              <w:jc w:val="center"/>
              <w:rPr>
                <w:sz w:val="20"/>
                <w:szCs w:val="20"/>
              </w:rPr>
            </w:pPr>
            <w:r>
              <w:rPr>
                <w:rFonts w:ascii="Calibri" w:eastAsia="Calibri" w:hAnsi="Calibri" w:cs="Calibri"/>
                <w:sz w:val="20"/>
                <w:szCs w:val="20"/>
              </w:rPr>
              <w:t>0.379</w:t>
            </w:r>
          </w:p>
        </w:tc>
        <w:tc>
          <w:tcPr>
            <w:tcW w:w="954" w:type="dxa"/>
            <w:tcBorders>
              <w:top w:val="nil"/>
              <w:left w:val="nil"/>
              <w:bottom w:val="nil"/>
              <w:right w:val="nil"/>
            </w:tcBorders>
            <w:tcMar>
              <w:top w:w="-123" w:type="dxa"/>
              <w:left w:w="-123" w:type="dxa"/>
              <w:bottom w:w="-123" w:type="dxa"/>
              <w:right w:w="-123" w:type="dxa"/>
            </w:tcMar>
            <w:vAlign w:val="bottom"/>
          </w:tcPr>
          <w:p w14:paraId="3BD84770" w14:textId="77777777" w:rsidR="00142F34" w:rsidRDefault="00353792">
            <w:pPr>
              <w:jc w:val="center"/>
              <w:rPr>
                <w:sz w:val="20"/>
                <w:szCs w:val="20"/>
              </w:rPr>
            </w:pPr>
            <w:r>
              <w:rPr>
                <w:rFonts w:ascii="Calibri" w:eastAsia="Calibri" w:hAnsi="Calibri" w:cs="Calibri"/>
                <w:sz w:val="20"/>
                <w:szCs w:val="20"/>
              </w:rPr>
              <w:t>2</w:t>
            </w:r>
          </w:p>
        </w:tc>
        <w:tc>
          <w:tcPr>
            <w:tcW w:w="816" w:type="dxa"/>
            <w:tcBorders>
              <w:top w:val="nil"/>
              <w:left w:val="nil"/>
              <w:bottom w:val="nil"/>
              <w:right w:val="nil"/>
            </w:tcBorders>
            <w:tcMar>
              <w:top w:w="-123" w:type="dxa"/>
              <w:left w:w="-123" w:type="dxa"/>
              <w:bottom w:w="-123" w:type="dxa"/>
              <w:right w:w="-123" w:type="dxa"/>
            </w:tcMar>
            <w:vAlign w:val="bottom"/>
          </w:tcPr>
          <w:p w14:paraId="73396AFA" w14:textId="77777777" w:rsidR="00142F34" w:rsidRDefault="00353792">
            <w:pPr>
              <w:jc w:val="center"/>
              <w:rPr>
                <w:sz w:val="20"/>
                <w:szCs w:val="20"/>
              </w:rPr>
            </w:pPr>
            <w:r>
              <w:rPr>
                <w:rFonts w:ascii="Calibri" w:eastAsia="Calibri" w:hAnsi="Calibri" w:cs="Calibri"/>
                <w:sz w:val="20"/>
                <w:szCs w:val="20"/>
              </w:rPr>
              <w:t>0.158</w:t>
            </w:r>
          </w:p>
        </w:tc>
        <w:tc>
          <w:tcPr>
            <w:tcW w:w="896" w:type="dxa"/>
            <w:tcBorders>
              <w:top w:val="nil"/>
              <w:left w:val="nil"/>
              <w:bottom w:val="nil"/>
              <w:right w:val="nil"/>
            </w:tcBorders>
            <w:tcMar>
              <w:top w:w="-123" w:type="dxa"/>
              <w:left w:w="-123" w:type="dxa"/>
              <w:bottom w:w="-123" w:type="dxa"/>
              <w:right w:w="-123" w:type="dxa"/>
            </w:tcMar>
            <w:vAlign w:val="bottom"/>
          </w:tcPr>
          <w:p w14:paraId="7CC9EA1C" w14:textId="77777777" w:rsidR="00142F34" w:rsidRDefault="00353792">
            <w:pPr>
              <w:jc w:val="center"/>
              <w:rPr>
                <w:sz w:val="20"/>
                <w:szCs w:val="20"/>
              </w:rPr>
            </w:pPr>
            <w:r>
              <w:rPr>
                <w:rFonts w:ascii="Calibri" w:eastAsia="Calibri" w:hAnsi="Calibri" w:cs="Calibri"/>
                <w:sz w:val="20"/>
                <w:szCs w:val="20"/>
              </w:rPr>
              <w:t>3.432</w:t>
            </w:r>
          </w:p>
        </w:tc>
      </w:tr>
      <w:tr w:rsidR="00142F34" w14:paraId="2D15ADB9"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1E00306C"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084E503E" w14:textId="77777777" w:rsidR="00142F34" w:rsidRDefault="00353792">
            <w:pPr>
              <w:rPr>
                <w:sz w:val="20"/>
                <w:szCs w:val="20"/>
              </w:rPr>
            </w:pPr>
            <w:r>
              <w:rPr>
                <w:rFonts w:ascii="Calibri" w:eastAsia="Calibri" w:hAnsi="Calibri" w:cs="Calibri"/>
                <w:sz w:val="20"/>
                <w:szCs w:val="20"/>
              </w:rPr>
              <w:t xml:space="preserve">Central </w:t>
            </w:r>
          </w:p>
        </w:tc>
        <w:tc>
          <w:tcPr>
            <w:tcW w:w="931" w:type="dxa"/>
            <w:tcBorders>
              <w:top w:val="nil"/>
              <w:left w:val="nil"/>
              <w:bottom w:val="nil"/>
              <w:right w:val="nil"/>
            </w:tcBorders>
            <w:tcMar>
              <w:top w:w="-123" w:type="dxa"/>
              <w:left w:w="-123" w:type="dxa"/>
              <w:bottom w:w="-123" w:type="dxa"/>
              <w:right w:w="-123" w:type="dxa"/>
            </w:tcMar>
            <w:vAlign w:val="bottom"/>
          </w:tcPr>
          <w:p w14:paraId="3F69060F"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3B1A3562"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777EB276"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52914C1B" w14:textId="77777777" w:rsidR="00142F34" w:rsidRDefault="00353792">
            <w:pPr>
              <w:jc w:val="center"/>
              <w:rPr>
                <w:sz w:val="20"/>
                <w:szCs w:val="20"/>
              </w:rPr>
            </w:pPr>
            <w:r>
              <w:rPr>
                <w:rFonts w:ascii="Calibri" w:eastAsia="Calibri" w:hAnsi="Calibri" w:cs="Calibri"/>
                <w:sz w:val="20"/>
                <w:szCs w:val="20"/>
              </w:rPr>
              <w:t>0.438</w:t>
            </w:r>
          </w:p>
        </w:tc>
        <w:tc>
          <w:tcPr>
            <w:tcW w:w="1207" w:type="dxa"/>
            <w:tcBorders>
              <w:top w:val="nil"/>
              <w:left w:val="nil"/>
              <w:bottom w:val="nil"/>
              <w:right w:val="nil"/>
            </w:tcBorders>
            <w:tcMar>
              <w:top w:w="-123" w:type="dxa"/>
              <w:left w:w="-123" w:type="dxa"/>
              <w:bottom w:w="-123" w:type="dxa"/>
              <w:right w:w="-123" w:type="dxa"/>
            </w:tcMar>
            <w:vAlign w:val="bottom"/>
          </w:tcPr>
          <w:p w14:paraId="2B218F96" w14:textId="77777777" w:rsidR="00142F34" w:rsidRDefault="00353792">
            <w:pPr>
              <w:jc w:val="center"/>
              <w:rPr>
                <w:sz w:val="20"/>
                <w:szCs w:val="20"/>
              </w:rPr>
            </w:pPr>
            <w:r>
              <w:rPr>
                <w:rFonts w:ascii="Calibri" w:eastAsia="Calibri" w:hAnsi="Calibri" w:cs="Calibri"/>
                <w:sz w:val="20"/>
                <w:szCs w:val="20"/>
              </w:rPr>
              <w:t>0.219</w:t>
            </w:r>
          </w:p>
        </w:tc>
        <w:tc>
          <w:tcPr>
            <w:tcW w:w="885" w:type="dxa"/>
            <w:tcBorders>
              <w:top w:val="nil"/>
              <w:left w:val="nil"/>
              <w:bottom w:val="nil"/>
              <w:right w:val="nil"/>
            </w:tcBorders>
            <w:tcMar>
              <w:top w:w="-123" w:type="dxa"/>
              <w:left w:w="-123" w:type="dxa"/>
              <w:bottom w:w="-123" w:type="dxa"/>
              <w:right w:w="-123" w:type="dxa"/>
            </w:tcMar>
            <w:vAlign w:val="bottom"/>
          </w:tcPr>
          <w:p w14:paraId="418E36EC" w14:textId="77777777" w:rsidR="00142F34" w:rsidRDefault="00353792">
            <w:pPr>
              <w:jc w:val="center"/>
              <w:rPr>
                <w:color w:val="FF0000"/>
                <w:sz w:val="20"/>
                <w:szCs w:val="20"/>
              </w:rPr>
            </w:pPr>
            <w:r>
              <w:rPr>
                <w:rFonts w:ascii="Calibri" w:eastAsia="Calibri" w:hAnsi="Calibri" w:cs="Calibri"/>
                <w:color w:val="FF0000"/>
                <w:sz w:val="20"/>
                <w:szCs w:val="20"/>
              </w:rPr>
              <w:t>0.045</w:t>
            </w:r>
          </w:p>
        </w:tc>
        <w:tc>
          <w:tcPr>
            <w:tcW w:w="965" w:type="dxa"/>
            <w:tcBorders>
              <w:top w:val="nil"/>
              <w:left w:val="nil"/>
              <w:bottom w:val="nil"/>
              <w:right w:val="nil"/>
            </w:tcBorders>
            <w:tcMar>
              <w:top w:w="-123" w:type="dxa"/>
              <w:left w:w="-123" w:type="dxa"/>
              <w:bottom w:w="-123" w:type="dxa"/>
              <w:right w:w="-123" w:type="dxa"/>
            </w:tcMar>
            <w:vAlign w:val="bottom"/>
          </w:tcPr>
          <w:p w14:paraId="07DDD5E0" w14:textId="77777777" w:rsidR="00142F34" w:rsidRDefault="00353792">
            <w:pPr>
              <w:jc w:val="center"/>
              <w:rPr>
                <w:sz w:val="20"/>
                <w:szCs w:val="20"/>
              </w:rPr>
            </w:pPr>
            <w:r>
              <w:rPr>
                <w:rFonts w:ascii="Calibri" w:eastAsia="Calibri" w:hAnsi="Calibri" w:cs="Calibri"/>
                <w:sz w:val="20"/>
                <w:szCs w:val="20"/>
              </w:rPr>
              <w:t>0.009</w:t>
            </w:r>
          </w:p>
        </w:tc>
        <w:tc>
          <w:tcPr>
            <w:tcW w:w="977" w:type="dxa"/>
            <w:tcBorders>
              <w:top w:val="nil"/>
              <w:left w:val="nil"/>
              <w:bottom w:val="nil"/>
              <w:right w:val="nil"/>
            </w:tcBorders>
            <w:tcMar>
              <w:top w:w="-123" w:type="dxa"/>
              <w:left w:w="-123" w:type="dxa"/>
              <w:bottom w:w="-123" w:type="dxa"/>
              <w:right w:w="-123" w:type="dxa"/>
            </w:tcMar>
            <w:vAlign w:val="bottom"/>
          </w:tcPr>
          <w:p w14:paraId="6462B98E" w14:textId="77777777" w:rsidR="00142F34" w:rsidRDefault="00353792">
            <w:pPr>
              <w:jc w:val="center"/>
              <w:rPr>
                <w:sz w:val="20"/>
                <w:szCs w:val="20"/>
              </w:rPr>
            </w:pPr>
            <w:r>
              <w:rPr>
                <w:rFonts w:ascii="Calibri" w:eastAsia="Calibri" w:hAnsi="Calibri" w:cs="Calibri"/>
                <w:sz w:val="20"/>
                <w:szCs w:val="20"/>
              </w:rPr>
              <w:t>0.866</w:t>
            </w:r>
          </w:p>
        </w:tc>
        <w:tc>
          <w:tcPr>
            <w:tcW w:w="954" w:type="dxa"/>
            <w:tcBorders>
              <w:top w:val="nil"/>
              <w:left w:val="nil"/>
              <w:bottom w:val="nil"/>
              <w:right w:val="nil"/>
            </w:tcBorders>
            <w:tcMar>
              <w:top w:w="-123" w:type="dxa"/>
              <w:left w:w="-123" w:type="dxa"/>
              <w:bottom w:w="-123" w:type="dxa"/>
              <w:right w:w="-123" w:type="dxa"/>
            </w:tcMar>
            <w:vAlign w:val="bottom"/>
          </w:tcPr>
          <w:p w14:paraId="3A756BDB" w14:textId="77777777" w:rsidR="00142F34" w:rsidRDefault="00353792">
            <w:pPr>
              <w:jc w:val="center"/>
              <w:rPr>
                <w:sz w:val="20"/>
                <w:szCs w:val="20"/>
              </w:rPr>
            </w:pPr>
            <w:r>
              <w:rPr>
                <w:rFonts w:ascii="Calibri" w:eastAsia="Calibri" w:hAnsi="Calibri" w:cs="Calibri"/>
                <w:sz w:val="20"/>
                <w:szCs w:val="20"/>
              </w:rPr>
              <w:t>10</w:t>
            </w:r>
          </w:p>
        </w:tc>
        <w:tc>
          <w:tcPr>
            <w:tcW w:w="816" w:type="dxa"/>
            <w:tcBorders>
              <w:top w:val="nil"/>
              <w:left w:val="nil"/>
              <w:bottom w:val="nil"/>
              <w:right w:val="nil"/>
            </w:tcBorders>
            <w:tcMar>
              <w:top w:w="-123" w:type="dxa"/>
              <w:left w:w="-123" w:type="dxa"/>
              <w:bottom w:w="-123" w:type="dxa"/>
              <w:right w:w="-123" w:type="dxa"/>
            </w:tcMar>
            <w:vAlign w:val="bottom"/>
          </w:tcPr>
          <w:p w14:paraId="45B78048" w14:textId="77777777" w:rsidR="00142F34" w:rsidRDefault="00353792">
            <w:pPr>
              <w:jc w:val="center"/>
              <w:rPr>
                <w:sz w:val="20"/>
                <w:szCs w:val="20"/>
              </w:rPr>
            </w:pPr>
            <w:r>
              <w:rPr>
                <w:rFonts w:ascii="Calibri" w:eastAsia="Calibri" w:hAnsi="Calibri" w:cs="Calibri"/>
                <w:sz w:val="20"/>
                <w:szCs w:val="20"/>
              </w:rPr>
              <w:t>0.358</w:t>
            </w:r>
          </w:p>
        </w:tc>
        <w:tc>
          <w:tcPr>
            <w:tcW w:w="896" w:type="dxa"/>
            <w:tcBorders>
              <w:top w:val="nil"/>
              <w:left w:val="nil"/>
              <w:bottom w:val="nil"/>
              <w:right w:val="nil"/>
            </w:tcBorders>
            <w:tcMar>
              <w:top w:w="-123" w:type="dxa"/>
              <w:left w:w="-123" w:type="dxa"/>
              <w:bottom w:w="-123" w:type="dxa"/>
              <w:right w:w="-123" w:type="dxa"/>
            </w:tcMar>
            <w:vAlign w:val="bottom"/>
          </w:tcPr>
          <w:p w14:paraId="2BC12E30" w14:textId="77777777" w:rsidR="00142F34" w:rsidRDefault="00353792">
            <w:pPr>
              <w:jc w:val="center"/>
              <w:rPr>
                <w:sz w:val="20"/>
                <w:szCs w:val="20"/>
              </w:rPr>
            </w:pPr>
            <w:r>
              <w:rPr>
                <w:rFonts w:ascii="Calibri" w:eastAsia="Calibri" w:hAnsi="Calibri" w:cs="Calibri"/>
                <w:sz w:val="20"/>
                <w:szCs w:val="20"/>
              </w:rPr>
              <w:t>55.822</w:t>
            </w:r>
          </w:p>
        </w:tc>
      </w:tr>
      <w:tr w:rsidR="00142F34" w14:paraId="6B1692AC"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33B65438"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74C9C327" w14:textId="77777777" w:rsidR="00142F34" w:rsidRDefault="00353792">
            <w:pPr>
              <w:rPr>
                <w:sz w:val="20"/>
                <w:szCs w:val="20"/>
              </w:rPr>
            </w:pPr>
            <w:r>
              <w:rPr>
                <w:rFonts w:ascii="Calibri" w:eastAsia="Calibri" w:hAnsi="Calibri" w:cs="Calibri"/>
                <w:sz w:val="20"/>
                <w:szCs w:val="20"/>
              </w:rPr>
              <w:t xml:space="preserve">Central </w:t>
            </w:r>
          </w:p>
        </w:tc>
        <w:tc>
          <w:tcPr>
            <w:tcW w:w="931" w:type="dxa"/>
            <w:tcBorders>
              <w:top w:val="nil"/>
              <w:left w:val="nil"/>
              <w:bottom w:val="nil"/>
              <w:right w:val="nil"/>
            </w:tcBorders>
            <w:tcMar>
              <w:top w:w="-123" w:type="dxa"/>
              <w:left w:w="-123" w:type="dxa"/>
              <w:bottom w:w="-123" w:type="dxa"/>
              <w:right w:w="-123" w:type="dxa"/>
            </w:tcMar>
            <w:vAlign w:val="bottom"/>
          </w:tcPr>
          <w:p w14:paraId="7B50B510"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623F176E"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2972B11A"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3000F9A1" w14:textId="77777777" w:rsidR="00142F34" w:rsidRDefault="00353792">
            <w:pPr>
              <w:jc w:val="center"/>
              <w:rPr>
                <w:sz w:val="20"/>
                <w:szCs w:val="20"/>
              </w:rPr>
            </w:pPr>
            <w:r>
              <w:rPr>
                <w:rFonts w:ascii="Calibri" w:eastAsia="Calibri" w:hAnsi="Calibri" w:cs="Calibri"/>
                <w:sz w:val="20"/>
                <w:szCs w:val="20"/>
              </w:rPr>
              <w:t>-0.088</w:t>
            </w:r>
          </w:p>
        </w:tc>
        <w:tc>
          <w:tcPr>
            <w:tcW w:w="1207" w:type="dxa"/>
            <w:tcBorders>
              <w:top w:val="nil"/>
              <w:left w:val="nil"/>
              <w:bottom w:val="nil"/>
              <w:right w:val="nil"/>
            </w:tcBorders>
            <w:tcMar>
              <w:top w:w="-123" w:type="dxa"/>
              <w:left w:w="-123" w:type="dxa"/>
              <w:bottom w:w="-123" w:type="dxa"/>
              <w:right w:w="-123" w:type="dxa"/>
            </w:tcMar>
            <w:vAlign w:val="bottom"/>
          </w:tcPr>
          <w:p w14:paraId="30755E65" w14:textId="77777777" w:rsidR="00142F34" w:rsidRDefault="00353792">
            <w:pPr>
              <w:jc w:val="center"/>
              <w:rPr>
                <w:sz w:val="20"/>
                <w:szCs w:val="20"/>
              </w:rPr>
            </w:pPr>
            <w:r>
              <w:rPr>
                <w:rFonts w:ascii="Calibri" w:eastAsia="Calibri" w:hAnsi="Calibri" w:cs="Calibri"/>
                <w:sz w:val="20"/>
                <w:szCs w:val="20"/>
              </w:rPr>
              <w:t>0.447</w:t>
            </w:r>
          </w:p>
        </w:tc>
        <w:tc>
          <w:tcPr>
            <w:tcW w:w="885" w:type="dxa"/>
            <w:tcBorders>
              <w:top w:val="nil"/>
              <w:left w:val="nil"/>
              <w:bottom w:val="nil"/>
              <w:right w:val="nil"/>
            </w:tcBorders>
            <w:tcMar>
              <w:top w:w="-123" w:type="dxa"/>
              <w:left w:w="-123" w:type="dxa"/>
              <w:bottom w:w="-123" w:type="dxa"/>
              <w:right w:w="-123" w:type="dxa"/>
            </w:tcMar>
            <w:vAlign w:val="bottom"/>
          </w:tcPr>
          <w:p w14:paraId="21B3186B" w14:textId="77777777" w:rsidR="00142F34" w:rsidRDefault="00353792">
            <w:pPr>
              <w:jc w:val="center"/>
              <w:rPr>
                <w:sz w:val="20"/>
                <w:szCs w:val="20"/>
              </w:rPr>
            </w:pPr>
            <w:r>
              <w:rPr>
                <w:rFonts w:ascii="Calibri" w:eastAsia="Calibri" w:hAnsi="Calibri" w:cs="Calibri"/>
                <w:sz w:val="20"/>
                <w:szCs w:val="20"/>
              </w:rPr>
              <w:t>0.844</w:t>
            </w:r>
          </w:p>
        </w:tc>
        <w:tc>
          <w:tcPr>
            <w:tcW w:w="965" w:type="dxa"/>
            <w:tcBorders>
              <w:top w:val="nil"/>
              <w:left w:val="nil"/>
              <w:bottom w:val="nil"/>
              <w:right w:val="nil"/>
            </w:tcBorders>
            <w:tcMar>
              <w:top w:w="-123" w:type="dxa"/>
              <w:left w:w="-123" w:type="dxa"/>
              <w:bottom w:w="-123" w:type="dxa"/>
              <w:right w:w="-123" w:type="dxa"/>
            </w:tcMar>
            <w:vAlign w:val="bottom"/>
          </w:tcPr>
          <w:p w14:paraId="6EBC7E89" w14:textId="77777777" w:rsidR="00142F34" w:rsidRDefault="00353792">
            <w:pPr>
              <w:jc w:val="center"/>
              <w:rPr>
                <w:sz w:val="20"/>
                <w:szCs w:val="20"/>
              </w:rPr>
            </w:pPr>
            <w:r>
              <w:rPr>
                <w:rFonts w:ascii="Calibri" w:eastAsia="Calibri" w:hAnsi="Calibri" w:cs="Calibri"/>
                <w:sz w:val="20"/>
                <w:szCs w:val="20"/>
              </w:rPr>
              <w:t>-0.964</w:t>
            </w:r>
          </w:p>
        </w:tc>
        <w:tc>
          <w:tcPr>
            <w:tcW w:w="977" w:type="dxa"/>
            <w:tcBorders>
              <w:top w:val="nil"/>
              <w:left w:val="nil"/>
              <w:bottom w:val="nil"/>
              <w:right w:val="nil"/>
            </w:tcBorders>
            <w:tcMar>
              <w:top w:w="-123" w:type="dxa"/>
              <w:left w:w="-123" w:type="dxa"/>
              <w:bottom w:w="-123" w:type="dxa"/>
              <w:right w:w="-123" w:type="dxa"/>
            </w:tcMar>
            <w:vAlign w:val="bottom"/>
          </w:tcPr>
          <w:p w14:paraId="504F3A6A" w14:textId="77777777" w:rsidR="00142F34" w:rsidRDefault="00353792">
            <w:pPr>
              <w:jc w:val="center"/>
              <w:rPr>
                <w:sz w:val="20"/>
                <w:szCs w:val="20"/>
              </w:rPr>
            </w:pPr>
            <w:r>
              <w:rPr>
                <w:rFonts w:ascii="Calibri" w:eastAsia="Calibri" w:hAnsi="Calibri" w:cs="Calibri"/>
                <w:sz w:val="20"/>
                <w:szCs w:val="20"/>
              </w:rPr>
              <w:t>0.788</w:t>
            </w:r>
          </w:p>
        </w:tc>
        <w:tc>
          <w:tcPr>
            <w:tcW w:w="954" w:type="dxa"/>
            <w:tcBorders>
              <w:top w:val="nil"/>
              <w:left w:val="nil"/>
              <w:bottom w:val="nil"/>
              <w:right w:val="nil"/>
            </w:tcBorders>
            <w:tcMar>
              <w:top w:w="-123" w:type="dxa"/>
              <w:left w:w="-123" w:type="dxa"/>
              <w:bottom w:w="-123" w:type="dxa"/>
              <w:right w:w="-123" w:type="dxa"/>
            </w:tcMar>
            <w:vAlign w:val="bottom"/>
          </w:tcPr>
          <w:p w14:paraId="0A80DCE3" w14:textId="77777777" w:rsidR="00142F34" w:rsidRDefault="00353792">
            <w:pPr>
              <w:jc w:val="center"/>
              <w:rPr>
                <w:sz w:val="20"/>
                <w:szCs w:val="20"/>
              </w:rPr>
            </w:pPr>
            <w:r>
              <w:rPr>
                <w:rFonts w:ascii="Calibri" w:eastAsia="Calibri" w:hAnsi="Calibri" w:cs="Calibri"/>
                <w:sz w:val="20"/>
                <w:szCs w:val="20"/>
              </w:rPr>
              <w:t>2</w:t>
            </w:r>
          </w:p>
        </w:tc>
        <w:tc>
          <w:tcPr>
            <w:tcW w:w="816" w:type="dxa"/>
            <w:tcBorders>
              <w:top w:val="nil"/>
              <w:left w:val="nil"/>
              <w:bottom w:val="nil"/>
              <w:right w:val="nil"/>
            </w:tcBorders>
            <w:tcMar>
              <w:top w:w="-123" w:type="dxa"/>
              <w:left w:w="-123" w:type="dxa"/>
              <w:bottom w:w="-123" w:type="dxa"/>
              <w:right w:w="-123" w:type="dxa"/>
            </w:tcMar>
            <w:vAlign w:val="bottom"/>
          </w:tcPr>
          <w:p w14:paraId="0CA6A4EB" w14:textId="77777777" w:rsidR="00142F34" w:rsidRDefault="00353792">
            <w:pPr>
              <w:jc w:val="center"/>
              <w:rPr>
                <w:sz w:val="20"/>
                <w:szCs w:val="20"/>
              </w:rPr>
            </w:pPr>
            <w:r>
              <w:rPr>
                <w:rFonts w:ascii="Calibri" w:eastAsia="Calibri" w:hAnsi="Calibri" w:cs="Calibri"/>
                <w:sz w:val="20"/>
                <w:szCs w:val="20"/>
              </w:rPr>
              <w:t>0.351</w:t>
            </w:r>
          </w:p>
        </w:tc>
        <w:tc>
          <w:tcPr>
            <w:tcW w:w="896" w:type="dxa"/>
            <w:tcBorders>
              <w:top w:val="nil"/>
              <w:left w:val="nil"/>
              <w:bottom w:val="nil"/>
              <w:right w:val="nil"/>
            </w:tcBorders>
            <w:tcMar>
              <w:top w:w="-123" w:type="dxa"/>
              <w:left w:w="-123" w:type="dxa"/>
              <w:bottom w:w="-123" w:type="dxa"/>
              <w:right w:w="-123" w:type="dxa"/>
            </w:tcMar>
            <w:vAlign w:val="bottom"/>
          </w:tcPr>
          <w:p w14:paraId="7011848A" w14:textId="77777777" w:rsidR="00142F34" w:rsidRDefault="00353792">
            <w:pPr>
              <w:jc w:val="center"/>
              <w:rPr>
                <w:sz w:val="20"/>
                <w:szCs w:val="20"/>
              </w:rPr>
            </w:pPr>
            <w:r>
              <w:rPr>
                <w:rFonts w:ascii="Calibri" w:eastAsia="Calibri" w:hAnsi="Calibri" w:cs="Calibri"/>
                <w:sz w:val="20"/>
                <w:szCs w:val="20"/>
              </w:rPr>
              <w:t>8.165</w:t>
            </w:r>
          </w:p>
        </w:tc>
      </w:tr>
      <w:tr w:rsidR="00142F34" w14:paraId="08971EBB"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5C05C9F1"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65210D52" w14:textId="77777777" w:rsidR="00142F34" w:rsidRDefault="00353792">
            <w:pPr>
              <w:rPr>
                <w:sz w:val="20"/>
                <w:szCs w:val="20"/>
              </w:rPr>
            </w:pPr>
            <w:r>
              <w:rPr>
                <w:rFonts w:ascii="Calibri" w:eastAsia="Calibri" w:hAnsi="Calibri" w:cs="Calibri"/>
                <w:sz w:val="20"/>
                <w:szCs w:val="20"/>
              </w:rPr>
              <w:t xml:space="preserve">Central </w:t>
            </w:r>
          </w:p>
        </w:tc>
        <w:tc>
          <w:tcPr>
            <w:tcW w:w="931" w:type="dxa"/>
            <w:tcBorders>
              <w:top w:val="nil"/>
              <w:left w:val="nil"/>
              <w:bottom w:val="nil"/>
              <w:right w:val="nil"/>
            </w:tcBorders>
            <w:tcMar>
              <w:top w:w="-123" w:type="dxa"/>
              <w:left w:w="-123" w:type="dxa"/>
              <w:bottom w:w="-123" w:type="dxa"/>
              <w:right w:w="-123" w:type="dxa"/>
            </w:tcMar>
            <w:vAlign w:val="bottom"/>
          </w:tcPr>
          <w:p w14:paraId="4008FCC6"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33D606AE"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34CB1761"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6E4CB9BB" w14:textId="77777777" w:rsidR="00142F34" w:rsidRDefault="00353792">
            <w:pPr>
              <w:jc w:val="center"/>
              <w:rPr>
                <w:sz w:val="20"/>
                <w:szCs w:val="20"/>
              </w:rPr>
            </w:pPr>
            <w:r>
              <w:rPr>
                <w:rFonts w:ascii="Calibri" w:eastAsia="Calibri" w:hAnsi="Calibri" w:cs="Calibri"/>
                <w:sz w:val="20"/>
                <w:szCs w:val="20"/>
              </w:rPr>
              <w:t>0.212</w:t>
            </w:r>
          </w:p>
        </w:tc>
        <w:tc>
          <w:tcPr>
            <w:tcW w:w="1207" w:type="dxa"/>
            <w:tcBorders>
              <w:top w:val="nil"/>
              <w:left w:val="nil"/>
              <w:bottom w:val="nil"/>
              <w:right w:val="nil"/>
            </w:tcBorders>
            <w:tcMar>
              <w:top w:w="-123" w:type="dxa"/>
              <w:left w:w="-123" w:type="dxa"/>
              <w:bottom w:w="-123" w:type="dxa"/>
              <w:right w:w="-123" w:type="dxa"/>
            </w:tcMar>
            <w:vAlign w:val="bottom"/>
          </w:tcPr>
          <w:p w14:paraId="107E1E71" w14:textId="77777777" w:rsidR="00142F34" w:rsidRDefault="00353792">
            <w:pPr>
              <w:jc w:val="center"/>
              <w:rPr>
                <w:sz w:val="20"/>
                <w:szCs w:val="20"/>
              </w:rPr>
            </w:pPr>
            <w:r>
              <w:rPr>
                <w:rFonts w:ascii="Calibri" w:eastAsia="Calibri" w:hAnsi="Calibri" w:cs="Calibri"/>
                <w:sz w:val="20"/>
                <w:szCs w:val="20"/>
              </w:rPr>
              <w:t>0.117</w:t>
            </w:r>
          </w:p>
        </w:tc>
        <w:tc>
          <w:tcPr>
            <w:tcW w:w="885" w:type="dxa"/>
            <w:tcBorders>
              <w:top w:val="nil"/>
              <w:left w:val="nil"/>
              <w:bottom w:val="nil"/>
              <w:right w:val="nil"/>
            </w:tcBorders>
            <w:tcMar>
              <w:top w:w="-123" w:type="dxa"/>
              <w:left w:w="-123" w:type="dxa"/>
              <w:bottom w:w="-123" w:type="dxa"/>
              <w:right w:w="-123" w:type="dxa"/>
            </w:tcMar>
            <w:vAlign w:val="bottom"/>
          </w:tcPr>
          <w:p w14:paraId="516290EB" w14:textId="77777777" w:rsidR="00142F34" w:rsidRDefault="00353792">
            <w:pPr>
              <w:jc w:val="center"/>
              <w:rPr>
                <w:sz w:val="20"/>
                <w:szCs w:val="20"/>
              </w:rPr>
            </w:pPr>
            <w:r>
              <w:rPr>
                <w:rFonts w:ascii="Calibri" w:eastAsia="Calibri" w:hAnsi="Calibri" w:cs="Calibri"/>
                <w:sz w:val="20"/>
                <w:szCs w:val="20"/>
              </w:rPr>
              <w:t>0.069</w:t>
            </w:r>
          </w:p>
        </w:tc>
        <w:tc>
          <w:tcPr>
            <w:tcW w:w="965" w:type="dxa"/>
            <w:tcBorders>
              <w:top w:val="nil"/>
              <w:left w:val="nil"/>
              <w:bottom w:val="nil"/>
              <w:right w:val="nil"/>
            </w:tcBorders>
            <w:tcMar>
              <w:top w:w="-123" w:type="dxa"/>
              <w:left w:w="-123" w:type="dxa"/>
              <w:bottom w:w="-123" w:type="dxa"/>
              <w:right w:w="-123" w:type="dxa"/>
            </w:tcMar>
            <w:vAlign w:val="bottom"/>
          </w:tcPr>
          <w:p w14:paraId="4D5E663B" w14:textId="77777777" w:rsidR="00142F34" w:rsidRDefault="00353792">
            <w:pPr>
              <w:jc w:val="center"/>
              <w:rPr>
                <w:sz w:val="20"/>
                <w:szCs w:val="20"/>
              </w:rPr>
            </w:pPr>
            <w:r>
              <w:rPr>
                <w:rFonts w:ascii="Calibri" w:eastAsia="Calibri" w:hAnsi="Calibri" w:cs="Calibri"/>
                <w:sz w:val="20"/>
                <w:szCs w:val="20"/>
              </w:rPr>
              <w:t>-0.017</w:t>
            </w:r>
          </w:p>
        </w:tc>
        <w:tc>
          <w:tcPr>
            <w:tcW w:w="977" w:type="dxa"/>
            <w:tcBorders>
              <w:top w:val="nil"/>
              <w:left w:val="nil"/>
              <w:bottom w:val="nil"/>
              <w:right w:val="nil"/>
            </w:tcBorders>
            <w:tcMar>
              <w:top w:w="-123" w:type="dxa"/>
              <w:left w:w="-123" w:type="dxa"/>
              <w:bottom w:w="-123" w:type="dxa"/>
              <w:right w:w="-123" w:type="dxa"/>
            </w:tcMar>
            <w:vAlign w:val="bottom"/>
          </w:tcPr>
          <w:p w14:paraId="3984BDA0" w14:textId="77777777" w:rsidR="00142F34" w:rsidRDefault="00353792">
            <w:pPr>
              <w:jc w:val="center"/>
              <w:rPr>
                <w:sz w:val="20"/>
                <w:szCs w:val="20"/>
              </w:rPr>
            </w:pPr>
            <w:r>
              <w:rPr>
                <w:rFonts w:ascii="Calibri" w:eastAsia="Calibri" w:hAnsi="Calibri" w:cs="Calibri"/>
                <w:sz w:val="20"/>
                <w:szCs w:val="20"/>
              </w:rPr>
              <w:t>0.441</w:t>
            </w:r>
          </w:p>
        </w:tc>
        <w:tc>
          <w:tcPr>
            <w:tcW w:w="954" w:type="dxa"/>
            <w:tcBorders>
              <w:top w:val="nil"/>
              <w:left w:val="nil"/>
              <w:bottom w:val="nil"/>
              <w:right w:val="nil"/>
            </w:tcBorders>
            <w:tcMar>
              <w:top w:w="-123" w:type="dxa"/>
              <w:left w:w="-123" w:type="dxa"/>
              <w:bottom w:w="-123" w:type="dxa"/>
              <w:right w:w="-123" w:type="dxa"/>
            </w:tcMar>
            <w:vAlign w:val="bottom"/>
          </w:tcPr>
          <w:p w14:paraId="346B74F3" w14:textId="77777777" w:rsidR="00142F34" w:rsidRDefault="00353792">
            <w:pPr>
              <w:jc w:val="center"/>
              <w:rPr>
                <w:sz w:val="20"/>
                <w:szCs w:val="20"/>
              </w:rPr>
            </w:pPr>
            <w:r>
              <w:rPr>
                <w:rFonts w:ascii="Calibri" w:eastAsia="Calibri" w:hAnsi="Calibri" w:cs="Calibri"/>
                <w:sz w:val="20"/>
                <w:szCs w:val="20"/>
              </w:rPr>
              <w:t>10</w:t>
            </w:r>
          </w:p>
        </w:tc>
        <w:tc>
          <w:tcPr>
            <w:tcW w:w="816" w:type="dxa"/>
            <w:tcBorders>
              <w:top w:val="nil"/>
              <w:left w:val="nil"/>
              <w:bottom w:val="nil"/>
              <w:right w:val="nil"/>
            </w:tcBorders>
            <w:tcMar>
              <w:top w:w="-123" w:type="dxa"/>
              <w:left w:w="-123" w:type="dxa"/>
              <w:bottom w:w="-123" w:type="dxa"/>
              <w:right w:w="-123" w:type="dxa"/>
            </w:tcMar>
            <w:vAlign w:val="bottom"/>
          </w:tcPr>
          <w:p w14:paraId="19724F3E" w14:textId="77777777" w:rsidR="00142F34" w:rsidRDefault="00353792">
            <w:pPr>
              <w:jc w:val="center"/>
              <w:rPr>
                <w:sz w:val="20"/>
                <w:szCs w:val="20"/>
              </w:rPr>
            </w:pPr>
            <w:r>
              <w:rPr>
                <w:rFonts w:ascii="Calibri" w:eastAsia="Calibri" w:hAnsi="Calibri" w:cs="Calibri"/>
                <w:sz w:val="20"/>
                <w:szCs w:val="20"/>
              </w:rPr>
              <w:t>0.086</w:t>
            </w:r>
          </w:p>
        </w:tc>
        <w:tc>
          <w:tcPr>
            <w:tcW w:w="896" w:type="dxa"/>
            <w:tcBorders>
              <w:top w:val="nil"/>
              <w:left w:val="nil"/>
              <w:bottom w:val="nil"/>
              <w:right w:val="nil"/>
            </w:tcBorders>
            <w:tcMar>
              <w:top w:w="-123" w:type="dxa"/>
              <w:left w:w="-123" w:type="dxa"/>
              <w:bottom w:w="-123" w:type="dxa"/>
              <w:right w:w="-123" w:type="dxa"/>
            </w:tcMar>
            <w:vAlign w:val="bottom"/>
          </w:tcPr>
          <w:p w14:paraId="5156C381" w14:textId="77777777" w:rsidR="00142F34" w:rsidRDefault="00353792">
            <w:pPr>
              <w:jc w:val="center"/>
              <w:rPr>
                <w:sz w:val="20"/>
                <w:szCs w:val="20"/>
              </w:rPr>
            </w:pPr>
            <w:r>
              <w:rPr>
                <w:rFonts w:ascii="Calibri" w:eastAsia="Calibri" w:hAnsi="Calibri" w:cs="Calibri"/>
                <w:sz w:val="20"/>
                <w:szCs w:val="20"/>
              </w:rPr>
              <w:t>59.421</w:t>
            </w:r>
          </w:p>
        </w:tc>
      </w:tr>
      <w:tr w:rsidR="00142F34" w14:paraId="4E1AE87C"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2882B0DF"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38C812AF" w14:textId="77777777" w:rsidR="00142F34" w:rsidRDefault="00353792">
            <w:pPr>
              <w:rPr>
                <w:sz w:val="20"/>
                <w:szCs w:val="20"/>
              </w:rPr>
            </w:pPr>
            <w:r>
              <w:rPr>
                <w:rFonts w:ascii="Calibri" w:eastAsia="Calibri" w:hAnsi="Calibri" w:cs="Calibri"/>
                <w:sz w:val="20"/>
                <w:szCs w:val="20"/>
              </w:rPr>
              <w:t xml:space="preserve">South </w:t>
            </w:r>
          </w:p>
        </w:tc>
        <w:tc>
          <w:tcPr>
            <w:tcW w:w="931" w:type="dxa"/>
            <w:tcBorders>
              <w:top w:val="nil"/>
              <w:left w:val="nil"/>
              <w:bottom w:val="nil"/>
              <w:right w:val="nil"/>
            </w:tcBorders>
            <w:tcMar>
              <w:top w:w="-123" w:type="dxa"/>
              <w:left w:w="-123" w:type="dxa"/>
              <w:bottom w:w="-123" w:type="dxa"/>
              <w:right w:w="-123" w:type="dxa"/>
            </w:tcMar>
            <w:vAlign w:val="bottom"/>
          </w:tcPr>
          <w:p w14:paraId="6E819BD6"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7D445FE4"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431FB779"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32CE6A5C" w14:textId="77777777" w:rsidR="00142F34" w:rsidRDefault="00353792">
            <w:pPr>
              <w:jc w:val="center"/>
              <w:rPr>
                <w:sz w:val="20"/>
                <w:szCs w:val="20"/>
              </w:rPr>
            </w:pPr>
            <w:r>
              <w:rPr>
                <w:rFonts w:ascii="Calibri" w:eastAsia="Calibri" w:hAnsi="Calibri" w:cs="Calibri"/>
                <w:sz w:val="20"/>
                <w:szCs w:val="20"/>
              </w:rPr>
              <w:t>0.359</w:t>
            </w:r>
          </w:p>
        </w:tc>
        <w:tc>
          <w:tcPr>
            <w:tcW w:w="1207" w:type="dxa"/>
            <w:tcBorders>
              <w:top w:val="nil"/>
              <w:left w:val="nil"/>
              <w:bottom w:val="nil"/>
              <w:right w:val="nil"/>
            </w:tcBorders>
            <w:tcMar>
              <w:top w:w="-123" w:type="dxa"/>
              <w:left w:w="-123" w:type="dxa"/>
              <w:bottom w:w="-123" w:type="dxa"/>
              <w:right w:w="-123" w:type="dxa"/>
            </w:tcMar>
            <w:vAlign w:val="bottom"/>
          </w:tcPr>
          <w:p w14:paraId="33D31740" w14:textId="77777777" w:rsidR="00142F34" w:rsidRDefault="00353792">
            <w:pPr>
              <w:jc w:val="center"/>
              <w:rPr>
                <w:sz w:val="20"/>
                <w:szCs w:val="20"/>
              </w:rPr>
            </w:pPr>
            <w:r>
              <w:rPr>
                <w:rFonts w:ascii="Calibri" w:eastAsia="Calibri" w:hAnsi="Calibri" w:cs="Calibri"/>
                <w:sz w:val="20"/>
                <w:szCs w:val="20"/>
              </w:rPr>
              <w:t>0.508</w:t>
            </w:r>
          </w:p>
        </w:tc>
        <w:tc>
          <w:tcPr>
            <w:tcW w:w="885" w:type="dxa"/>
            <w:tcBorders>
              <w:top w:val="nil"/>
              <w:left w:val="nil"/>
              <w:bottom w:val="nil"/>
              <w:right w:val="nil"/>
            </w:tcBorders>
            <w:tcMar>
              <w:top w:w="-123" w:type="dxa"/>
              <w:left w:w="-123" w:type="dxa"/>
              <w:bottom w:w="-123" w:type="dxa"/>
              <w:right w:w="-123" w:type="dxa"/>
            </w:tcMar>
            <w:vAlign w:val="bottom"/>
          </w:tcPr>
          <w:p w14:paraId="442FC532" w14:textId="77777777" w:rsidR="00142F34" w:rsidRDefault="00353792">
            <w:pPr>
              <w:jc w:val="center"/>
              <w:rPr>
                <w:sz w:val="20"/>
                <w:szCs w:val="20"/>
              </w:rPr>
            </w:pPr>
            <w:r>
              <w:rPr>
                <w:rFonts w:ascii="Calibri" w:eastAsia="Calibri" w:hAnsi="Calibri" w:cs="Calibri"/>
                <w:sz w:val="20"/>
                <w:szCs w:val="20"/>
              </w:rPr>
              <w:t>0.48</w:t>
            </w:r>
          </w:p>
        </w:tc>
        <w:tc>
          <w:tcPr>
            <w:tcW w:w="965" w:type="dxa"/>
            <w:tcBorders>
              <w:top w:val="nil"/>
              <w:left w:val="nil"/>
              <w:bottom w:val="nil"/>
              <w:right w:val="nil"/>
            </w:tcBorders>
            <w:tcMar>
              <w:top w:w="-123" w:type="dxa"/>
              <w:left w:w="-123" w:type="dxa"/>
              <w:bottom w:w="-123" w:type="dxa"/>
              <w:right w:w="-123" w:type="dxa"/>
            </w:tcMar>
            <w:vAlign w:val="bottom"/>
          </w:tcPr>
          <w:p w14:paraId="77ACEBEC" w14:textId="77777777" w:rsidR="00142F34" w:rsidRDefault="00353792">
            <w:pPr>
              <w:jc w:val="center"/>
              <w:rPr>
                <w:sz w:val="20"/>
                <w:szCs w:val="20"/>
              </w:rPr>
            </w:pPr>
            <w:r>
              <w:rPr>
                <w:rFonts w:ascii="Calibri" w:eastAsia="Calibri" w:hAnsi="Calibri" w:cs="Calibri"/>
                <w:sz w:val="20"/>
                <w:szCs w:val="20"/>
              </w:rPr>
              <w:t>-0.637</w:t>
            </w:r>
          </w:p>
        </w:tc>
        <w:tc>
          <w:tcPr>
            <w:tcW w:w="977" w:type="dxa"/>
            <w:tcBorders>
              <w:top w:val="nil"/>
              <w:left w:val="nil"/>
              <w:bottom w:val="nil"/>
              <w:right w:val="nil"/>
            </w:tcBorders>
            <w:tcMar>
              <w:top w:w="-123" w:type="dxa"/>
              <w:left w:w="-123" w:type="dxa"/>
              <w:bottom w:w="-123" w:type="dxa"/>
              <w:right w:w="-123" w:type="dxa"/>
            </w:tcMar>
            <w:vAlign w:val="bottom"/>
          </w:tcPr>
          <w:p w14:paraId="3FE3B7FE" w14:textId="77777777" w:rsidR="00142F34" w:rsidRDefault="00353792">
            <w:pPr>
              <w:jc w:val="center"/>
              <w:rPr>
                <w:sz w:val="20"/>
                <w:szCs w:val="20"/>
              </w:rPr>
            </w:pPr>
            <w:r>
              <w:rPr>
                <w:rFonts w:ascii="Calibri" w:eastAsia="Calibri" w:hAnsi="Calibri" w:cs="Calibri"/>
                <w:sz w:val="20"/>
                <w:szCs w:val="20"/>
              </w:rPr>
              <w:t>1.355</w:t>
            </w:r>
          </w:p>
        </w:tc>
        <w:tc>
          <w:tcPr>
            <w:tcW w:w="954" w:type="dxa"/>
            <w:tcBorders>
              <w:top w:val="nil"/>
              <w:left w:val="nil"/>
              <w:bottom w:val="nil"/>
              <w:right w:val="nil"/>
            </w:tcBorders>
            <w:tcMar>
              <w:top w:w="-123" w:type="dxa"/>
              <w:left w:w="-123" w:type="dxa"/>
              <w:bottom w:w="-123" w:type="dxa"/>
              <w:right w:w="-123" w:type="dxa"/>
            </w:tcMar>
            <w:vAlign w:val="bottom"/>
          </w:tcPr>
          <w:p w14:paraId="1E165D79" w14:textId="77777777" w:rsidR="00142F34" w:rsidRDefault="00353792">
            <w:pPr>
              <w:jc w:val="center"/>
              <w:rPr>
                <w:sz w:val="20"/>
                <w:szCs w:val="20"/>
              </w:rPr>
            </w:pPr>
            <w:r>
              <w:rPr>
                <w:rFonts w:ascii="Calibri" w:eastAsia="Calibri" w:hAnsi="Calibri" w:cs="Calibri"/>
                <w:sz w:val="20"/>
                <w:szCs w:val="20"/>
              </w:rPr>
              <w:t>5</w:t>
            </w:r>
          </w:p>
        </w:tc>
        <w:tc>
          <w:tcPr>
            <w:tcW w:w="816" w:type="dxa"/>
            <w:tcBorders>
              <w:top w:val="nil"/>
              <w:left w:val="nil"/>
              <w:bottom w:val="nil"/>
              <w:right w:val="nil"/>
            </w:tcBorders>
            <w:tcMar>
              <w:top w:w="-123" w:type="dxa"/>
              <w:left w:w="-123" w:type="dxa"/>
              <w:bottom w:w="-123" w:type="dxa"/>
              <w:right w:w="-123" w:type="dxa"/>
            </w:tcMar>
            <w:vAlign w:val="bottom"/>
          </w:tcPr>
          <w:p w14:paraId="5B0CA866" w14:textId="77777777" w:rsidR="00142F34" w:rsidRDefault="00353792">
            <w:pPr>
              <w:jc w:val="center"/>
              <w:rPr>
                <w:sz w:val="20"/>
                <w:szCs w:val="20"/>
              </w:rPr>
            </w:pPr>
            <w:r>
              <w:rPr>
                <w:rFonts w:ascii="Calibri" w:eastAsia="Calibri" w:hAnsi="Calibri" w:cs="Calibri"/>
                <w:sz w:val="20"/>
                <w:szCs w:val="20"/>
              </w:rPr>
              <w:t>1.132</w:t>
            </w:r>
          </w:p>
        </w:tc>
        <w:tc>
          <w:tcPr>
            <w:tcW w:w="896" w:type="dxa"/>
            <w:tcBorders>
              <w:top w:val="nil"/>
              <w:left w:val="nil"/>
              <w:bottom w:val="nil"/>
              <w:right w:val="nil"/>
            </w:tcBorders>
            <w:tcMar>
              <w:top w:w="-123" w:type="dxa"/>
              <w:left w:w="-123" w:type="dxa"/>
              <w:bottom w:w="-123" w:type="dxa"/>
              <w:right w:w="-123" w:type="dxa"/>
            </w:tcMar>
            <w:vAlign w:val="bottom"/>
          </w:tcPr>
          <w:p w14:paraId="0FA528CD" w14:textId="77777777" w:rsidR="00142F34" w:rsidRDefault="00353792">
            <w:pPr>
              <w:jc w:val="center"/>
              <w:rPr>
                <w:sz w:val="20"/>
                <w:szCs w:val="20"/>
              </w:rPr>
            </w:pPr>
            <w:r>
              <w:rPr>
                <w:rFonts w:ascii="Calibri" w:eastAsia="Calibri" w:hAnsi="Calibri" w:cs="Calibri"/>
                <w:sz w:val="20"/>
                <w:szCs w:val="20"/>
              </w:rPr>
              <w:t>41.364</w:t>
            </w:r>
          </w:p>
        </w:tc>
      </w:tr>
      <w:tr w:rsidR="00142F34" w14:paraId="7D4B0F92"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7955B6BC"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68503465" w14:textId="77777777" w:rsidR="00142F34" w:rsidRDefault="00353792">
            <w:pPr>
              <w:rPr>
                <w:sz w:val="20"/>
                <w:szCs w:val="20"/>
              </w:rPr>
            </w:pPr>
            <w:r>
              <w:rPr>
                <w:rFonts w:ascii="Calibri" w:eastAsia="Calibri" w:hAnsi="Calibri" w:cs="Calibri"/>
                <w:sz w:val="20"/>
                <w:szCs w:val="20"/>
              </w:rPr>
              <w:t xml:space="preserve">South </w:t>
            </w:r>
          </w:p>
        </w:tc>
        <w:tc>
          <w:tcPr>
            <w:tcW w:w="931" w:type="dxa"/>
            <w:tcBorders>
              <w:top w:val="nil"/>
              <w:left w:val="nil"/>
              <w:bottom w:val="nil"/>
              <w:right w:val="nil"/>
            </w:tcBorders>
            <w:tcMar>
              <w:top w:w="-123" w:type="dxa"/>
              <w:left w:w="-123" w:type="dxa"/>
              <w:bottom w:w="-123" w:type="dxa"/>
              <w:right w:w="-123" w:type="dxa"/>
            </w:tcMar>
            <w:vAlign w:val="bottom"/>
          </w:tcPr>
          <w:p w14:paraId="67F6E852"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063B85A2"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34824449"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04827359" w14:textId="77777777" w:rsidR="00142F34" w:rsidRDefault="00353792">
            <w:pPr>
              <w:jc w:val="center"/>
              <w:rPr>
                <w:sz w:val="20"/>
                <w:szCs w:val="20"/>
              </w:rPr>
            </w:pPr>
            <w:r>
              <w:rPr>
                <w:rFonts w:ascii="Calibri" w:eastAsia="Calibri" w:hAnsi="Calibri" w:cs="Calibri"/>
                <w:sz w:val="20"/>
                <w:szCs w:val="20"/>
              </w:rPr>
              <w:t>0.539</w:t>
            </w:r>
          </w:p>
        </w:tc>
        <w:tc>
          <w:tcPr>
            <w:tcW w:w="1207" w:type="dxa"/>
            <w:tcBorders>
              <w:top w:val="nil"/>
              <w:left w:val="nil"/>
              <w:bottom w:val="nil"/>
              <w:right w:val="nil"/>
            </w:tcBorders>
            <w:tcMar>
              <w:top w:w="-123" w:type="dxa"/>
              <w:left w:w="-123" w:type="dxa"/>
              <w:bottom w:w="-123" w:type="dxa"/>
              <w:right w:w="-123" w:type="dxa"/>
            </w:tcMar>
            <w:vAlign w:val="bottom"/>
          </w:tcPr>
          <w:p w14:paraId="1B8FD41B" w14:textId="77777777" w:rsidR="00142F34" w:rsidRDefault="00353792">
            <w:pPr>
              <w:jc w:val="center"/>
              <w:rPr>
                <w:sz w:val="20"/>
                <w:szCs w:val="20"/>
              </w:rPr>
            </w:pPr>
            <w:r>
              <w:rPr>
                <w:rFonts w:ascii="Calibri" w:eastAsia="Calibri" w:hAnsi="Calibri" w:cs="Calibri"/>
                <w:sz w:val="20"/>
                <w:szCs w:val="20"/>
              </w:rPr>
              <w:t>0.246</w:t>
            </w:r>
          </w:p>
        </w:tc>
        <w:tc>
          <w:tcPr>
            <w:tcW w:w="885" w:type="dxa"/>
            <w:tcBorders>
              <w:top w:val="nil"/>
              <w:left w:val="nil"/>
              <w:bottom w:val="nil"/>
              <w:right w:val="nil"/>
            </w:tcBorders>
            <w:tcMar>
              <w:top w:w="-123" w:type="dxa"/>
              <w:left w:w="-123" w:type="dxa"/>
              <w:bottom w:w="-123" w:type="dxa"/>
              <w:right w:w="-123" w:type="dxa"/>
            </w:tcMar>
            <w:vAlign w:val="bottom"/>
          </w:tcPr>
          <w:p w14:paraId="77C8E12D" w14:textId="77777777" w:rsidR="00142F34" w:rsidRDefault="00353792">
            <w:pPr>
              <w:jc w:val="center"/>
              <w:rPr>
                <w:color w:val="FF0000"/>
                <w:sz w:val="20"/>
                <w:szCs w:val="20"/>
              </w:rPr>
            </w:pPr>
            <w:r>
              <w:rPr>
                <w:rFonts w:ascii="Calibri" w:eastAsia="Calibri" w:hAnsi="Calibri" w:cs="Calibri"/>
                <w:color w:val="FF0000"/>
                <w:sz w:val="20"/>
                <w:szCs w:val="20"/>
              </w:rPr>
              <w:t>0.028</w:t>
            </w:r>
          </w:p>
        </w:tc>
        <w:tc>
          <w:tcPr>
            <w:tcW w:w="965" w:type="dxa"/>
            <w:tcBorders>
              <w:top w:val="nil"/>
              <w:left w:val="nil"/>
              <w:bottom w:val="nil"/>
              <w:right w:val="nil"/>
            </w:tcBorders>
            <w:tcMar>
              <w:top w:w="-123" w:type="dxa"/>
              <w:left w:w="-123" w:type="dxa"/>
              <w:bottom w:w="-123" w:type="dxa"/>
              <w:right w:w="-123" w:type="dxa"/>
            </w:tcMar>
            <w:vAlign w:val="bottom"/>
          </w:tcPr>
          <w:p w14:paraId="70738596" w14:textId="77777777" w:rsidR="00142F34" w:rsidRDefault="00353792">
            <w:pPr>
              <w:jc w:val="center"/>
              <w:rPr>
                <w:sz w:val="20"/>
                <w:szCs w:val="20"/>
              </w:rPr>
            </w:pPr>
            <w:r>
              <w:rPr>
                <w:rFonts w:ascii="Calibri" w:eastAsia="Calibri" w:hAnsi="Calibri" w:cs="Calibri"/>
                <w:sz w:val="20"/>
                <w:szCs w:val="20"/>
              </w:rPr>
              <w:t>0.057</w:t>
            </w:r>
          </w:p>
        </w:tc>
        <w:tc>
          <w:tcPr>
            <w:tcW w:w="977" w:type="dxa"/>
            <w:tcBorders>
              <w:top w:val="nil"/>
              <w:left w:val="nil"/>
              <w:bottom w:val="nil"/>
              <w:right w:val="nil"/>
            </w:tcBorders>
            <w:tcMar>
              <w:top w:w="-123" w:type="dxa"/>
              <w:left w:w="-123" w:type="dxa"/>
              <w:bottom w:w="-123" w:type="dxa"/>
              <w:right w:w="-123" w:type="dxa"/>
            </w:tcMar>
            <w:vAlign w:val="bottom"/>
          </w:tcPr>
          <w:p w14:paraId="1AD8D0A4" w14:textId="77777777" w:rsidR="00142F34" w:rsidRDefault="00353792">
            <w:pPr>
              <w:jc w:val="center"/>
              <w:rPr>
                <w:sz w:val="20"/>
                <w:szCs w:val="20"/>
              </w:rPr>
            </w:pPr>
            <w:r>
              <w:rPr>
                <w:rFonts w:ascii="Calibri" w:eastAsia="Calibri" w:hAnsi="Calibri" w:cs="Calibri"/>
                <w:sz w:val="20"/>
                <w:szCs w:val="20"/>
              </w:rPr>
              <w:t>1.02</w:t>
            </w:r>
          </w:p>
        </w:tc>
        <w:tc>
          <w:tcPr>
            <w:tcW w:w="954" w:type="dxa"/>
            <w:tcBorders>
              <w:top w:val="nil"/>
              <w:left w:val="nil"/>
              <w:bottom w:val="nil"/>
              <w:right w:val="nil"/>
            </w:tcBorders>
            <w:tcMar>
              <w:top w:w="-123" w:type="dxa"/>
              <w:left w:w="-123" w:type="dxa"/>
              <w:bottom w:w="-123" w:type="dxa"/>
              <w:right w:w="-123" w:type="dxa"/>
            </w:tcMar>
            <w:vAlign w:val="bottom"/>
          </w:tcPr>
          <w:p w14:paraId="0AC8F4E1" w14:textId="77777777" w:rsidR="00142F34" w:rsidRDefault="00353792">
            <w:pPr>
              <w:jc w:val="center"/>
              <w:rPr>
                <w:sz w:val="20"/>
                <w:szCs w:val="20"/>
              </w:rPr>
            </w:pPr>
            <w:r>
              <w:rPr>
                <w:rFonts w:ascii="Calibri" w:eastAsia="Calibri" w:hAnsi="Calibri" w:cs="Calibri"/>
                <w:sz w:val="20"/>
                <w:szCs w:val="20"/>
              </w:rPr>
              <w:t>20</w:t>
            </w:r>
          </w:p>
        </w:tc>
        <w:tc>
          <w:tcPr>
            <w:tcW w:w="816" w:type="dxa"/>
            <w:tcBorders>
              <w:top w:val="nil"/>
              <w:left w:val="nil"/>
              <w:bottom w:val="nil"/>
              <w:right w:val="nil"/>
            </w:tcBorders>
            <w:tcMar>
              <w:top w:w="-123" w:type="dxa"/>
              <w:left w:w="-123" w:type="dxa"/>
              <w:bottom w:w="-123" w:type="dxa"/>
              <w:right w:w="-123" w:type="dxa"/>
            </w:tcMar>
            <w:vAlign w:val="bottom"/>
          </w:tcPr>
          <w:p w14:paraId="5A671249" w14:textId="77777777" w:rsidR="00142F34" w:rsidRDefault="00353792">
            <w:pPr>
              <w:jc w:val="center"/>
              <w:rPr>
                <w:sz w:val="20"/>
                <w:szCs w:val="20"/>
              </w:rPr>
            </w:pPr>
            <w:r>
              <w:rPr>
                <w:rFonts w:ascii="Calibri" w:eastAsia="Calibri" w:hAnsi="Calibri" w:cs="Calibri"/>
                <w:sz w:val="20"/>
                <w:szCs w:val="20"/>
              </w:rPr>
              <w:t>0.969</w:t>
            </w:r>
          </w:p>
        </w:tc>
        <w:tc>
          <w:tcPr>
            <w:tcW w:w="896" w:type="dxa"/>
            <w:tcBorders>
              <w:top w:val="nil"/>
              <w:left w:val="nil"/>
              <w:bottom w:val="nil"/>
              <w:right w:val="nil"/>
            </w:tcBorders>
            <w:tcMar>
              <w:top w:w="-123" w:type="dxa"/>
              <w:left w:w="-123" w:type="dxa"/>
              <w:bottom w:w="-123" w:type="dxa"/>
              <w:right w:w="-123" w:type="dxa"/>
            </w:tcMar>
            <w:vAlign w:val="bottom"/>
          </w:tcPr>
          <w:p w14:paraId="3F355D5A" w14:textId="77777777" w:rsidR="00142F34" w:rsidRDefault="00353792">
            <w:pPr>
              <w:jc w:val="center"/>
              <w:rPr>
                <w:sz w:val="20"/>
                <w:szCs w:val="20"/>
              </w:rPr>
            </w:pPr>
            <w:r>
              <w:rPr>
                <w:rFonts w:ascii="Calibri" w:eastAsia="Calibri" w:hAnsi="Calibri" w:cs="Calibri"/>
                <w:sz w:val="20"/>
                <w:szCs w:val="20"/>
              </w:rPr>
              <w:t>450.915</w:t>
            </w:r>
          </w:p>
        </w:tc>
      </w:tr>
      <w:tr w:rsidR="00142F34" w14:paraId="0989ACE2"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43A157FD"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1FB959CE" w14:textId="77777777" w:rsidR="00142F34" w:rsidRDefault="00353792">
            <w:pPr>
              <w:rPr>
                <w:sz w:val="20"/>
                <w:szCs w:val="20"/>
              </w:rPr>
            </w:pPr>
            <w:r>
              <w:rPr>
                <w:rFonts w:ascii="Calibri" w:eastAsia="Calibri" w:hAnsi="Calibri" w:cs="Calibri"/>
                <w:sz w:val="20"/>
                <w:szCs w:val="20"/>
              </w:rPr>
              <w:t xml:space="preserve">South </w:t>
            </w:r>
          </w:p>
        </w:tc>
        <w:tc>
          <w:tcPr>
            <w:tcW w:w="931" w:type="dxa"/>
            <w:tcBorders>
              <w:top w:val="nil"/>
              <w:left w:val="nil"/>
              <w:bottom w:val="nil"/>
              <w:right w:val="nil"/>
            </w:tcBorders>
            <w:tcMar>
              <w:top w:w="-123" w:type="dxa"/>
              <w:left w:w="-123" w:type="dxa"/>
              <w:bottom w:w="-123" w:type="dxa"/>
              <w:right w:w="-123" w:type="dxa"/>
            </w:tcMar>
            <w:vAlign w:val="bottom"/>
          </w:tcPr>
          <w:p w14:paraId="24B705F6"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1C6C64D8"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056567F9"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1E526319" w14:textId="77777777" w:rsidR="00142F34" w:rsidRDefault="00353792">
            <w:pPr>
              <w:jc w:val="center"/>
              <w:rPr>
                <w:sz w:val="20"/>
                <w:szCs w:val="20"/>
              </w:rPr>
            </w:pPr>
            <w:r>
              <w:rPr>
                <w:rFonts w:ascii="Calibri" w:eastAsia="Calibri" w:hAnsi="Calibri" w:cs="Calibri"/>
                <w:sz w:val="20"/>
                <w:szCs w:val="20"/>
              </w:rPr>
              <w:t>-0.289</w:t>
            </w:r>
          </w:p>
        </w:tc>
        <w:tc>
          <w:tcPr>
            <w:tcW w:w="1207" w:type="dxa"/>
            <w:tcBorders>
              <w:top w:val="nil"/>
              <w:left w:val="nil"/>
              <w:bottom w:val="nil"/>
              <w:right w:val="nil"/>
            </w:tcBorders>
            <w:tcMar>
              <w:top w:w="-123" w:type="dxa"/>
              <w:left w:w="-123" w:type="dxa"/>
              <w:bottom w:w="-123" w:type="dxa"/>
              <w:right w:w="-123" w:type="dxa"/>
            </w:tcMar>
            <w:vAlign w:val="bottom"/>
          </w:tcPr>
          <w:p w14:paraId="59B06CEE" w14:textId="77777777" w:rsidR="00142F34" w:rsidRDefault="00353792">
            <w:pPr>
              <w:jc w:val="center"/>
              <w:rPr>
                <w:sz w:val="20"/>
                <w:szCs w:val="20"/>
              </w:rPr>
            </w:pPr>
            <w:r>
              <w:rPr>
                <w:rFonts w:ascii="Calibri" w:eastAsia="Calibri" w:hAnsi="Calibri" w:cs="Calibri"/>
                <w:sz w:val="20"/>
                <w:szCs w:val="20"/>
              </w:rPr>
              <w:t>0.534</w:t>
            </w:r>
          </w:p>
        </w:tc>
        <w:tc>
          <w:tcPr>
            <w:tcW w:w="885" w:type="dxa"/>
            <w:tcBorders>
              <w:top w:val="nil"/>
              <w:left w:val="nil"/>
              <w:bottom w:val="nil"/>
              <w:right w:val="nil"/>
            </w:tcBorders>
            <w:tcMar>
              <w:top w:w="-123" w:type="dxa"/>
              <w:left w:w="-123" w:type="dxa"/>
              <w:bottom w:w="-123" w:type="dxa"/>
              <w:right w:w="-123" w:type="dxa"/>
            </w:tcMar>
            <w:vAlign w:val="bottom"/>
          </w:tcPr>
          <w:p w14:paraId="604FBECD" w14:textId="77777777" w:rsidR="00142F34" w:rsidRDefault="00353792">
            <w:pPr>
              <w:jc w:val="center"/>
              <w:rPr>
                <w:sz w:val="20"/>
                <w:szCs w:val="20"/>
              </w:rPr>
            </w:pPr>
            <w:r>
              <w:rPr>
                <w:rFonts w:ascii="Calibri" w:eastAsia="Calibri" w:hAnsi="Calibri" w:cs="Calibri"/>
                <w:sz w:val="20"/>
                <w:szCs w:val="20"/>
              </w:rPr>
              <w:t>0.588</w:t>
            </w:r>
          </w:p>
        </w:tc>
        <w:tc>
          <w:tcPr>
            <w:tcW w:w="965" w:type="dxa"/>
            <w:tcBorders>
              <w:top w:val="nil"/>
              <w:left w:val="nil"/>
              <w:bottom w:val="nil"/>
              <w:right w:val="nil"/>
            </w:tcBorders>
            <w:tcMar>
              <w:top w:w="-123" w:type="dxa"/>
              <w:left w:w="-123" w:type="dxa"/>
              <w:bottom w:w="-123" w:type="dxa"/>
              <w:right w:w="-123" w:type="dxa"/>
            </w:tcMar>
            <w:vAlign w:val="bottom"/>
          </w:tcPr>
          <w:p w14:paraId="6E579E3A" w14:textId="77777777" w:rsidR="00142F34" w:rsidRDefault="00353792">
            <w:pPr>
              <w:jc w:val="center"/>
              <w:rPr>
                <w:sz w:val="20"/>
                <w:szCs w:val="20"/>
              </w:rPr>
            </w:pPr>
            <w:r>
              <w:rPr>
                <w:rFonts w:ascii="Calibri" w:eastAsia="Calibri" w:hAnsi="Calibri" w:cs="Calibri"/>
                <w:sz w:val="20"/>
                <w:szCs w:val="20"/>
              </w:rPr>
              <w:t>-1.337</w:t>
            </w:r>
          </w:p>
        </w:tc>
        <w:tc>
          <w:tcPr>
            <w:tcW w:w="977" w:type="dxa"/>
            <w:tcBorders>
              <w:top w:val="nil"/>
              <w:left w:val="nil"/>
              <w:bottom w:val="nil"/>
              <w:right w:val="nil"/>
            </w:tcBorders>
            <w:tcMar>
              <w:top w:w="-123" w:type="dxa"/>
              <w:left w:w="-123" w:type="dxa"/>
              <w:bottom w:w="-123" w:type="dxa"/>
              <w:right w:w="-123" w:type="dxa"/>
            </w:tcMar>
            <w:vAlign w:val="bottom"/>
          </w:tcPr>
          <w:p w14:paraId="325E1C85" w14:textId="77777777" w:rsidR="00142F34" w:rsidRDefault="00353792">
            <w:pPr>
              <w:jc w:val="center"/>
              <w:rPr>
                <w:sz w:val="20"/>
                <w:szCs w:val="20"/>
              </w:rPr>
            </w:pPr>
            <w:r>
              <w:rPr>
                <w:rFonts w:ascii="Calibri" w:eastAsia="Calibri" w:hAnsi="Calibri" w:cs="Calibri"/>
                <w:sz w:val="20"/>
                <w:szCs w:val="20"/>
              </w:rPr>
              <w:t>0.758</w:t>
            </w:r>
          </w:p>
        </w:tc>
        <w:tc>
          <w:tcPr>
            <w:tcW w:w="954" w:type="dxa"/>
            <w:tcBorders>
              <w:top w:val="nil"/>
              <w:left w:val="nil"/>
              <w:bottom w:val="nil"/>
              <w:right w:val="nil"/>
            </w:tcBorders>
            <w:tcMar>
              <w:top w:w="-123" w:type="dxa"/>
              <w:left w:w="-123" w:type="dxa"/>
              <w:bottom w:w="-123" w:type="dxa"/>
              <w:right w:w="-123" w:type="dxa"/>
            </w:tcMar>
            <w:vAlign w:val="bottom"/>
          </w:tcPr>
          <w:p w14:paraId="5F78E11F" w14:textId="77777777" w:rsidR="00142F34" w:rsidRDefault="00353792">
            <w:pPr>
              <w:jc w:val="center"/>
              <w:rPr>
                <w:sz w:val="20"/>
                <w:szCs w:val="20"/>
              </w:rPr>
            </w:pPr>
            <w:r>
              <w:rPr>
                <w:rFonts w:ascii="Calibri" w:eastAsia="Calibri" w:hAnsi="Calibri" w:cs="Calibri"/>
                <w:sz w:val="20"/>
                <w:szCs w:val="20"/>
              </w:rPr>
              <w:t>5</w:t>
            </w:r>
          </w:p>
        </w:tc>
        <w:tc>
          <w:tcPr>
            <w:tcW w:w="816" w:type="dxa"/>
            <w:tcBorders>
              <w:top w:val="nil"/>
              <w:left w:val="nil"/>
              <w:bottom w:val="nil"/>
              <w:right w:val="nil"/>
            </w:tcBorders>
            <w:tcMar>
              <w:top w:w="-123" w:type="dxa"/>
              <w:left w:w="-123" w:type="dxa"/>
              <w:bottom w:w="-123" w:type="dxa"/>
              <w:right w:w="-123" w:type="dxa"/>
            </w:tcMar>
            <w:vAlign w:val="bottom"/>
          </w:tcPr>
          <w:p w14:paraId="3B61550D" w14:textId="77777777" w:rsidR="00142F34" w:rsidRDefault="00353792">
            <w:pPr>
              <w:jc w:val="center"/>
              <w:rPr>
                <w:sz w:val="20"/>
                <w:szCs w:val="20"/>
              </w:rPr>
            </w:pPr>
            <w:r>
              <w:rPr>
                <w:rFonts w:ascii="Calibri" w:eastAsia="Calibri" w:hAnsi="Calibri" w:cs="Calibri"/>
                <w:sz w:val="20"/>
                <w:szCs w:val="20"/>
              </w:rPr>
              <w:t>1.289</w:t>
            </w:r>
          </w:p>
        </w:tc>
        <w:tc>
          <w:tcPr>
            <w:tcW w:w="896" w:type="dxa"/>
            <w:tcBorders>
              <w:top w:val="nil"/>
              <w:left w:val="nil"/>
              <w:bottom w:val="nil"/>
              <w:right w:val="nil"/>
            </w:tcBorders>
            <w:tcMar>
              <w:top w:w="-123" w:type="dxa"/>
              <w:left w:w="-123" w:type="dxa"/>
              <w:bottom w:w="-123" w:type="dxa"/>
              <w:right w:w="-123" w:type="dxa"/>
            </w:tcMar>
            <w:vAlign w:val="bottom"/>
          </w:tcPr>
          <w:p w14:paraId="2008B80E" w14:textId="77777777" w:rsidR="00142F34" w:rsidRDefault="00353792">
            <w:pPr>
              <w:jc w:val="center"/>
              <w:rPr>
                <w:sz w:val="20"/>
                <w:szCs w:val="20"/>
              </w:rPr>
            </w:pPr>
            <w:r>
              <w:rPr>
                <w:rFonts w:ascii="Calibri" w:eastAsia="Calibri" w:hAnsi="Calibri" w:cs="Calibri"/>
                <w:sz w:val="20"/>
                <w:szCs w:val="20"/>
              </w:rPr>
              <w:t>27.991</w:t>
            </w:r>
          </w:p>
        </w:tc>
      </w:tr>
      <w:tr w:rsidR="00142F34" w14:paraId="5409202C"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01BA0BA2" w14:textId="77777777" w:rsidR="00142F34" w:rsidRDefault="00353792">
            <w:pPr>
              <w:rPr>
                <w:sz w:val="20"/>
                <w:szCs w:val="20"/>
              </w:rPr>
            </w:pPr>
            <w:r>
              <w:rPr>
                <w:rFonts w:ascii="Calibri" w:eastAsia="Calibri" w:hAnsi="Calibri" w:cs="Calibri"/>
                <w:sz w:val="20"/>
                <w:szCs w:val="20"/>
              </w:rPr>
              <w:t>Kelp forest</w:t>
            </w:r>
          </w:p>
        </w:tc>
        <w:tc>
          <w:tcPr>
            <w:tcW w:w="1172" w:type="dxa"/>
            <w:tcBorders>
              <w:top w:val="nil"/>
              <w:left w:val="nil"/>
              <w:bottom w:val="nil"/>
              <w:right w:val="nil"/>
            </w:tcBorders>
            <w:tcMar>
              <w:top w:w="-123" w:type="dxa"/>
              <w:left w:w="-123" w:type="dxa"/>
              <w:bottom w:w="-123" w:type="dxa"/>
              <w:right w:w="-123" w:type="dxa"/>
            </w:tcMar>
            <w:vAlign w:val="bottom"/>
          </w:tcPr>
          <w:p w14:paraId="595CFBCC" w14:textId="77777777" w:rsidR="00142F34" w:rsidRDefault="00353792">
            <w:pPr>
              <w:rPr>
                <w:sz w:val="20"/>
                <w:szCs w:val="20"/>
              </w:rPr>
            </w:pPr>
            <w:r>
              <w:rPr>
                <w:rFonts w:ascii="Calibri" w:eastAsia="Calibri" w:hAnsi="Calibri" w:cs="Calibri"/>
                <w:sz w:val="20"/>
                <w:szCs w:val="20"/>
              </w:rPr>
              <w:t xml:space="preserve">South </w:t>
            </w:r>
          </w:p>
        </w:tc>
        <w:tc>
          <w:tcPr>
            <w:tcW w:w="931" w:type="dxa"/>
            <w:tcBorders>
              <w:top w:val="nil"/>
              <w:left w:val="nil"/>
              <w:bottom w:val="nil"/>
              <w:right w:val="nil"/>
            </w:tcBorders>
            <w:tcMar>
              <w:top w:w="-123" w:type="dxa"/>
              <w:left w:w="-123" w:type="dxa"/>
              <w:bottom w:w="-123" w:type="dxa"/>
              <w:right w:w="-123" w:type="dxa"/>
            </w:tcMar>
            <w:vAlign w:val="bottom"/>
          </w:tcPr>
          <w:p w14:paraId="5F34B8EC"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04A7113A"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184C893B"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4B3967E3" w14:textId="77777777" w:rsidR="00142F34" w:rsidRDefault="00353792">
            <w:pPr>
              <w:jc w:val="center"/>
              <w:rPr>
                <w:sz w:val="20"/>
                <w:szCs w:val="20"/>
              </w:rPr>
            </w:pPr>
            <w:r>
              <w:rPr>
                <w:rFonts w:ascii="Calibri" w:eastAsia="Calibri" w:hAnsi="Calibri" w:cs="Calibri"/>
                <w:sz w:val="20"/>
                <w:szCs w:val="20"/>
              </w:rPr>
              <w:t>0.078</w:t>
            </w:r>
          </w:p>
        </w:tc>
        <w:tc>
          <w:tcPr>
            <w:tcW w:w="1207" w:type="dxa"/>
            <w:tcBorders>
              <w:top w:val="nil"/>
              <w:left w:val="nil"/>
              <w:bottom w:val="nil"/>
              <w:right w:val="nil"/>
            </w:tcBorders>
            <w:tcMar>
              <w:top w:w="-123" w:type="dxa"/>
              <w:left w:w="-123" w:type="dxa"/>
              <w:bottom w:w="-123" w:type="dxa"/>
              <w:right w:w="-123" w:type="dxa"/>
            </w:tcMar>
            <w:vAlign w:val="bottom"/>
          </w:tcPr>
          <w:p w14:paraId="745345EE" w14:textId="77777777" w:rsidR="00142F34" w:rsidRDefault="00353792">
            <w:pPr>
              <w:jc w:val="center"/>
              <w:rPr>
                <w:sz w:val="20"/>
                <w:szCs w:val="20"/>
              </w:rPr>
            </w:pPr>
            <w:r>
              <w:rPr>
                <w:rFonts w:ascii="Calibri" w:eastAsia="Calibri" w:hAnsi="Calibri" w:cs="Calibri"/>
                <w:sz w:val="20"/>
                <w:szCs w:val="20"/>
              </w:rPr>
              <w:t>0.223</w:t>
            </w:r>
          </w:p>
        </w:tc>
        <w:tc>
          <w:tcPr>
            <w:tcW w:w="885" w:type="dxa"/>
            <w:tcBorders>
              <w:top w:val="nil"/>
              <w:left w:val="nil"/>
              <w:bottom w:val="nil"/>
              <w:right w:val="nil"/>
            </w:tcBorders>
            <w:tcMar>
              <w:top w:w="-123" w:type="dxa"/>
              <w:left w:w="-123" w:type="dxa"/>
              <w:bottom w:w="-123" w:type="dxa"/>
              <w:right w:w="-123" w:type="dxa"/>
            </w:tcMar>
            <w:vAlign w:val="bottom"/>
          </w:tcPr>
          <w:p w14:paraId="39AEACD4" w14:textId="77777777" w:rsidR="00142F34" w:rsidRDefault="00353792">
            <w:pPr>
              <w:jc w:val="center"/>
              <w:rPr>
                <w:sz w:val="20"/>
                <w:szCs w:val="20"/>
              </w:rPr>
            </w:pPr>
            <w:r>
              <w:rPr>
                <w:rFonts w:ascii="Calibri" w:eastAsia="Calibri" w:hAnsi="Calibri" w:cs="Calibri"/>
                <w:sz w:val="20"/>
                <w:szCs w:val="20"/>
              </w:rPr>
              <w:t>0.725</w:t>
            </w:r>
          </w:p>
        </w:tc>
        <w:tc>
          <w:tcPr>
            <w:tcW w:w="965" w:type="dxa"/>
            <w:tcBorders>
              <w:top w:val="nil"/>
              <w:left w:val="nil"/>
              <w:bottom w:val="nil"/>
              <w:right w:val="nil"/>
            </w:tcBorders>
            <w:tcMar>
              <w:top w:w="-123" w:type="dxa"/>
              <w:left w:w="-123" w:type="dxa"/>
              <w:bottom w:w="-123" w:type="dxa"/>
              <w:right w:w="-123" w:type="dxa"/>
            </w:tcMar>
            <w:vAlign w:val="bottom"/>
          </w:tcPr>
          <w:p w14:paraId="7D29141C" w14:textId="77777777" w:rsidR="00142F34" w:rsidRDefault="00353792">
            <w:pPr>
              <w:jc w:val="center"/>
              <w:rPr>
                <w:sz w:val="20"/>
                <w:szCs w:val="20"/>
              </w:rPr>
            </w:pPr>
            <w:r>
              <w:rPr>
                <w:rFonts w:ascii="Calibri" w:eastAsia="Calibri" w:hAnsi="Calibri" w:cs="Calibri"/>
                <w:sz w:val="20"/>
                <w:szCs w:val="20"/>
              </w:rPr>
              <w:t>-0.359</w:t>
            </w:r>
          </w:p>
        </w:tc>
        <w:tc>
          <w:tcPr>
            <w:tcW w:w="977" w:type="dxa"/>
            <w:tcBorders>
              <w:top w:val="nil"/>
              <w:left w:val="nil"/>
              <w:bottom w:val="nil"/>
              <w:right w:val="nil"/>
            </w:tcBorders>
            <w:tcMar>
              <w:top w:w="-123" w:type="dxa"/>
              <w:left w:w="-123" w:type="dxa"/>
              <w:bottom w:w="-123" w:type="dxa"/>
              <w:right w:w="-123" w:type="dxa"/>
            </w:tcMar>
            <w:vAlign w:val="bottom"/>
          </w:tcPr>
          <w:p w14:paraId="2BF560DF" w14:textId="77777777" w:rsidR="00142F34" w:rsidRDefault="00353792">
            <w:pPr>
              <w:jc w:val="center"/>
              <w:rPr>
                <w:sz w:val="20"/>
                <w:szCs w:val="20"/>
              </w:rPr>
            </w:pPr>
            <w:r>
              <w:rPr>
                <w:rFonts w:ascii="Calibri" w:eastAsia="Calibri" w:hAnsi="Calibri" w:cs="Calibri"/>
                <w:sz w:val="20"/>
                <w:szCs w:val="20"/>
              </w:rPr>
              <w:t>0.516</w:t>
            </w:r>
          </w:p>
        </w:tc>
        <w:tc>
          <w:tcPr>
            <w:tcW w:w="954" w:type="dxa"/>
            <w:tcBorders>
              <w:top w:val="nil"/>
              <w:left w:val="nil"/>
              <w:bottom w:val="nil"/>
              <w:right w:val="nil"/>
            </w:tcBorders>
            <w:tcMar>
              <w:top w:w="-123" w:type="dxa"/>
              <w:left w:w="-123" w:type="dxa"/>
              <w:bottom w:w="-123" w:type="dxa"/>
              <w:right w:w="-123" w:type="dxa"/>
            </w:tcMar>
            <w:vAlign w:val="bottom"/>
          </w:tcPr>
          <w:p w14:paraId="7F9217A9" w14:textId="77777777" w:rsidR="00142F34" w:rsidRDefault="00353792">
            <w:pPr>
              <w:jc w:val="center"/>
              <w:rPr>
                <w:sz w:val="20"/>
                <w:szCs w:val="20"/>
              </w:rPr>
            </w:pPr>
            <w:r>
              <w:rPr>
                <w:rFonts w:ascii="Calibri" w:eastAsia="Calibri" w:hAnsi="Calibri" w:cs="Calibri"/>
                <w:sz w:val="20"/>
                <w:szCs w:val="20"/>
              </w:rPr>
              <w:t>20</w:t>
            </w:r>
          </w:p>
        </w:tc>
        <w:tc>
          <w:tcPr>
            <w:tcW w:w="816" w:type="dxa"/>
            <w:tcBorders>
              <w:top w:val="nil"/>
              <w:left w:val="nil"/>
              <w:bottom w:val="nil"/>
              <w:right w:val="nil"/>
            </w:tcBorders>
            <w:tcMar>
              <w:top w:w="-123" w:type="dxa"/>
              <w:left w:w="-123" w:type="dxa"/>
              <w:bottom w:w="-123" w:type="dxa"/>
              <w:right w:w="-123" w:type="dxa"/>
            </w:tcMar>
            <w:vAlign w:val="bottom"/>
          </w:tcPr>
          <w:p w14:paraId="22A2A7A1" w14:textId="77777777" w:rsidR="00142F34" w:rsidRDefault="00353792">
            <w:pPr>
              <w:jc w:val="center"/>
              <w:rPr>
                <w:sz w:val="20"/>
                <w:szCs w:val="20"/>
              </w:rPr>
            </w:pPr>
            <w:r>
              <w:rPr>
                <w:rFonts w:ascii="Calibri" w:eastAsia="Calibri" w:hAnsi="Calibri" w:cs="Calibri"/>
                <w:sz w:val="20"/>
                <w:szCs w:val="20"/>
              </w:rPr>
              <w:t>0.843</w:t>
            </w:r>
          </w:p>
        </w:tc>
        <w:tc>
          <w:tcPr>
            <w:tcW w:w="896" w:type="dxa"/>
            <w:tcBorders>
              <w:top w:val="nil"/>
              <w:left w:val="nil"/>
              <w:bottom w:val="nil"/>
              <w:right w:val="nil"/>
            </w:tcBorders>
            <w:tcMar>
              <w:top w:w="-123" w:type="dxa"/>
              <w:left w:w="-123" w:type="dxa"/>
              <w:bottom w:w="-123" w:type="dxa"/>
              <w:right w:w="-123" w:type="dxa"/>
            </w:tcMar>
            <w:vAlign w:val="bottom"/>
          </w:tcPr>
          <w:p w14:paraId="5505A148" w14:textId="77777777" w:rsidR="00142F34" w:rsidRDefault="00353792">
            <w:pPr>
              <w:jc w:val="center"/>
              <w:rPr>
                <w:sz w:val="20"/>
                <w:szCs w:val="20"/>
              </w:rPr>
            </w:pPr>
            <w:r>
              <w:rPr>
                <w:rFonts w:ascii="Calibri" w:eastAsia="Calibri" w:hAnsi="Calibri" w:cs="Calibri"/>
                <w:sz w:val="20"/>
                <w:szCs w:val="20"/>
              </w:rPr>
              <w:t>205.663</w:t>
            </w:r>
          </w:p>
        </w:tc>
      </w:tr>
      <w:tr w:rsidR="00142F34" w14:paraId="1F4531E8"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7D2409BA" w14:textId="77777777" w:rsidR="00142F34" w:rsidRDefault="00353792">
            <w:pPr>
              <w:rPr>
                <w:sz w:val="20"/>
                <w:szCs w:val="20"/>
              </w:rPr>
            </w:pPr>
            <w:r>
              <w:rPr>
                <w:rFonts w:ascii="Calibri" w:eastAsia="Calibri" w:hAnsi="Calibri" w:cs="Calibri"/>
                <w:sz w:val="20"/>
                <w:szCs w:val="20"/>
              </w:rPr>
              <w:t>Shallow reef</w:t>
            </w:r>
          </w:p>
        </w:tc>
        <w:tc>
          <w:tcPr>
            <w:tcW w:w="1172" w:type="dxa"/>
            <w:tcBorders>
              <w:top w:val="nil"/>
              <w:left w:val="nil"/>
              <w:bottom w:val="nil"/>
              <w:right w:val="nil"/>
            </w:tcBorders>
            <w:tcMar>
              <w:top w:w="-123" w:type="dxa"/>
              <w:left w:w="-123" w:type="dxa"/>
              <w:bottom w:w="-123" w:type="dxa"/>
              <w:right w:w="-123" w:type="dxa"/>
            </w:tcMar>
            <w:vAlign w:val="bottom"/>
          </w:tcPr>
          <w:p w14:paraId="6A962B4A"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1E07A65A"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268596D3"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6DF7E51B"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5A1D2F73" w14:textId="77777777" w:rsidR="00142F34" w:rsidRDefault="00353792">
            <w:pPr>
              <w:jc w:val="center"/>
              <w:rPr>
                <w:sz w:val="20"/>
                <w:szCs w:val="20"/>
              </w:rPr>
            </w:pPr>
            <w:r>
              <w:rPr>
                <w:rFonts w:ascii="Calibri" w:eastAsia="Calibri" w:hAnsi="Calibri" w:cs="Calibri"/>
                <w:sz w:val="20"/>
                <w:szCs w:val="20"/>
              </w:rPr>
              <w:t>0.609</w:t>
            </w:r>
          </w:p>
        </w:tc>
        <w:tc>
          <w:tcPr>
            <w:tcW w:w="1207" w:type="dxa"/>
            <w:tcBorders>
              <w:top w:val="nil"/>
              <w:left w:val="nil"/>
              <w:bottom w:val="nil"/>
              <w:right w:val="nil"/>
            </w:tcBorders>
            <w:tcMar>
              <w:top w:w="-123" w:type="dxa"/>
              <w:left w:w="-123" w:type="dxa"/>
              <w:bottom w:w="-123" w:type="dxa"/>
              <w:right w:w="-123" w:type="dxa"/>
            </w:tcMar>
            <w:vAlign w:val="bottom"/>
          </w:tcPr>
          <w:p w14:paraId="2CB2252C" w14:textId="77777777" w:rsidR="00142F34" w:rsidRDefault="00353792">
            <w:pPr>
              <w:jc w:val="center"/>
              <w:rPr>
                <w:sz w:val="20"/>
                <w:szCs w:val="20"/>
              </w:rPr>
            </w:pPr>
            <w:r>
              <w:rPr>
                <w:rFonts w:ascii="Calibri" w:eastAsia="Calibri" w:hAnsi="Calibri" w:cs="Calibri"/>
                <w:sz w:val="20"/>
                <w:szCs w:val="20"/>
              </w:rPr>
              <w:t>0.147</w:t>
            </w:r>
          </w:p>
        </w:tc>
        <w:tc>
          <w:tcPr>
            <w:tcW w:w="885" w:type="dxa"/>
            <w:tcBorders>
              <w:top w:val="nil"/>
              <w:left w:val="nil"/>
              <w:bottom w:val="nil"/>
              <w:right w:val="nil"/>
            </w:tcBorders>
            <w:tcMar>
              <w:top w:w="-123" w:type="dxa"/>
              <w:left w:w="-123" w:type="dxa"/>
              <w:bottom w:w="-123" w:type="dxa"/>
              <w:right w:w="-123" w:type="dxa"/>
            </w:tcMar>
            <w:vAlign w:val="bottom"/>
          </w:tcPr>
          <w:p w14:paraId="4948CD05" w14:textId="77777777" w:rsidR="00142F34" w:rsidRDefault="00353792">
            <w:pPr>
              <w:jc w:val="center"/>
              <w:rPr>
                <w:color w:val="FF0000"/>
                <w:sz w:val="20"/>
                <w:szCs w:val="20"/>
              </w:rPr>
            </w:pPr>
            <w:r>
              <w:rPr>
                <w:rFonts w:ascii="Calibri" w:eastAsia="Calibri" w:hAnsi="Calibri" w:cs="Calibri"/>
                <w:color w:val="FF0000"/>
                <w:sz w:val="20"/>
                <w:szCs w:val="20"/>
              </w:rPr>
              <w:t>&lt;0.001</w:t>
            </w:r>
          </w:p>
        </w:tc>
        <w:tc>
          <w:tcPr>
            <w:tcW w:w="965" w:type="dxa"/>
            <w:tcBorders>
              <w:top w:val="nil"/>
              <w:left w:val="nil"/>
              <w:bottom w:val="nil"/>
              <w:right w:val="nil"/>
            </w:tcBorders>
            <w:tcMar>
              <w:top w:w="-123" w:type="dxa"/>
              <w:left w:w="-123" w:type="dxa"/>
              <w:bottom w:w="-123" w:type="dxa"/>
              <w:right w:w="-123" w:type="dxa"/>
            </w:tcMar>
            <w:vAlign w:val="bottom"/>
          </w:tcPr>
          <w:p w14:paraId="08EE0FF6" w14:textId="77777777" w:rsidR="00142F34" w:rsidRDefault="00353792">
            <w:pPr>
              <w:jc w:val="center"/>
              <w:rPr>
                <w:sz w:val="20"/>
                <w:szCs w:val="20"/>
              </w:rPr>
            </w:pPr>
            <w:r>
              <w:rPr>
                <w:rFonts w:ascii="Calibri" w:eastAsia="Calibri" w:hAnsi="Calibri" w:cs="Calibri"/>
                <w:sz w:val="20"/>
                <w:szCs w:val="20"/>
              </w:rPr>
              <w:t>0.322</w:t>
            </w:r>
          </w:p>
        </w:tc>
        <w:tc>
          <w:tcPr>
            <w:tcW w:w="977" w:type="dxa"/>
            <w:tcBorders>
              <w:top w:val="nil"/>
              <w:left w:val="nil"/>
              <w:bottom w:val="nil"/>
              <w:right w:val="nil"/>
            </w:tcBorders>
            <w:tcMar>
              <w:top w:w="-123" w:type="dxa"/>
              <w:left w:w="-123" w:type="dxa"/>
              <w:bottom w:w="-123" w:type="dxa"/>
              <w:right w:w="-123" w:type="dxa"/>
            </w:tcMar>
            <w:vAlign w:val="bottom"/>
          </w:tcPr>
          <w:p w14:paraId="2FE70D5C" w14:textId="77777777" w:rsidR="00142F34" w:rsidRDefault="00353792">
            <w:pPr>
              <w:jc w:val="center"/>
              <w:rPr>
                <w:sz w:val="20"/>
                <w:szCs w:val="20"/>
              </w:rPr>
            </w:pPr>
            <w:r>
              <w:rPr>
                <w:rFonts w:ascii="Calibri" w:eastAsia="Calibri" w:hAnsi="Calibri" w:cs="Calibri"/>
                <w:sz w:val="20"/>
                <w:szCs w:val="20"/>
              </w:rPr>
              <w:t>0.897</w:t>
            </w:r>
          </w:p>
        </w:tc>
        <w:tc>
          <w:tcPr>
            <w:tcW w:w="954" w:type="dxa"/>
            <w:tcBorders>
              <w:top w:val="nil"/>
              <w:left w:val="nil"/>
              <w:bottom w:val="nil"/>
              <w:right w:val="nil"/>
            </w:tcBorders>
            <w:tcMar>
              <w:top w:w="-123" w:type="dxa"/>
              <w:left w:w="-123" w:type="dxa"/>
              <w:bottom w:w="-123" w:type="dxa"/>
              <w:right w:w="-123" w:type="dxa"/>
            </w:tcMar>
            <w:vAlign w:val="bottom"/>
          </w:tcPr>
          <w:p w14:paraId="4DF856B7" w14:textId="77777777" w:rsidR="00142F34" w:rsidRDefault="00353792">
            <w:pPr>
              <w:jc w:val="center"/>
              <w:rPr>
                <w:sz w:val="20"/>
                <w:szCs w:val="20"/>
              </w:rPr>
            </w:pPr>
            <w:r>
              <w:rPr>
                <w:rFonts w:ascii="Calibri" w:eastAsia="Calibri" w:hAnsi="Calibri" w:cs="Calibri"/>
                <w:sz w:val="20"/>
                <w:szCs w:val="20"/>
              </w:rPr>
              <w:t>2</w:t>
            </w:r>
          </w:p>
        </w:tc>
        <w:tc>
          <w:tcPr>
            <w:tcW w:w="816" w:type="dxa"/>
            <w:tcBorders>
              <w:top w:val="nil"/>
              <w:left w:val="nil"/>
              <w:bottom w:val="nil"/>
              <w:right w:val="nil"/>
            </w:tcBorders>
            <w:tcMar>
              <w:top w:w="-123" w:type="dxa"/>
              <w:left w:w="-123" w:type="dxa"/>
              <w:bottom w:w="-123" w:type="dxa"/>
              <w:right w:w="-123" w:type="dxa"/>
            </w:tcMar>
            <w:vAlign w:val="bottom"/>
          </w:tcPr>
          <w:p w14:paraId="4B239195"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2E94D892" w14:textId="77777777" w:rsidR="00142F34" w:rsidRDefault="00353792">
            <w:pPr>
              <w:jc w:val="center"/>
              <w:rPr>
                <w:sz w:val="20"/>
                <w:szCs w:val="20"/>
              </w:rPr>
            </w:pPr>
            <w:r>
              <w:rPr>
                <w:rFonts w:ascii="Calibri" w:eastAsia="Calibri" w:hAnsi="Calibri" w:cs="Calibri"/>
                <w:sz w:val="20"/>
                <w:szCs w:val="20"/>
              </w:rPr>
              <w:t>0.056</w:t>
            </w:r>
          </w:p>
        </w:tc>
      </w:tr>
      <w:tr w:rsidR="00142F34" w14:paraId="703E76D4"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3C985518" w14:textId="77777777" w:rsidR="00142F34" w:rsidRDefault="00353792">
            <w:pPr>
              <w:rPr>
                <w:sz w:val="20"/>
                <w:szCs w:val="20"/>
              </w:rPr>
            </w:pPr>
            <w:r>
              <w:rPr>
                <w:rFonts w:ascii="Calibri" w:eastAsia="Calibri" w:hAnsi="Calibri" w:cs="Calibri"/>
                <w:sz w:val="20"/>
                <w:szCs w:val="20"/>
              </w:rPr>
              <w:t>Shallow reef</w:t>
            </w:r>
          </w:p>
        </w:tc>
        <w:tc>
          <w:tcPr>
            <w:tcW w:w="1172" w:type="dxa"/>
            <w:tcBorders>
              <w:top w:val="nil"/>
              <w:left w:val="nil"/>
              <w:bottom w:val="nil"/>
              <w:right w:val="nil"/>
            </w:tcBorders>
            <w:tcMar>
              <w:top w:w="-123" w:type="dxa"/>
              <w:left w:w="-123" w:type="dxa"/>
              <w:bottom w:w="-123" w:type="dxa"/>
              <w:right w:w="-123" w:type="dxa"/>
            </w:tcMar>
            <w:vAlign w:val="bottom"/>
          </w:tcPr>
          <w:p w14:paraId="3B053BF5" w14:textId="77777777" w:rsidR="00142F34" w:rsidRDefault="00353792">
            <w:pPr>
              <w:rPr>
                <w:sz w:val="20"/>
                <w:szCs w:val="20"/>
              </w:rPr>
            </w:pPr>
            <w:r>
              <w:rPr>
                <w:rFonts w:ascii="Calibri" w:eastAsia="Calibri" w:hAnsi="Calibri" w:cs="Calibri"/>
                <w:sz w:val="20"/>
                <w:szCs w:val="20"/>
              </w:rPr>
              <w:t xml:space="preserve">North Central </w:t>
            </w:r>
          </w:p>
        </w:tc>
        <w:tc>
          <w:tcPr>
            <w:tcW w:w="931" w:type="dxa"/>
            <w:tcBorders>
              <w:top w:val="nil"/>
              <w:left w:val="nil"/>
              <w:bottom w:val="nil"/>
              <w:right w:val="nil"/>
            </w:tcBorders>
            <w:tcMar>
              <w:top w:w="-123" w:type="dxa"/>
              <w:left w:w="-123" w:type="dxa"/>
              <w:bottom w:w="-123" w:type="dxa"/>
              <w:right w:w="-123" w:type="dxa"/>
            </w:tcMar>
            <w:vAlign w:val="bottom"/>
          </w:tcPr>
          <w:p w14:paraId="52D9EF5C"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0DC06F98"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2A85E586"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6DC30E35" w14:textId="77777777" w:rsidR="00142F34" w:rsidRDefault="00353792">
            <w:pPr>
              <w:jc w:val="center"/>
              <w:rPr>
                <w:sz w:val="20"/>
                <w:szCs w:val="20"/>
              </w:rPr>
            </w:pPr>
            <w:r>
              <w:rPr>
                <w:rFonts w:ascii="Calibri" w:eastAsia="Calibri" w:hAnsi="Calibri" w:cs="Calibri"/>
                <w:sz w:val="20"/>
                <w:szCs w:val="20"/>
              </w:rPr>
              <w:t>0.841</w:t>
            </w:r>
          </w:p>
        </w:tc>
        <w:tc>
          <w:tcPr>
            <w:tcW w:w="1207" w:type="dxa"/>
            <w:tcBorders>
              <w:top w:val="nil"/>
              <w:left w:val="nil"/>
              <w:bottom w:val="nil"/>
              <w:right w:val="nil"/>
            </w:tcBorders>
            <w:tcMar>
              <w:top w:w="-123" w:type="dxa"/>
              <w:left w:w="-123" w:type="dxa"/>
              <w:bottom w:w="-123" w:type="dxa"/>
              <w:right w:w="-123" w:type="dxa"/>
            </w:tcMar>
            <w:vAlign w:val="bottom"/>
          </w:tcPr>
          <w:p w14:paraId="6F0500DC" w14:textId="77777777" w:rsidR="00142F34" w:rsidRDefault="00353792">
            <w:pPr>
              <w:jc w:val="center"/>
              <w:rPr>
                <w:sz w:val="20"/>
                <w:szCs w:val="20"/>
              </w:rPr>
            </w:pPr>
            <w:r>
              <w:rPr>
                <w:rFonts w:ascii="Calibri" w:eastAsia="Calibri" w:hAnsi="Calibri" w:cs="Calibri"/>
                <w:sz w:val="20"/>
                <w:szCs w:val="20"/>
              </w:rPr>
              <w:t>0.313</w:t>
            </w:r>
          </w:p>
        </w:tc>
        <w:tc>
          <w:tcPr>
            <w:tcW w:w="885" w:type="dxa"/>
            <w:tcBorders>
              <w:top w:val="nil"/>
              <w:left w:val="nil"/>
              <w:bottom w:val="nil"/>
              <w:right w:val="nil"/>
            </w:tcBorders>
            <w:tcMar>
              <w:top w:w="-123" w:type="dxa"/>
              <w:left w:w="-123" w:type="dxa"/>
              <w:bottom w:w="-123" w:type="dxa"/>
              <w:right w:w="-123" w:type="dxa"/>
            </w:tcMar>
            <w:vAlign w:val="bottom"/>
          </w:tcPr>
          <w:p w14:paraId="2DFEF0A2" w14:textId="77777777" w:rsidR="00142F34" w:rsidRDefault="00353792">
            <w:pPr>
              <w:jc w:val="center"/>
              <w:rPr>
                <w:color w:val="FF0000"/>
                <w:sz w:val="20"/>
                <w:szCs w:val="20"/>
              </w:rPr>
            </w:pPr>
            <w:r>
              <w:rPr>
                <w:rFonts w:ascii="Calibri" w:eastAsia="Calibri" w:hAnsi="Calibri" w:cs="Calibri"/>
                <w:color w:val="FF0000"/>
                <w:sz w:val="20"/>
                <w:szCs w:val="20"/>
              </w:rPr>
              <w:t>0.007</w:t>
            </w:r>
          </w:p>
        </w:tc>
        <w:tc>
          <w:tcPr>
            <w:tcW w:w="965" w:type="dxa"/>
            <w:tcBorders>
              <w:top w:val="nil"/>
              <w:left w:val="nil"/>
              <w:bottom w:val="nil"/>
              <w:right w:val="nil"/>
            </w:tcBorders>
            <w:tcMar>
              <w:top w:w="-123" w:type="dxa"/>
              <w:left w:w="-123" w:type="dxa"/>
              <w:bottom w:w="-123" w:type="dxa"/>
              <w:right w:w="-123" w:type="dxa"/>
            </w:tcMar>
            <w:vAlign w:val="bottom"/>
          </w:tcPr>
          <w:p w14:paraId="2862424E" w14:textId="77777777" w:rsidR="00142F34" w:rsidRDefault="00353792">
            <w:pPr>
              <w:jc w:val="center"/>
              <w:rPr>
                <w:sz w:val="20"/>
                <w:szCs w:val="20"/>
              </w:rPr>
            </w:pPr>
            <w:r>
              <w:rPr>
                <w:rFonts w:ascii="Calibri" w:eastAsia="Calibri" w:hAnsi="Calibri" w:cs="Calibri"/>
                <w:sz w:val="20"/>
                <w:szCs w:val="20"/>
              </w:rPr>
              <w:t>0.228</w:t>
            </w:r>
          </w:p>
        </w:tc>
        <w:tc>
          <w:tcPr>
            <w:tcW w:w="977" w:type="dxa"/>
            <w:tcBorders>
              <w:top w:val="nil"/>
              <w:left w:val="nil"/>
              <w:bottom w:val="nil"/>
              <w:right w:val="nil"/>
            </w:tcBorders>
            <w:tcMar>
              <w:top w:w="-123" w:type="dxa"/>
              <w:left w:w="-123" w:type="dxa"/>
              <w:bottom w:w="-123" w:type="dxa"/>
              <w:right w:w="-123" w:type="dxa"/>
            </w:tcMar>
            <w:vAlign w:val="bottom"/>
          </w:tcPr>
          <w:p w14:paraId="5C9680CD" w14:textId="77777777" w:rsidR="00142F34" w:rsidRDefault="00353792">
            <w:pPr>
              <w:jc w:val="center"/>
              <w:rPr>
                <w:sz w:val="20"/>
                <w:szCs w:val="20"/>
              </w:rPr>
            </w:pPr>
            <w:r>
              <w:rPr>
                <w:rFonts w:ascii="Calibri" w:eastAsia="Calibri" w:hAnsi="Calibri" w:cs="Calibri"/>
                <w:sz w:val="20"/>
                <w:szCs w:val="20"/>
              </w:rPr>
              <w:t>1.455</w:t>
            </w:r>
          </w:p>
        </w:tc>
        <w:tc>
          <w:tcPr>
            <w:tcW w:w="954" w:type="dxa"/>
            <w:tcBorders>
              <w:top w:val="nil"/>
              <w:left w:val="nil"/>
              <w:bottom w:val="nil"/>
              <w:right w:val="nil"/>
            </w:tcBorders>
            <w:tcMar>
              <w:top w:w="-123" w:type="dxa"/>
              <w:left w:w="-123" w:type="dxa"/>
              <w:bottom w:w="-123" w:type="dxa"/>
              <w:right w:w="-123" w:type="dxa"/>
            </w:tcMar>
            <w:vAlign w:val="bottom"/>
          </w:tcPr>
          <w:p w14:paraId="14D829D8" w14:textId="77777777" w:rsidR="00142F34" w:rsidRDefault="00353792">
            <w:pPr>
              <w:jc w:val="center"/>
              <w:rPr>
                <w:sz w:val="20"/>
                <w:szCs w:val="20"/>
              </w:rPr>
            </w:pPr>
            <w:r>
              <w:rPr>
                <w:rFonts w:ascii="Calibri" w:eastAsia="Calibri" w:hAnsi="Calibri" w:cs="Calibri"/>
                <w:sz w:val="20"/>
                <w:szCs w:val="20"/>
              </w:rPr>
              <w:t>3</w:t>
            </w:r>
          </w:p>
        </w:tc>
        <w:tc>
          <w:tcPr>
            <w:tcW w:w="816" w:type="dxa"/>
            <w:tcBorders>
              <w:top w:val="nil"/>
              <w:left w:val="nil"/>
              <w:bottom w:val="nil"/>
              <w:right w:val="nil"/>
            </w:tcBorders>
            <w:tcMar>
              <w:top w:w="-123" w:type="dxa"/>
              <w:left w:w="-123" w:type="dxa"/>
              <w:bottom w:w="-123" w:type="dxa"/>
              <w:right w:w="-123" w:type="dxa"/>
            </w:tcMar>
            <w:vAlign w:val="bottom"/>
          </w:tcPr>
          <w:p w14:paraId="43C9F020" w14:textId="77777777" w:rsidR="00142F34" w:rsidRDefault="00353792">
            <w:pPr>
              <w:jc w:val="center"/>
              <w:rPr>
                <w:sz w:val="20"/>
                <w:szCs w:val="20"/>
              </w:rPr>
            </w:pPr>
            <w:r>
              <w:rPr>
                <w:rFonts w:ascii="Calibri" w:eastAsia="Calibri" w:hAnsi="Calibri" w:cs="Calibri"/>
                <w:sz w:val="20"/>
                <w:szCs w:val="20"/>
              </w:rPr>
              <w:t>0.251</w:t>
            </w:r>
          </w:p>
        </w:tc>
        <w:tc>
          <w:tcPr>
            <w:tcW w:w="896" w:type="dxa"/>
            <w:tcBorders>
              <w:top w:val="nil"/>
              <w:left w:val="nil"/>
              <w:bottom w:val="nil"/>
              <w:right w:val="nil"/>
            </w:tcBorders>
            <w:tcMar>
              <w:top w:w="-123" w:type="dxa"/>
              <w:left w:w="-123" w:type="dxa"/>
              <w:bottom w:w="-123" w:type="dxa"/>
              <w:right w:w="-123" w:type="dxa"/>
            </w:tcMar>
            <w:vAlign w:val="bottom"/>
          </w:tcPr>
          <w:p w14:paraId="350DDF5B" w14:textId="77777777" w:rsidR="00142F34" w:rsidRDefault="00353792">
            <w:pPr>
              <w:jc w:val="center"/>
              <w:rPr>
                <w:sz w:val="20"/>
                <w:szCs w:val="20"/>
              </w:rPr>
            </w:pPr>
            <w:r>
              <w:rPr>
                <w:rFonts w:ascii="Calibri" w:eastAsia="Calibri" w:hAnsi="Calibri" w:cs="Calibri"/>
                <w:sz w:val="20"/>
                <w:szCs w:val="20"/>
              </w:rPr>
              <w:t>26.794</w:t>
            </w:r>
          </w:p>
        </w:tc>
      </w:tr>
      <w:tr w:rsidR="00142F34" w14:paraId="1BE86C65"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27619BE0" w14:textId="77777777" w:rsidR="00142F34" w:rsidRDefault="00353792">
            <w:pPr>
              <w:rPr>
                <w:sz w:val="20"/>
                <w:szCs w:val="20"/>
              </w:rPr>
            </w:pPr>
            <w:r>
              <w:rPr>
                <w:rFonts w:ascii="Calibri" w:eastAsia="Calibri" w:hAnsi="Calibri" w:cs="Calibri"/>
                <w:sz w:val="20"/>
                <w:szCs w:val="20"/>
              </w:rPr>
              <w:t>Shallow reef</w:t>
            </w:r>
          </w:p>
        </w:tc>
        <w:tc>
          <w:tcPr>
            <w:tcW w:w="1172" w:type="dxa"/>
            <w:tcBorders>
              <w:top w:val="nil"/>
              <w:left w:val="nil"/>
              <w:bottom w:val="nil"/>
              <w:right w:val="nil"/>
            </w:tcBorders>
            <w:tcMar>
              <w:top w:w="-123" w:type="dxa"/>
              <w:left w:w="-123" w:type="dxa"/>
              <w:bottom w:w="-123" w:type="dxa"/>
              <w:right w:w="-123" w:type="dxa"/>
            </w:tcMar>
            <w:vAlign w:val="bottom"/>
          </w:tcPr>
          <w:p w14:paraId="66A5B9C3" w14:textId="77777777" w:rsidR="00142F34" w:rsidRDefault="00353792">
            <w:pPr>
              <w:rPr>
                <w:sz w:val="20"/>
                <w:szCs w:val="20"/>
              </w:rPr>
            </w:pPr>
            <w:r>
              <w:rPr>
                <w:rFonts w:ascii="Calibri" w:eastAsia="Calibri" w:hAnsi="Calibri" w:cs="Calibri"/>
                <w:sz w:val="20"/>
                <w:szCs w:val="20"/>
              </w:rPr>
              <w:t xml:space="preserve">Central </w:t>
            </w:r>
          </w:p>
        </w:tc>
        <w:tc>
          <w:tcPr>
            <w:tcW w:w="931" w:type="dxa"/>
            <w:tcBorders>
              <w:top w:val="nil"/>
              <w:left w:val="nil"/>
              <w:bottom w:val="nil"/>
              <w:right w:val="nil"/>
            </w:tcBorders>
            <w:tcMar>
              <w:top w:w="-123" w:type="dxa"/>
              <w:left w:w="-123" w:type="dxa"/>
              <w:bottom w:w="-123" w:type="dxa"/>
              <w:right w:w="-123" w:type="dxa"/>
            </w:tcMar>
            <w:vAlign w:val="bottom"/>
          </w:tcPr>
          <w:p w14:paraId="7ED4626D"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34D0E1B7"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4C6FF588"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7E2B4A41" w14:textId="77777777" w:rsidR="00142F34" w:rsidRDefault="00353792">
            <w:pPr>
              <w:jc w:val="center"/>
              <w:rPr>
                <w:sz w:val="20"/>
                <w:szCs w:val="20"/>
              </w:rPr>
            </w:pPr>
            <w:r>
              <w:rPr>
                <w:rFonts w:ascii="Calibri" w:eastAsia="Calibri" w:hAnsi="Calibri" w:cs="Calibri"/>
                <w:sz w:val="20"/>
                <w:szCs w:val="20"/>
              </w:rPr>
              <w:t>0.892</w:t>
            </w:r>
          </w:p>
        </w:tc>
        <w:tc>
          <w:tcPr>
            <w:tcW w:w="1207" w:type="dxa"/>
            <w:tcBorders>
              <w:top w:val="nil"/>
              <w:left w:val="nil"/>
              <w:bottom w:val="nil"/>
              <w:right w:val="nil"/>
            </w:tcBorders>
            <w:tcMar>
              <w:top w:w="-123" w:type="dxa"/>
              <w:left w:w="-123" w:type="dxa"/>
              <w:bottom w:w="-123" w:type="dxa"/>
              <w:right w:w="-123" w:type="dxa"/>
            </w:tcMar>
            <w:vAlign w:val="bottom"/>
          </w:tcPr>
          <w:p w14:paraId="5DCC9660" w14:textId="77777777" w:rsidR="00142F34" w:rsidRDefault="00353792">
            <w:pPr>
              <w:jc w:val="center"/>
              <w:rPr>
                <w:sz w:val="20"/>
                <w:szCs w:val="20"/>
              </w:rPr>
            </w:pPr>
            <w:r>
              <w:rPr>
                <w:rFonts w:ascii="Calibri" w:eastAsia="Calibri" w:hAnsi="Calibri" w:cs="Calibri"/>
                <w:sz w:val="20"/>
                <w:szCs w:val="20"/>
              </w:rPr>
              <w:t>0.287</w:t>
            </w:r>
          </w:p>
        </w:tc>
        <w:tc>
          <w:tcPr>
            <w:tcW w:w="885" w:type="dxa"/>
            <w:tcBorders>
              <w:top w:val="nil"/>
              <w:left w:val="nil"/>
              <w:bottom w:val="nil"/>
              <w:right w:val="nil"/>
            </w:tcBorders>
            <w:tcMar>
              <w:top w:w="-123" w:type="dxa"/>
              <w:left w:w="-123" w:type="dxa"/>
              <w:bottom w:w="-123" w:type="dxa"/>
              <w:right w:w="-123" w:type="dxa"/>
            </w:tcMar>
            <w:vAlign w:val="bottom"/>
          </w:tcPr>
          <w:p w14:paraId="0CB1B6F9" w14:textId="77777777" w:rsidR="00142F34" w:rsidRDefault="00353792">
            <w:pPr>
              <w:jc w:val="center"/>
              <w:rPr>
                <w:color w:val="FF0000"/>
                <w:sz w:val="20"/>
                <w:szCs w:val="20"/>
              </w:rPr>
            </w:pPr>
            <w:r>
              <w:rPr>
                <w:rFonts w:ascii="Calibri" w:eastAsia="Calibri" w:hAnsi="Calibri" w:cs="Calibri"/>
                <w:color w:val="FF0000"/>
                <w:sz w:val="20"/>
                <w:szCs w:val="20"/>
              </w:rPr>
              <w:t>0.002</w:t>
            </w:r>
          </w:p>
        </w:tc>
        <w:tc>
          <w:tcPr>
            <w:tcW w:w="965" w:type="dxa"/>
            <w:tcBorders>
              <w:top w:val="nil"/>
              <w:left w:val="nil"/>
              <w:bottom w:val="nil"/>
              <w:right w:val="nil"/>
            </w:tcBorders>
            <w:tcMar>
              <w:top w:w="-123" w:type="dxa"/>
              <w:left w:w="-123" w:type="dxa"/>
              <w:bottom w:w="-123" w:type="dxa"/>
              <w:right w:w="-123" w:type="dxa"/>
            </w:tcMar>
            <w:vAlign w:val="bottom"/>
          </w:tcPr>
          <w:p w14:paraId="18C5169F" w14:textId="77777777" w:rsidR="00142F34" w:rsidRDefault="00353792">
            <w:pPr>
              <w:jc w:val="center"/>
              <w:rPr>
                <w:sz w:val="20"/>
                <w:szCs w:val="20"/>
              </w:rPr>
            </w:pPr>
            <w:r>
              <w:rPr>
                <w:rFonts w:ascii="Calibri" w:eastAsia="Calibri" w:hAnsi="Calibri" w:cs="Calibri"/>
                <w:sz w:val="20"/>
                <w:szCs w:val="20"/>
              </w:rPr>
              <w:t>0.329</w:t>
            </w:r>
          </w:p>
        </w:tc>
        <w:tc>
          <w:tcPr>
            <w:tcW w:w="977" w:type="dxa"/>
            <w:tcBorders>
              <w:top w:val="nil"/>
              <w:left w:val="nil"/>
              <w:bottom w:val="nil"/>
              <w:right w:val="nil"/>
            </w:tcBorders>
            <w:tcMar>
              <w:top w:w="-123" w:type="dxa"/>
              <w:left w:w="-123" w:type="dxa"/>
              <w:bottom w:w="-123" w:type="dxa"/>
              <w:right w:w="-123" w:type="dxa"/>
            </w:tcMar>
            <w:vAlign w:val="bottom"/>
          </w:tcPr>
          <w:p w14:paraId="5C019306" w14:textId="77777777" w:rsidR="00142F34" w:rsidRDefault="00353792">
            <w:pPr>
              <w:jc w:val="center"/>
              <w:rPr>
                <w:sz w:val="20"/>
                <w:szCs w:val="20"/>
              </w:rPr>
            </w:pPr>
            <w:r>
              <w:rPr>
                <w:rFonts w:ascii="Calibri" w:eastAsia="Calibri" w:hAnsi="Calibri" w:cs="Calibri"/>
                <w:sz w:val="20"/>
                <w:szCs w:val="20"/>
              </w:rPr>
              <w:t>1.454</w:t>
            </w:r>
          </w:p>
        </w:tc>
        <w:tc>
          <w:tcPr>
            <w:tcW w:w="954" w:type="dxa"/>
            <w:tcBorders>
              <w:top w:val="nil"/>
              <w:left w:val="nil"/>
              <w:bottom w:val="nil"/>
              <w:right w:val="nil"/>
            </w:tcBorders>
            <w:tcMar>
              <w:top w:w="-123" w:type="dxa"/>
              <w:left w:w="-123" w:type="dxa"/>
              <w:bottom w:w="-123" w:type="dxa"/>
              <w:right w:w="-123" w:type="dxa"/>
            </w:tcMar>
            <w:vAlign w:val="bottom"/>
          </w:tcPr>
          <w:p w14:paraId="43722F09" w14:textId="77777777" w:rsidR="00142F34" w:rsidRDefault="00353792">
            <w:pPr>
              <w:jc w:val="center"/>
              <w:rPr>
                <w:sz w:val="20"/>
                <w:szCs w:val="20"/>
              </w:rPr>
            </w:pPr>
            <w:r>
              <w:rPr>
                <w:rFonts w:ascii="Calibri" w:eastAsia="Calibri" w:hAnsi="Calibri" w:cs="Calibri"/>
                <w:sz w:val="20"/>
                <w:szCs w:val="20"/>
              </w:rPr>
              <w:t>4</w:t>
            </w:r>
          </w:p>
        </w:tc>
        <w:tc>
          <w:tcPr>
            <w:tcW w:w="816" w:type="dxa"/>
            <w:tcBorders>
              <w:top w:val="nil"/>
              <w:left w:val="nil"/>
              <w:bottom w:val="nil"/>
              <w:right w:val="nil"/>
            </w:tcBorders>
            <w:tcMar>
              <w:top w:w="-123" w:type="dxa"/>
              <w:left w:w="-123" w:type="dxa"/>
              <w:bottom w:w="-123" w:type="dxa"/>
              <w:right w:w="-123" w:type="dxa"/>
            </w:tcMar>
            <w:vAlign w:val="bottom"/>
          </w:tcPr>
          <w:p w14:paraId="0E834EA7" w14:textId="77777777" w:rsidR="00142F34" w:rsidRDefault="00353792">
            <w:pPr>
              <w:jc w:val="center"/>
              <w:rPr>
                <w:sz w:val="20"/>
                <w:szCs w:val="20"/>
              </w:rPr>
            </w:pPr>
            <w:r>
              <w:rPr>
                <w:rFonts w:ascii="Calibri" w:eastAsia="Calibri" w:hAnsi="Calibri" w:cs="Calibri"/>
                <w:sz w:val="20"/>
                <w:szCs w:val="20"/>
              </w:rPr>
              <w:t>0.3</w:t>
            </w:r>
          </w:p>
        </w:tc>
        <w:tc>
          <w:tcPr>
            <w:tcW w:w="896" w:type="dxa"/>
            <w:tcBorders>
              <w:top w:val="nil"/>
              <w:left w:val="nil"/>
              <w:bottom w:val="nil"/>
              <w:right w:val="nil"/>
            </w:tcBorders>
            <w:tcMar>
              <w:top w:w="-123" w:type="dxa"/>
              <w:left w:w="-123" w:type="dxa"/>
              <w:bottom w:w="-123" w:type="dxa"/>
              <w:right w:w="-123" w:type="dxa"/>
            </w:tcMar>
            <w:vAlign w:val="bottom"/>
          </w:tcPr>
          <w:p w14:paraId="5E6D2319" w14:textId="77777777" w:rsidR="00142F34" w:rsidRDefault="00353792">
            <w:pPr>
              <w:jc w:val="center"/>
              <w:rPr>
                <w:sz w:val="20"/>
                <w:szCs w:val="20"/>
              </w:rPr>
            </w:pPr>
            <w:r>
              <w:rPr>
                <w:rFonts w:ascii="Calibri" w:eastAsia="Calibri" w:hAnsi="Calibri" w:cs="Calibri"/>
                <w:sz w:val="20"/>
                <w:szCs w:val="20"/>
              </w:rPr>
              <w:t>38.549</w:t>
            </w:r>
          </w:p>
        </w:tc>
      </w:tr>
      <w:tr w:rsidR="00142F34" w14:paraId="6EC60CB3"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3E933143" w14:textId="77777777" w:rsidR="00142F34" w:rsidRDefault="00353792">
            <w:pPr>
              <w:rPr>
                <w:sz w:val="20"/>
                <w:szCs w:val="20"/>
              </w:rPr>
            </w:pPr>
            <w:r>
              <w:rPr>
                <w:rFonts w:ascii="Calibri" w:eastAsia="Calibri" w:hAnsi="Calibri" w:cs="Calibri"/>
                <w:sz w:val="20"/>
                <w:szCs w:val="20"/>
              </w:rPr>
              <w:t>Shallow reef</w:t>
            </w:r>
          </w:p>
        </w:tc>
        <w:tc>
          <w:tcPr>
            <w:tcW w:w="1172" w:type="dxa"/>
            <w:tcBorders>
              <w:top w:val="nil"/>
              <w:left w:val="nil"/>
              <w:bottom w:val="nil"/>
              <w:right w:val="nil"/>
            </w:tcBorders>
            <w:tcMar>
              <w:top w:w="-123" w:type="dxa"/>
              <w:left w:w="-123" w:type="dxa"/>
              <w:bottom w:w="-123" w:type="dxa"/>
              <w:right w:w="-123" w:type="dxa"/>
            </w:tcMar>
            <w:vAlign w:val="bottom"/>
          </w:tcPr>
          <w:p w14:paraId="2FD5B7A0" w14:textId="77777777" w:rsidR="00142F34" w:rsidRDefault="00353792">
            <w:pPr>
              <w:rPr>
                <w:sz w:val="20"/>
                <w:szCs w:val="20"/>
              </w:rPr>
            </w:pPr>
            <w:r>
              <w:rPr>
                <w:rFonts w:ascii="Calibri" w:eastAsia="Calibri" w:hAnsi="Calibri" w:cs="Calibri"/>
                <w:sz w:val="20"/>
                <w:szCs w:val="20"/>
              </w:rPr>
              <w:t xml:space="preserve">South </w:t>
            </w:r>
          </w:p>
        </w:tc>
        <w:tc>
          <w:tcPr>
            <w:tcW w:w="931" w:type="dxa"/>
            <w:tcBorders>
              <w:top w:val="nil"/>
              <w:left w:val="nil"/>
              <w:bottom w:val="nil"/>
              <w:right w:val="nil"/>
            </w:tcBorders>
            <w:tcMar>
              <w:top w:w="-123" w:type="dxa"/>
              <w:left w:w="-123" w:type="dxa"/>
              <w:bottom w:w="-123" w:type="dxa"/>
              <w:right w:w="-123" w:type="dxa"/>
            </w:tcMar>
            <w:vAlign w:val="bottom"/>
          </w:tcPr>
          <w:p w14:paraId="34F23843"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4B653296"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045292F1"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6EDBD0FC" w14:textId="77777777" w:rsidR="00142F34" w:rsidRDefault="00353792">
            <w:pPr>
              <w:jc w:val="center"/>
              <w:rPr>
                <w:sz w:val="20"/>
                <w:szCs w:val="20"/>
              </w:rPr>
            </w:pPr>
            <w:r>
              <w:rPr>
                <w:rFonts w:ascii="Calibri" w:eastAsia="Calibri" w:hAnsi="Calibri" w:cs="Calibri"/>
                <w:sz w:val="20"/>
                <w:szCs w:val="20"/>
              </w:rPr>
              <w:t>0.887</w:t>
            </w:r>
          </w:p>
        </w:tc>
        <w:tc>
          <w:tcPr>
            <w:tcW w:w="1207" w:type="dxa"/>
            <w:tcBorders>
              <w:top w:val="nil"/>
              <w:left w:val="nil"/>
              <w:bottom w:val="nil"/>
              <w:right w:val="nil"/>
            </w:tcBorders>
            <w:tcMar>
              <w:top w:w="-123" w:type="dxa"/>
              <w:left w:w="-123" w:type="dxa"/>
              <w:bottom w:w="-123" w:type="dxa"/>
              <w:right w:w="-123" w:type="dxa"/>
            </w:tcMar>
            <w:vAlign w:val="bottom"/>
          </w:tcPr>
          <w:p w14:paraId="01ED3E8C" w14:textId="77777777" w:rsidR="00142F34" w:rsidRDefault="00353792">
            <w:pPr>
              <w:jc w:val="center"/>
              <w:rPr>
                <w:sz w:val="20"/>
                <w:szCs w:val="20"/>
              </w:rPr>
            </w:pPr>
            <w:r>
              <w:rPr>
                <w:rFonts w:ascii="Calibri" w:eastAsia="Calibri" w:hAnsi="Calibri" w:cs="Calibri"/>
                <w:sz w:val="20"/>
                <w:szCs w:val="20"/>
              </w:rPr>
              <w:t>0.284</w:t>
            </w:r>
          </w:p>
        </w:tc>
        <w:tc>
          <w:tcPr>
            <w:tcW w:w="885" w:type="dxa"/>
            <w:tcBorders>
              <w:top w:val="nil"/>
              <w:left w:val="nil"/>
              <w:bottom w:val="nil"/>
              <w:right w:val="nil"/>
            </w:tcBorders>
            <w:tcMar>
              <w:top w:w="-123" w:type="dxa"/>
              <w:left w:w="-123" w:type="dxa"/>
              <w:bottom w:w="-123" w:type="dxa"/>
              <w:right w:w="-123" w:type="dxa"/>
            </w:tcMar>
            <w:vAlign w:val="bottom"/>
          </w:tcPr>
          <w:p w14:paraId="05854306" w14:textId="77777777" w:rsidR="00142F34" w:rsidRDefault="00353792">
            <w:pPr>
              <w:jc w:val="center"/>
              <w:rPr>
                <w:color w:val="FF0000"/>
                <w:sz w:val="20"/>
                <w:szCs w:val="20"/>
              </w:rPr>
            </w:pPr>
            <w:r>
              <w:rPr>
                <w:rFonts w:ascii="Calibri" w:eastAsia="Calibri" w:hAnsi="Calibri" w:cs="Calibri"/>
                <w:color w:val="FF0000"/>
                <w:sz w:val="20"/>
                <w:szCs w:val="20"/>
              </w:rPr>
              <w:t>0.002</w:t>
            </w:r>
          </w:p>
        </w:tc>
        <w:tc>
          <w:tcPr>
            <w:tcW w:w="965" w:type="dxa"/>
            <w:tcBorders>
              <w:top w:val="nil"/>
              <w:left w:val="nil"/>
              <w:bottom w:val="nil"/>
              <w:right w:val="nil"/>
            </w:tcBorders>
            <w:tcMar>
              <w:top w:w="-123" w:type="dxa"/>
              <w:left w:w="-123" w:type="dxa"/>
              <w:bottom w:w="-123" w:type="dxa"/>
              <w:right w:w="-123" w:type="dxa"/>
            </w:tcMar>
            <w:vAlign w:val="bottom"/>
          </w:tcPr>
          <w:p w14:paraId="6468FF91" w14:textId="77777777" w:rsidR="00142F34" w:rsidRDefault="00353792">
            <w:pPr>
              <w:jc w:val="center"/>
              <w:rPr>
                <w:sz w:val="20"/>
                <w:szCs w:val="20"/>
              </w:rPr>
            </w:pPr>
            <w:r>
              <w:rPr>
                <w:rFonts w:ascii="Calibri" w:eastAsia="Calibri" w:hAnsi="Calibri" w:cs="Calibri"/>
                <w:sz w:val="20"/>
                <w:szCs w:val="20"/>
              </w:rPr>
              <w:t>0.33</w:t>
            </w:r>
          </w:p>
        </w:tc>
        <w:tc>
          <w:tcPr>
            <w:tcW w:w="977" w:type="dxa"/>
            <w:tcBorders>
              <w:top w:val="nil"/>
              <w:left w:val="nil"/>
              <w:bottom w:val="nil"/>
              <w:right w:val="nil"/>
            </w:tcBorders>
            <w:tcMar>
              <w:top w:w="-123" w:type="dxa"/>
              <w:left w:w="-123" w:type="dxa"/>
              <w:bottom w:w="-123" w:type="dxa"/>
              <w:right w:w="-123" w:type="dxa"/>
            </w:tcMar>
            <w:vAlign w:val="bottom"/>
          </w:tcPr>
          <w:p w14:paraId="2B214BF8" w14:textId="77777777" w:rsidR="00142F34" w:rsidRDefault="00353792">
            <w:pPr>
              <w:jc w:val="center"/>
              <w:rPr>
                <w:sz w:val="20"/>
                <w:szCs w:val="20"/>
              </w:rPr>
            </w:pPr>
            <w:r>
              <w:rPr>
                <w:rFonts w:ascii="Calibri" w:eastAsia="Calibri" w:hAnsi="Calibri" w:cs="Calibri"/>
                <w:sz w:val="20"/>
                <w:szCs w:val="20"/>
              </w:rPr>
              <w:t>1.444</w:t>
            </w:r>
          </w:p>
        </w:tc>
        <w:tc>
          <w:tcPr>
            <w:tcW w:w="954" w:type="dxa"/>
            <w:tcBorders>
              <w:top w:val="nil"/>
              <w:left w:val="nil"/>
              <w:bottom w:val="nil"/>
              <w:right w:val="nil"/>
            </w:tcBorders>
            <w:tcMar>
              <w:top w:w="-123" w:type="dxa"/>
              <w:left w:w="-123" w:type="dxa"/>
              <w:bottom w:w="-123" w:type="dxa"/>
              <w:right w:w="-123" w:type="dxa"/>
            </w:tcMar>
            <w:vAlign w:val="bottom"/>
          </w:tcPr>
          <w:p w14:paraId="376C2350" w14:textId="77777777" w:rsidR="00142F34" w:rsidRDefault="00353792">
            <w:pPr>
              <w:jc w:val="center"/>
              <w:rPr>
                <w:sz w:val="20"/>
                <w:szCs w:val="20"/>
              </w:rPr>
            </w:pPr>
            <w:r>
              <w:rPr>
                <w:rFonts w:ascii="Calibri" w:eastAsia="Calibri" w:hAnsi="Calibri" w:cs="Calibri"/>
                <w:sz w:val="20"/>
                <w:szCs w:val="20"/>
              </w:rPr>
              <w:t>6</w:t>
            </w:r>
          </w:p>
        </w:tc>
        <w:tc>
          <w:tcPr>
            <w:tcW w:w="816" w:type="dxa"/>
            <w:tcBorders>
              <w:top w:val="nil"/>
              <w:left w:val="nil"/>
              <w:bottom w:val="nil"/>
              <w:right w:val="nil"/>
            </w:tcBorders>
            <w:tcMar>
              <w:top w:w="-123" w:type="dxa"/>
              <w:left w:w="-123" w:type="dxa"/>
              <w:bottom w:w="-123" w:type="dxa"/>
              <w:right w:w="-123" w:type="dxa"/>
            </w:tcMar>
            <w:vAlign w:val="bottom"/>
          </w:tcPr>
          <w:p w14:paraId="4A939312" w14:textId="77777777" w:rsidR="00142F34" w:rsidRDefault="00353792">
            <w:pPr>
              <w:jc w:val="center"/>
              <w:rPr>
                <w:sz w:val="20"/>
                <w:szCs w:val="20"/>
              </w:rPr>
            </w:pPr>
            <w:r>
              <w:rPr>
                <w:rFonts w:ascii="Calibri" w:eastAsia="Calibri" w:hAnsi="Calibri" w:cs="Calibri"/>
                <w:sz w:val="20"/>
                <w:szCs w:val="20"/>
              </w:rPr>
              <w:t>0.437</w:t>
            </w:r>
          </w:p>
        </w:tc>
        <w:tc>
          <w:tcPr>
            <w:tcW w:w="896" w:type="dxa"/>
            <w:tcBorders>
              <w:top w:val="nil"/>
              <w:left w:val="nil"/>
              <w:bottom w:val="nil"/>
              <w:right w:val="nil"/>
            </w:tcBorders>
            <w:tcMar>
              <w:top w:w="-123" w:type="dxa"/>
              <w:left w:w="-123" w:type="dxa"/>
              <w:bottom w:w="-123" w:type="dxa"/>
              <w:right w:w="-123" w:type="dxa"/>
            </w:tcMar>
            <w:vAlign w:val="bottom"/>
          </w:tcPr>
          <w:p w14:paraId="1A7DFFAB" w14:textId="77777777" w:rsidR="00142F34" w:rsidRDefault="00353792">
            <w:pPr>
              <w:jc w:val="center"/>
              <w:rPr>
                <w:sz w:val="20"/>
                <w:szCs w:val="20"/>
              </w:rPr>
            </w:pPr>
            <w:r>
              <w:rPr>
                <w:rFonts w:ascii="Calibri" w:eastAsia="Calibri" w:hAnsi="Calibri" w:cs="Calibri"/>
                <w:sz w:val="20"/>
                <w:szCs w:val="20"/>
              </w:rPr>
              <w:t>48.364</w:t>
            </w:r>
          </w:p>
        </w:tc>
      </w:tr>
      <w:tr w:rsidR="00142F34" w14:paraId="52D67BF4"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3EE2171A" w14:textId="77777777" w:rsidR="00142F34" w:rsidRDefault="00353792">
            <w:pPr>
              <w:rPr>
                <w:sz w:val="20"/>
                <w:szCs w:val="20"/>
              </w:rPr>
            </w:pPr>
            <w:r>
              <w:rPr>
                <w:rFonts w:ascii="Calibri" w:eastAsia="Calibri" w:hAnsi="Calibri" w:cs="Calibri"/>
                <w:sz w:val="20"/>
                <w:szCs w:val="20"/>
              </w:rPr>
              <w:t>Surf zone</w:t>
            </w:r>
          </w:p>
        </w:tc>
        <w:tc>
          <w:tcPr>
            <w:tcW w:w="1172" w:type="dxa"/>
            <w:tcBorders>
              <w:top w:val="nil"/>
              <w:left w:val="nil"/>
              <w:bottom w:val="nil"/>
              <w:right w:val="nil"/>
            </w:tcBorders>
            <w:tcMar>
              <w:top w:w="-123" w:type="dxa"/>
              <w:left w:w="-123" w:type="dxa"/>
              <w:bottom w:w="-123" w:type="dxa"/>
              <w:right w:w="-123" w:type="dxa"/>
            </w:tcMar>
            <w:vAlign w:val="bottom"/>
          </w:tcPr>
          <w:p w14:paraId="029D25D4"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61C0E046"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3F68C85B"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31DB1D42"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3DFE2A6B" w14:textId="77777777" w:rsidR="00142F34" w:rsidRDefault="00353792">
            <w:pPr>
              <w:jc w:val="center"/>
              <w:rPr>
                <w:sz w:val="20"/>
                <w:szCs w:val="20"/>
              </w:rPr>
            </w:pPr>
            <w:r>
              <w:rPr>
                <w:rFonts w:ascii="Calibri" w:eastAsia="Calibri" w:hAnsi="Calibri" w:cs="Calibri"/>
                <w:sz w:val="20"/>
                <w:szCs w:val="20"/>
              </w:rPr>
              <w:t>2.709</w:t>
            </w:r>
          </w:p>
        </w:tc>
        <w:tc>
          <w:tcPr>
            <w:tcW w:w="1207" w:type="dxa"/>
            <w:tcBorders>
              <w:top w:val="nil"/>
              <w:left w:val="nil"/>
              <w:bottom w:val="nil"/>
              <w:right w:val="nil"/>
            </w:tcBorders>
            <w:tcMar>
              <w:top w:w="-123" w:type="dxa"/>
              <w:left w:w="-123" w:type="dxa"/>
              <w:bottom w:w="-123" w:type="dxa"/>
              <w:right w:w="-123" w:type="dxa"/>
            </w:tcMar>
            <w:vAlign w:val="bottom"/>
          </w:tcPr>
          <w:p w14:paraId="5AAE229C" w14:textId="77777777" w:rsidR="00142F34" w:rsidRDefault="00353792">
            <w:pPr>
              <w:jc w:val="center"/>
              <w:rPr>
                <w:sz w:val="20"/>
                <w:szCs w:val="20"/>
              </w:rPr>
            </w:pPr>
            <w:r>
              <w:rPr>
                <w:rFonts w:ascii="Calibri" w:eastAsia="Calibri" w:hAnsi="Calibri" w:cs="Calibri"/>
                <w:sz w:val="20"/>
                <w:szCs w:val="20"/>
              </w:rPr>
              <w:t>2.238</w:t>
            </w:r>
          </w:p>
        </w:tc>
        <w:tc>
          <w:tcPr>
            <w:tcW w:w="885" w:type="dxa"/>
            <w:tcBorders>
              <w:top w:val="nil"/>
              <w:left w:val="nil"/>
              <w:bottom w:val="nil"/>
              <w:right w:val="nil"/>
            </w:tcBorders>
            <w:tcMar>
              <w:top w:w="-123" w:type="dxa"/>
              <w:left w:w="-123" w:type="dxa"/>
              <w:bottom w:w="-123" w:type="dxa"/>
              <w:right w:w="-123" w:type="dxa"/>
            </w:tcMar>
            <w:vAlign w:val="bottom"/>
          </w:tcPr>
          <w:p w14:paraId="6572AF68" w14:textId="77777777" w:rsidR="00142F34" w:rsidRDefault="00353792">
            <w:pPr>
              <w:jc w:val="center"/>
              <w:rPr>
                <w:sz w:val="20"/>
                <w:szCs w:val="20"/>
              </w:rPr>
            </w:pPr>
            <w:r>
              <w:rPr>
                <w:rFonts w:ascii="Calibri" w:eastAsia="Calibri" w:hAnsi="Calibri" w:cs="Calibri"/>
                <w:sz w:val="20"/>
                <w:szCs w:val="20"/>
              </w:rPr>
              <w:t>0.226</w:t>
            </w:r>
          </w:p>
        </w:tc>
        <w:tc>
          <w:tcPr>
            <w:tcW w:w="965" w:type="dxa"/>
            <w:tcBorders>
              <w:top w:val="nil"/>
              <w:left w:val="nil"/>
              <w:bottom w:val="nil"/>
              <w:right w:val="nil"/>
            </w:tcBorders>
            <w:tcMar>
              <w:top w:w="-123" w:type="dxa"/>
              <w:left w:w="-123" w:type="dxa"/>
              <w:bottom w:w="-123" w:type="dxa"/>
              <w:right w:w="-123" w:type="dxa"/>
            </w:tcMar>
            <w:vAlign w:val="bottom"/>
          </w:tcPr>
          <w:p w14:paraId="7BC028D5" w14:textId="77777777" w:rsidR="00142F34" w:rsidRDefault="00353792">
            <w:pPr>
              <w:jc w:val="center"/>
              <w:rPr>
                <w:sz w:val="20"/>
                <w:szCs w:val="20"/>
              </w:rPr>
            </w:pPr>
            <w:r>
              <w:rPr>
                <w:rFonts w:ascii="Calibri" w:eastAsia="Calibri" w:hAnsi="Calibri" w:cs="Calibri"/>
                <w:sz w:val="20"/>
                <w:szCs w:val="20"/>
              </w:rPr>
              <w:t>-1.677</w:t>
            </w:r>
          </w:p>
        </w:tc>
        <w:tc>
          <w:tcPr>
            <w:tcW w:w="977" w:type="dxa"/>
            <w:tcBorders>
              <w:top w:val="nil"/>
              <w:left w:val="nil"/>
              <w:bottom w:val="nil"/>
              <w:right w:val="nil"/>
            </w:tcBorders>
            <w:tcMar>
              <w:top w:w="-123" w:type="dxa"/>
              <w:left w:w="-123" w:type="dxa"/>
              <w:bottom w:w="-123" w:type="dxa"/>
              <w:right w:w="-123" w:type="dxa"/>
            </w:tcMar>
            <w:vAlign w:val="bottom"/>
          </w:tcPr>
          <w:p w14:paraId="15EB5D7B" w14:textId="77777777" w:rsidR="00142F34" w:rsidRDefault="00353792">
            <w:pPr>
              <w:jc w:val="center"/>
              <w:rPr>
                <w:sz w:val="20"/>
                <w:szCs w:val="20"/>
              </w:rPr>
            </w:pPr>
            <w:r>
              <w:rPr>
                <w:rFonts w:ascii="Calibri" w:eastAsia="Calibri" w:hAnsi="Calibri" w:cs="Calibri"/>
                <w:sz w:val="20"/>
                <w:szCs w:val="20"/>
              </w:rPr>
              <w:t>7.095</w:t>
            </w:r>
          </w:p>
        </w:tc>
        <w:tc>
          <w:tcPr>
            <w:tcW w:w="954" w:type="dxa"/>
            <w:tcBorders>
              <w:top w:val="nil"/>
              <w:left w:val="nil"/>
              <w:bottom w:val="nil"/>
              <w:right w:val="nil"/>
            </w:tcBorders>
            <w:tcMar>
              <w:top w:w="-123" w:type="dxa"/>
              <w:left w:w="-123" w:type="dxa"/>
              <w:bottom w:w="-123" w:type="dxa"/>
              <w:right w:w="-123" w:type="dxa"/>
            </w:tcMar>
            <w:vAlign w:val="bottom"/>
          </w:tcPr>
          <w:p w14:paraId="016DF2F5" w14:textId="77777777" w:rsidR="00142F34" w:rsidRDefault="00353792">
            <w:pPr>
              <w:jc w:val="center"/>
              <w:rPr>
                <w:sz w:val="20"/>
                <w:szCs w:val="20"/>
              </w:rPr>
            </w:pPr>
            <w:r>
              <w:rPr>
                <w:rFonts w:ascii="Calibri" w:eastAsia="Calibri" w:hAnsi="Calibri" w:cs="Calibri"/>
                <w:sz w:val="20"/>
                <w:szCs w:val="20"/>
              </w:rPr>
              <w:t>2</w:t>
            </w:r>
          </w:p>
        </w:tc>
        <w:tc>
          <w:tcPr>
            <w:tcW w:w="816" w:type="dxa"/>
            <w:tcBorders>
              <w:top w:val="nil"/>
              <w:left w:val="nil"/>
              <w:bottom w:val="nil"/>
              <w:right w:val="nil"/>
            </w:tcBorders>
            <w:tcMar>
              <w:top w:w="-123" w:type="dxa"/>
              <w:left w:w="-123" w:type="dxa"/>
              <w:bottom w:w="-123" w:type="dxa"/>
              <w:right w:w="-123" w:type="dxa"/>
            </w:tcMar>
            <w:vAlign w:val="bottom"/>
          </w:tcPr>
          <w:p w14:paraId="720E481D" w14:textId="77777777" w:rsidR="00142F34" w:rsidRDefault="00353792">
            <w:pPr>
              <w:jc w:val="center"/>
              <w:rPr>
                <w:sz w:val="20"/>
                <w:szCs w:val="20"/>
              </w:rPr>
            </w:pPr>
            <w:r>
              <w:rPr>
                <w:rFonts w:ascii="Calibri" w:eastAsia="Calibri" w:hAnsi="Calibri" w:cs="Calibri"/>
                <w:sz w:val="20"/>
                <w:szCs w:val="20"/>
              </w:rPr>
              <w:t>9.352</w:t>
            </w:r>
          </w:p>
        </w:tc>
        <w:tc>
          <w:tcPr>
            <w:tcW w:w="896" w:type="dxa"/>
            <w:tcBorders>
              <w:top w:val="nil"/>
              <w:left w:val="nil"/>
              <w:bottom w:val="nil"/>
              <w:right w:val="nil"/>
            </w:tcBorders>
            <w:tcMar>
              <w:top w:w="-123" w:type="dxa"/>
              <w:left w:w="-123" w:type="dxa"/>
              <w:bottom w:w="-123" w:type="dxa"/>
              <w:right w:w="-123" w:type="dxa"/>
            </w:tcMar>
            <w:vAlign w:val="bottom"/>
          </w:tcPr>
          <w:p w14:paraId="28F179B2" w14:textId="77777777" w:rsidR="00142F34" w:rsidRDefault="00353792">
            <w:pPr>
              <w:jc w:val="center"/>
              <w:rPr>
                <w:sz w:val="20"/>
                <w:szCs w:val="20"/>
              </w:rPr>
            </w:pPr>
            <w:r>
              <w:rPr>
                <w:rFonts w:ascii="Calibri" w:eastAsia="Calibri" w:hAnsi="Calibri" w:cs="Calibri"/>
                <w:sz w:val="20"/>
                <w:szCs w:val="20"/>
              </w:rPr>
              <w:t>14.995</w:t>
            </w:r>
          </w:p>
        </w:tc>
      </w:tr>
      <w:tr w:rsidR="00142F34" w14:paraId="768206E7"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095E14C3" w14:textId="77777777" w:rsidR="00142F34" w:rsidRDefault="00353792">
            <w:pPr>
              <w:rPr>
                <w:sz w:val="20"/>
                <w:szCs w:val="20"/>
              </w:rPr>
            </w:pPr>
            <w:r>
              <w:rPr>
                <w:rFonts w:ascii="Calibri" w:eastAsia="Calibri" w:hAnsi="Calibri" w:cs="Calibri"/>
                <w:sz w:val="20"/>
                <w:szCs w:val="20"/>
              </w:rPr>
              <w:t>Surf zone</w:t>
            </w:r>
          </w:p>
        </w:tc>
        <w:tc>
          <w:tcPr>
            <w:tcW w:w="1172" w:type="dxa"/>
            <w:tcBorders>
              <w:top w:val="nil"/>
              <w:left w:val="nil"/>
              <w:bottom w:val="nil"/>
              <w:right w:val="nil"/>
            </w:tcBorders>
            <w:tcMar>
              <w:top w:w="-123" w:type="dxa"/>
              <w:left w:w="-123" w:type="dxa"/>
              <w:bottom w:w="-123" w:type="dxa"/>
              <w:right w:w="-123" w:type="dxa"/>
            </w:tcMar>
            <w:vAlign w:val="bottom"/>
          </w:tcPr>
          <w:p w14:paraId="794F3D80"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6FF74E55"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7D85163A"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75B298F1"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5FA248B7" w14:textId="77777777" w:rsidR="00142F34" w:rsidRDefault="00353792">
            <w:pPr>
              <w:jc w:val="center"/>
              <w:rPr>
                <w:sz w:val="20"/>
                <w:szCs w:val="20"/>
              </w:rPr>
            </w:pPr>
            <w:r>
              <w:rPr>
                <w:rFonts w:ascii="Calibri" w:eastAsia="Calibri" w:hAnsi="Calibri" w:cs="Calibri"/>
                <w:sz w:val="20"/>
                <w:szCs w:val="20"/>
              </w:rPr>
              <w:t>0.613</w:t>
            </w:r>
          </w:p>
        </w:tc>
        <w:tc>
          <w:tcPr>
            <w:tcW w:w="1207" w:type="dxa"/>
            <w:tcBorders>
              <w:top w:val="nil"/>
              <w:left w:val="nil"/>
              <w:bottom w:val="nil"/>
              <w:right w:val="nil"/>
            </w:tcBorders>
            <w:tcMar>
              <w:top w:w="-123" w:type="dxa"/>
              <w:left w:w="-123" w:type="dxa"/>
              <w:bottom w:w="-123" w:type="dxa"/>
              <w:right w:w="-123" w:type="dxa"/>
            </w:tcMar>
            <w:vAlign w:val="bottom"/>
          </w:tcPr>
          <w:p w14:paraId="6FCC755C" w14:textId="77777777" w:rsidR="00142F34" w:rsidRDefault="00353792">
            <w:pPr>
              <w:jc w:val="center"/>
              <w:rPr>
                <w:sz w:val="20"/>
                <w:szCs w:val="20"/>
              </w:rPr>
            </w:pPr>
            <w:r>
              <w:rPr>
                <w:rFonts w:ascii="Calibri" w:eastAsia="Calibri" w:hAnsi="Calibri" w:cs="Calibri"/>
                <w:sz w:val="20"/>
                <w:szCs w:val="20"/>
              </w:rPr>
              <w:t>0.087</w:t>
            </w:r>
          </w:p>
        </w:tc>
        <w:tc>
          <w:tcPr>
            <w:tcW w:w="885" w:type="dxa"/>
            <w:tcBorders>
              <w:top w:val="nil"/>
              <w:left w:val="nil"/>
              <w:bottom w:val="nil"/>
              <w:right w:val="nil"/>
            </w:tcBorders>
            <w:tcMar>
              <w:top w:w="-123" w:type="dxa"/>
              <w:left w:w="-123" w:type="dxa"/>
              <w:bottom w:w="-123" w:type="dxa"/>
              <w:right w:w="-123" w:type="dxa"/>
            </w:tcMar>
            <w:vAlign w:val="bottom"/>
          </w:tcPr>
          <w:p w14:paraId="11BF454F" w14:textId="77777777" w:rsidR="00142F34" w:rsidRDefault="00353792">
            <w:pPr>
              <w:jc w:val="center"/>
              <w:rPr>
                <w:color w:val="FF0000"/>
                <w:sz w:val="20"/>
                <w:szCs w:val="20"/>
              </w:rPr>
            </w:pPr>
            <w:r>
              <w:rPr>
                <w:rFonts w:ascii="Calibri" w:eastAsia="Calibri" w:hAnsi="Calibri" w:cs="Calibri"/>
                <w:color w:val="FF0000"/>
                <w:sz w:val="20"/>
                <w:szCs w:val="20"/>
              </w:rPr>
              <w:t>&lt;0.001</w:t>
            </w:r>
          </w:p>
        </w:tc>
        <w:tc>
          <w:tcPr>
            <w:tcW w:w="965" w:type="dxa"/>
            <w:tcBorders>
              <w:top w:val="nil"/>
              <w:left w:val="nil"/>
              <w:bottom w:val="nil"/>
              <w:right w:val="nil"/>
            </w:tcBorders>
            <w:tcMar>
              <w:top w:w="-123" w:type="dxa"/>
              <w:left w:w="-123" w:type="dxa"/>
              <w:bottom w:w="-123" w:type="dxa"/>
              <w:right w:w="-123" w:type="dxa"/>
            </w:tcMar>
            <w:vAlign w:val="bottom"/>
          </w:tcPr>
          <w:p w14:paraId="71D296FA" w14:textId="77777777" w:rsidR="00142F34" w:rsidRDefault="00353792">
            <w:pPr>
              <w:jc w:val="center"/>
              <w:rPr>
                <w:sz w:val="20"/>
                <w:szCs w:val="20"/>
              </w:rPr>
            </w:pPr>
            <w:r>
              <w:rPr>
                <w:rFonts w:ascii="Calibri" w:eastAsia="Calibri" w:hAnsi="Calibri" w:cs="Calibri"/>
                <w:sz w:val="20"/>
                <w:szCs w:val="20"/>
              </w:rPr>
              <w:t>0.443</w:t>
            </w:r>
          </w:p>
        </w:tc>
        <w:tc>
          <w:tcPr>
            <w:tcW w:w="977" w:type="dxa"/>
            <w:tcBorders>
              <w:top w:val="nil"/>
              <w:left w:val="nil"/>
              <w:bottom w:val="nil"/>
              <w:right w:val="nil"/>
            </w:tcBorders>
            <w:tcMar>
              <w:top w:w="-123" w:type="dxa"/>
              <w:left w:w="-123" w:type="dxa"/>
              <w:bottom w:w="-123" w:type="dxa"/>
              <w:right w:w="-123" w:type="dxa"/>
            </w:tcMar>
            <w:vAlign w:val="bottom"/>
          </w:tcPr>
          <w:p w14:paraId="36F6E643" w14:textId="77777777" w:rsidR="00142F34" w:rsidRDefault="00353792">
            <w:pPr>
              <w:jc w:val="center"/>
              <w:rPr>
                <w:sz w:val="20"/>
                <w:szCs w:val="20"/>
              </w:rPr>
            </w:pPr>
            <w:r>
              <w:rPr>
                <w:rFonts w:ascii="Calibri" w:eastAsia="Calibri" w:hAnsi="Calibri" w:cs="Calibri"/>
                <w:sz w:val="20"/>
                <w:szCs w:val="20"/>
              </w:rPr>
              <w:t>0.782</w:t>
            </w:r>
          </w:p>
        </w:tc>
        <w:tc>
          <w:tcPr>
            <w:tcW w:w="954" w:type="dxa"/>
            <w:tcBorders>
              <w:top w:val="nil"/>
              <w:left w:val="nil"/>
              <w:bottom w:val="nil"/>
              <w:right w:val="nil"/>
            </w:tcBorders>
            <w:tcMar>
              <w:top w:w="-123" w:type="dxa"/>
              <w:left w:w="-123" w:type="dxa"/>
              <w:bottom w:w="-123" w:type="dxa"/>
              <w:right w:w="-123" w:type="dxa"/>
            </w:tcMar>
            <w:vAlign w:val="bottom"/>
          </w:tcPr>
          <w:p w14:paraId="38EC7254" w14:textId="77777777" w:rsidR="00142F34" w:rsidRDefault="00353792">
            <w:pPr>
              <w:jc w:val="center"/>
              <w:rPr>
                <w:sz w:val="20"/>
                <w:szCs w:val="20"/>
              </w:rPr>
            </w:pPr>
            <w:r>
              <w:rPr>
                <w:rFonts w:ascii="Calibri" w:eastAsia="Calibri" w:hAnsi="Calibri" w:cs="Calibri"/>
                <w:sz w:val="20"/>
                <w:szCs w:val="20"/>
              </w:rPr>
              <w:t>1</w:t>
            </w:r>
          </w:p>
        </w:tc>
        <w:tc>
          <w:tcPr>
            <w:tcW w:w="816" w:type="dxa"/>
            <w:tcBorders>
              <w:top w:val="nil"/>
              <w:left w:val="nil"/>
              <w:bottom w:val="nil"/>
              <w:right w:val="nil"/>
            </w:tcBorders>
            <w:tcMar>
              <w:top w:w="-123" w:type="dxa"/>
              <w:left w:w="-123" w:type="dxa"/>
              <w:bottom w:w="-123" w:type="dxa"/>
              <w:right w:w="-123" w:type="dxa"/>
            </w:tcMar>
            <w:vAlign w:val="bottom"/>
          </w:tcPr>
          <w:p w14:paraId="61EAE01F"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0AA4FCC7" w14:textId="77777777" w:rsidR="00142F34" w:rsidRDefault="00353792">
            <w:pPr>
              <w:jc w:val="center"/>
              <w:rPr>
                <w:sz w:val="20"/>
                <w:szCs w:val="20"/>
              </w:rPr>
            </w:pPr>
            <w:r>
              <w:rPr>
                <w:rFonts w:ascii="Calibri" w:eastAsia="Calibri" w:hAnsi="Calibri" w:cs="Calibri"/>
                <w:sz w:val="20"/>
                <w:szCs w:val="20"/>
              </w:rPr>
              <w:t>0</w:t>
            </w:r>
          </w:p>
        </w:tc>
      </w:tr>
      <w:tr w:rsidR="00142F34" w14:paraId="7759877D"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754FB6FD" w14:textId="77777777" w:rsidR="00142F34" w:rsidRDefault="00353792">
            <w:pPr>
              <w:rPr>
                <w:sz w:val="20"/>
                <w:szCs w:val="20"/>
              </w:rPr>
            </w:pPr>
            <w:r>
              <w:rPr>
                <w:rFonts w:ascii="Calibri" w:eastAsia="Calibri" w:hAnsi="Calibri" w:cs="Calibri"/>
                <w:sz w:val="20"/>
                <w:szCs w:val="20"/>
              </w:rPr>
              <w:t>Surf zone</w:t>
            </w:r>
          </w:p>
        </w:tc>
        <w:tc>
          <w:tcPr>
            <w:tcW w:w="1172" w:type="dxa"/>
            <w:tcBorders>
              <w:top w:val="nil"/>
              <w:left w:val="nil"/>
              <w:bottom w:val="nil"/>
              <w:right w:val="nil"/>
            </w:tcBorders>
            <w:tcMar>
              <w:top w:w="-123" w:type="dxa"/>
              <w:left w:w="-123" w:type="dxa"/>
              <w:bottom w:w="-123" w:type="dxa"/>
              <w:right w:w="-123" w:type="dxa"/>
            </w:tcMar>
            <w:vAlign w:val="bottom"/>
          </w:tcPr>
          <w:p w14:paraId="0E2BF77B"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47C1EEFE" w14:textId="77777777" w:rsidR="00142F34" w:rsidRDefault="00353792">
            <w:pPr>
              <w:rPr>
                <w:sz w:val="20"/>
                <w:szCs w:val="20"/>
              </w:rPr>
            </w:pPr>
            <w:r>
              <w:rPr>
                <w:rFonts w:ascii="Calibri" w:eastAsia="Calibri" w:hAnsi="Calibri" w:cs="Calibri"/>
                <w:sz w:val="20"/>
                <w:szCs w:val="20"/>
              </w:rPr>
              <w:t>SMCA</w:t>
            </w:r>
          </w:p>
        </w:tc>
        <w:tc>
          <w:tcPr>
            <w:tcW w:w="1069" w:type="dxa"/>
            <w:tcBorders>
              <w:top w:val="nil"/>
              <w:left w:val="nil"/>
              <w:bottom w:val="nil"/>
              <w:right w:val="nil"/>
            </w:tcBorders>
            <w:tcMar>
              <w:top w:w="-123" w:type="dxa"/>
              <w:left w:w="-123" w:type="dxa"/>
              <w:bottom w:w="-123" w:type="dxa"/>
              <w:right w:w="-123" w:type="dxa"/>
            </w:tcMar>
            <w:vAlign w:val="bottom"/>
          </w:tcPr>
          <w:p w14:paraId="75FA60C9" w14:textId="77777777" w:rsidR="00142F34" w:rsidRDefault="00353792">
            <w:pPr>
              <w:rPr>
                <w:sz w:val="20"/>
                <w:szCs w:val="20"/>
              </w:rPr>
            </w:pPr>
            <w:r>
              <w:rPr>
                <w:rFonts w:ascii="Calibri" w:eastAsia="Calibri" w:hAnsi="Calibri" w:cs="Calibri"/>
                <w:sz w:val="20"/>
                <w:szCs w:val="20"/>
              </w:rPr>
              <w:t>Partial-take</w:t>
            </w:r>
          </w:p>
        </w:tc>
        <w:tc>
          <w:tcPr>
            <w:tcW w:w="1080" w:type="dxa"/>
            <w:tcBorders>
              <w:top w:val="nil"/>
              <w:left w:val="nil"/>
              <w:bottom w:val="nil"/>
              <w:right w:val="nil"/>
            </w:tcBorders>
            <w:tcMar>
              <w:top w:w="-123" w:type="dxa"/>
              <w:left w:w="-123" w:type="dxa"/>
              <w:bottom w:w="-123" w:type="dxa"/>
              <w:right w:w="-123" w:type="dxa"/>
            </w:tcMar>
            <w:vAlign w:val="bottom"/>
          </w:tcPr>
          <w:p w14:paraId="215FE90C"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777C25BB" w14:textId="77777777" w:rsidR="00142F34" w:rsidRDefault="00353792">
            <w:pPr>
              <w:jc w:val="center"/>
              <w:rPr>
                <w:sz w:val="20"/>
                <w:szCs w:val="20"/>
              </w:rPr>
            </w:pPr>
            <w:r>
              <w:rPr>
                <w:rFonts w:ascii="Calibri" w:eastAsia="Calibri" w:hAnsi="Calibri" w:cs="Calibri"/>
                <w:sz w:val="20"/>
                <w:szCs w:val="20"/>
              </w:rPr>
              <w:t>1.951</w:t>
            </w:r>
          </w:p>
        </w:tc>
        <w:tc>
          <w:tcPr>
            <w:tcW w:w="1207" w:type="dxa"/>
            <w:tcBorders>
              <w:top w:val="nil"/>
              <w:left w:val="nil"/>
              <w:bottom w:val="nil"/>
              <w:right w:val="nil"/>
            </w:tcBorders>
            <w:tcMar>
              <w:top w:w="-123" w:type="dxa"/>
              <w:left w:w="-123" w:type="dxa"/>
              <w:bottom w:w="-123" w:type="dxa"/>
              <w:right w:w="-123" w:type="dxa"/>
            </w:tcMar>
            <w:vAlign w:val="bottom"/>
          </w:tcPr>
          <w:p w14:paraId="70C075DC" w14:textId="77777777" w:rsidR="00142F34" w:rsidRDefault="00353792">
            <w:pPr>
              <w:jc w:val="center"/>
              <w:rPr>
                <w:sz w:val="20"/>
                <w:szCs w:val="20"/>
              </w:rPr>
            </w:pPr>
            <w:r>
              <w:rPr>
                <w:rFonts w:ascii="Calibri" w:eastAsia="Calibri" w:hAnsi="Calibri" w:cs="Calibri"/>
                <w:sz w:val="20"/>
                <w:szCs w:val="20"/>
              </w:rPr>
              <w:t>1.022</w:t>
            </w:r>
          </w:p>
        </w:tc>
        <w:tc>
          <w:tcPr>
            <w:tcW w:w="885" w:type="dxa"/>
            <w:tcBorders>
              <w:top w:val="nil"/>
              <w:left w:val="nil"/>
              <w:bottom w:val="nil"/>
              <w:right w:val="nil"/>
            </w:tcBorders>
            <w:tcMar>
              <w:top w:w="-123" w:type="dxa"/>
              <w:left w:w="-123" w:type="dxa"/>
              <w:bottom w:w="-123" w:type="dxa"/>
              <w:right w:w="-123" w:type="dxa"/>
            </w:tcMar>
            <w:vAlign w:val="bottom"/>
          </w:tcPr>
          <w:p w14:paraId="22766D96" w14:textId="77777777" w:rsidR="00142F34" w:rsidRDefault="00353792">
            <w:pPr>
              <w:jc w:val="center"/>
              <w:rPr>
                <w:sz w:val="20"/>
                <w:szCs w:val="20"/>
              </w:rPr>
            </w:pPr>
            <w:r>
              <w:rPr>
                <w:rFonts w:ascii="Calibri" w:eastAsia="Calibri" w:hAnsi="Calibri" w:cs="Calibri"/>
                <w:sz w:val="20"/>
                <w:szCs w:val="20"/>
              </w:rPr>
              <w:t>0.056</w:t>
            </w:r>
          </w:p>
        </w:tc>
        <w:tc>
          <w:tcPr>
            <w:tcW w:w="965" w:type="dxa"/>
            <w:tcBorders>
              <w:top w:val="nil"/>
              <w:left w:val="nil"/>
              <w:bottom w:val="nil"/>
              <w:right w:val="nil"/>
            </w:tcBorders>
            <w:tcMar>
              <w:top w:w="-123" w:type="dxa"/>
              <w:left w:w="-123" w:type="dxa"/>
              <w:bottom w:w="-123" w:type="dxa"/>
              <w:right w:w="-123" w:type="dxa"/>
            </w:tcMar>
            <w:vAlign w:val="bottom"/>
          </w:tcPr>
          <w:p w14:paraId="3456E64A" w14:textId="77777777" w:rsidR="00142F34" w:rsidRDefault="00353792">
            <w:pPr>
              <w:jc w:val="center"/>
              <w:rPr>
                <w:sz w:val="20"/>
                <w:szCs w:val="20"/>
              </w:rPr>
            </w:pPr>
            <w:r>
              <w:rPr>
                <w:rFonts w:ascii="Calibri" w:eastAsia="Calibri" w:hAnsi="Calibri" w:cs="Calibri"/>
                <w:sz w:val="20"/>
                <w:szCs w:val="20"/>
              </w:rPr>
              <w:t>-0.052</w:t>
            </w:r>
          </w:p>
        </w:tc>
        <w:tc>
          <w:tcPr>
            <w:tcW w:w="977" w:type="dxa"/>
            <w:tcBorders>
              <w:top w:val="nil"/>
              <w:left w:val="nil"/>
              <w:bottom w:val="nil"/>
              <w:right w:val="nil"/>
            </w:tcBorders>
            <w:tcMar>
              <w:top w:w="-123" w:type="dxa"/>
              <w:left w:w="-123" w:type="dxa"/>
              <w:bottom w:w="-123" w:type="dxa"/>
              <w:right w:w="-123" w:type="dxa"/>
            </w:tcMar>
            <w:vAlign w:val="bottom"/>
          </w:tcPr>
          <w:p w14:paraId="04CD73B6" w14:textId="77777777" w:rsidR="00142F34" w:rsidRDefault="00353792">
            <w:pPr>
              <w:jc w:val="center"/>
              <w:rPr>
                <w:sz w:val="20"/>
                <w:szCs w:val="20"/>
              </w:rPr>
            </w:pPr>
            <w:r>
              <w:rPr>
                <w:rFonts w:ascii="Calibri" w:eastAsia="Calibri" w:hAnsi="Calibri" w:cs="Calibri"/>
                <w:sz w:val="20"/>
                <w:szCs w:val="20"/>
              </w:rPr>
              <w:t>3.954</w:t>
            </w:r>
          </w:p>
        </w:tc>
        <w:tc>
          <w:tcPr>
            <w:tcW w:w="954" w:type="dxa"/>
            <w:tcBorders>
              <w:top w:val="nil"/>
              <w:left w:val="nil"/>
              <w:bottom w:val="nil"/>
              <w:right w:val="nil"/>
            </w:tcBorders>
            <w:tcMar>
              <w:top w:w="-123" w:type="dxa"/>
              <w:left w:w="-123" w:type="dxa"/>
              <w:bottom w:w="-123" w:type="dxa"/>
              <w:right w:w="-123" w:type="dxa"/>
            </w:tcMar>
            <w:vAlign w:val="bottom"/>
          </w:tcPr>
          <w:p w14:paraId="58DCC3E3" w14:textId="77777777" w:rsidR="00142F34" w:rsidRDefault="00353792">
            <w:pPr>
              <w:jc w:val="center"/>
              <w:rPr>
                <w:sz w:val="20"/>
                <w:szCs w:val="20"/>
              </w:rPr>
            </w:pPr>
            <w:r>
              <w:rPr>
                <w:rFonts w:ascii="Calibri" w:eastAsia="Calibri" w:hAnsi="Calibri" w:cs="Calibri"/>
                <w:sz w:val="20"/>
                <w:szCs w:val="20"/>
              </w:rPr>
              <w:t>2</w:t>
            </w:r>
          </w:p>
        </w:tc>
        <w:tc>
          <w:tcPr>
            <w:tcW w:w="816" w:type="dxa"/>
            <w:tcBorders>
              <w:top w:val="nil"/>
              <w:left w:val="nil"/>
              <w:bottom w:val="nil"/>
              <w:right w:val="nil"/>
            </w:tcBorders>
            <w:tcMar>
              <w:top w:w="-123" w:type="dxa"/>
              <w:left w:w="-123" w:type="dxa"/>
              <w:bottom w:w="-123" w:type="dxa"/>
              <w:right w:w="-123" w:type="dxa"/>
            </w:tcMar>
            <w:vAlign w:val="bottom"/>
          </w:tcPr>
          <w:p w14:paraId="2853D334" w14:textId="77777777" w:rsidR="00142F34" w:rsidRDefault="00353792">
            <w:pPr>
              <w:jc w:val="center"/>
              <w:rPr>
                <w:sz w:val="20"/>
                <w:szCs w:val="20"/>
              </w:rPr>
            </w:pPr>
            <w:r>
              <w:rPr>
                <w:rFonts w:ascii="Calibri" w:eastAsia="Calibri" w:hAnsi="Calibri" w:cs="Calibri"/>
                <w:sz w:val="20"/>
                <w:szCs w:val="20"/>
              </w:rPr>
              <w:t>1.896</w:t>
            </w:r>
          </w:p>
        </w:tc>
        <w:tc>
          <w:tcPr>
            <w:tcW w:w="896" w:type="dxa"/>
            <w:tcBorders>
              <w:top w:val="nil"/>
              <w:left w:val="nil"/>
              <w:bottom w:val="nil"/>
              <w:right w:val="nil"/>
            </w:tcBorders>
            <w:tcMar>
              <w:top w:w="-123" w:type="dxa"/>
              <w:left w:w="-123" w:type="dxa"/>
              <w:bottom w:w="-123" w:type="dxa"/>
              <w:right w:w="-123" w:type="dxa"/>
            </w:tcMar>
            <w:vAlign w:val="bottom"/>
          </w:tcPr>
          <w:p w14:paraId="32DA2F68" w14:textId="77777777" w:rsidR="00142F34" w:rsidRDefault="00353792">
            <w:pPr>
              <w:jc w:val="center"/>
              <w:rPr>
                <w:sz w:val="20"/>
                <w:szCs w:val="20"/>
              </w:rPr>
            </w:pPr>
            <w:r>
              <w:rPr>
                <w:rFonts w:ascii="Calibri" w:eastAsia="Calibri" w:hAnsi="Calibri" w:cs="Calibri"/>
                <w:sz w:val="20"/>
                <w:szCs w:val="20"/>
              </w:rPr>
              <w:t>10.332</w:t>
            </w:r>
          </w:p>
        </w:tc>
      </w:tr>
      <w:tr w:rsidR="00142F34" w14:paraId="5C22A8DF"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40AFB707" w14:textId="77777777" w:rsidR="00142F34" w:rsidRDefault="00353792">
            <w:pPr>
              <w:rPr>
                <w:sz w:val="20"/>
                <w:szCs w:val="20"/>
              </w:rPr>
            </w:pPr>
            <w:r>
              <w:rPr>
                <w:rFonts w:ascii="Calibri" w:eastAsia="Calibri" w:hAnsi="Calibri" w:cs="Calibri"/>
                <w:sz w:val="20"/>
                <w:szCs w:val="20"/>
              </w:rPr>
              <w:t>Surf zone</w:t>
            </w:r>
          </w:p>
        </w:tc>
        <w:tc>
          <w:tcPr>
            <w:tcW w:w="1172" w:type="dxa"/>
            <w:tcBorders>
              <w:top w:val="nil"/>
              <w:left w:val="nil"/>
              <w:bottom w:val="nil"/>
              <w:right w:val="nil"/>
            </w:tcBorders>
            <w:tcMar>
              <w:top w:w="-123" w:type="dxa"/>
              <w:left w:w="-123" w:type="dxa"/>
              <w:bottom w:w="-123" w:type="dxa"/>
              <w:right w:w="-123" w:type="dxa"/>
            </w:tcMar>
            <w:vAlign w:val="bottom"/>
          </w:tcPr>
          <w:p w14:paraId="300D61AF" w14:textId="77777777" w:rsidR="00142F34" w:rsidRDefault="00353792">
            <w:pPr>
              <w:rPr>
                <w:sz w:val="20"/>
                <w:szCs w:val="20"/>
              </w:rPr>
            </w:pPr>
            <w:r>
              <w:rPr>
                <w:rFonts w:ascii="Calibri" w:eastAsia="Calibri" w:hAnsi="Calibri" w:cs="Calibri"/>
                <w:sz w:val="20"/>
                <w:szCs w:val="20"/>
              </w:rPr>
              <w:t xml:space="preserve">North </w:t>
            </w:r>
          </w:p>
        </w:tc>
        <w:tc>
          <w:tcPr>
            <w:tcW w:w="931" w:type="dxa"/>
            <w:tcBorders>
              <w:top w:val="nil"/>
              <w:left w:val="nil"/>
              <w:bottom w:val="nil"/>
              <w:right w:val="nil"/>
            </w:tcBorders>
            <w:tcMar>
              <w:top w:w="-123" w:type="dxa"/>
              <w:left w:w="-123" w:type="dxa"/>
              <w:bottom w:w="-123" w:type="dxa"/>
              <w:right w:w="-123" w:type="dxa"/>
            </w:tcMar>
            <w:vAlign w:val="bottom"/>
          </w:tcPr>
          <w:p w14:paraId="0C693DC2"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3C730462"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237BF354"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65329B2E" w14:textId="77777777" w:rsidR="00142F34" w:rsidRDefault="00353792">
            <w:pPr>
              <w:jc w:val="center"/>
              <w:rPr>
                <w:sz w:val="20"/>
                <w:szCs w:val="20"/>
              </w:rPr>
            </w:pPr>
            <w:r>
              <w:rPr>
                <w:rFonts w:ascii="Calibri" w:eastAsia="Calibri" w:hAnsi="Calibri" w:cs="Calibri"/>
                <w:sz w:val="20"/>
                <w:szCs w:val="20"/>
              </w:rPr>
              <w:t>0.785</w:t>
            </w:r>
          </w:p>
        </w:tc>
        <w:tc>
          <w:tcPr>
            <w:tcW w:w="1207" w:type="dxa"/>
            <w:tcBorders>
              <w:top w:val="nil"/>
              <w:left w:val="nil"/>
              <w:bottom w:val="nil"/>
              <w:right w:val="nil"/>
            </w:tcBorders>
            <w:tcMar>
              <w:top w:w="-123" w:type="dxa"/>
              <w:left w:w="-123" w:type="dxa"/>
              <w:bottom w:w="-123" w:type="dxa"/>
              <w:right w:w="-123" w:type="dxa"/>
            </w:tcMar>
            <w:vAlign w:val="bottom"/>
          </w:tcPr>
          <w:p w14:paraId="6178205B" w14:textId="77777777" w:rsidR="00142F34" w:rsidRDefault="00353792">
            <w:pPr>
              <w:jc w:val="center"/>
              <w:rPr>
                <w:sz w:val="20"/>
                <w:szCs w:val="20"/>
              </w:rPr>
            </w:pPr>
            <w:r>
              <w:rPr>
                <w:rFonts w:ascii="Calibri" w:eastAsia="Calibri" w:hAnsi="Calibri" w:cs="Calibri"/>
                <w:sz w:val="20"/>
                <w:szCs w:val="20"/>
              </w:rPr>
              <w:t>0.171</w:t>
            </w:r>
          </w:p>
        </w:tc>
        <w:tc>
          <w:tcPr>
            <w:tcW w:w="885" w:type="dxa"/>
            <w:tcBorders>
              <w:top w:val="nil"/>
              <w:left w:val="nil"/>
              <w:bottom w:val="nil"/>
              <w:right w:val="nil"/>
            </w:tcBorders>
            <w:tcMar>
              <w:top w:w="-123" w:type="dxa"/>
              <w:left w:w="-123" w:type="dxa"/>
              <w:bottom w:w="-123" w:type="dxa"/>
              <w:right w:w="-123" w:type="dxa"/>
            </w:tcMar>
            <w:vAlign w:val="bottom"/>
          </w:tcPr>
          <w:p w14:paraId="587E2B6F" w14:textId="77777777" w:rsidR="00142F34" w:rsidRDefault="00353792">
            <w:pPr>
              <w:jc w:val="center"/>
              <w:rPr>
                <w:color w:val="FF0000"/>
                <w:sz w:val="20"/>
                <w:szCs w:val="20"/>
              </w:rPr>
            </w:pPr>
            <w:r>
              <w:rPr>
                <w:rFonts w:ascii="Calibri" w:eastAsia="Calibri" w:hAnsi="Calibri" w:cs="Calibri"/>
                <w:color w:val="FF0000"/>
                <w:sz w:val="20"/>
                <w:szCs w:val="20"/>
              </w:rPr>
              <w:t>&lt;0.001</w:t>
            </w:r>
          </w:p>
        </w:tc>
        <w:tc>
          <w:tcPr>
            <w:tcW w:w="965" w:type="dxa"/>
            <w:tcBorders>
              <w:top w:val="nil"/>
              <w:left w:val="nil"/>
              <w:bottom w:val="nil"/>
              <w:right w:val="nil"/>
            </w:tcBorders>
            <w:tcMar>
              <w:top w:w="-123" w:type="dxa"/>
              <w:left w:w="-123" w:type="dxa"/>
              <w:bottom w:w="-123" w:type="dxa"/>
              <w:right w:w="-123" w:type="dxa"/>
            </w:tcMar>
            <w:vAlign w:val="bottom"/>
          </w:tcPr>
          <w:p w14:paraId="7B551C22" w14:textId="77777777" w:rsidR="00142F34" w:rsidRDefault="00353792">
            <w:pPr>
              <w:jc w:val="center"/>
              <w:rPr>
                <w:sz w:val="20"/>
                <w:szCs w:val="20"/>
              </w:rPr>
            </w:pPr>
            <w:r>
              <w:rPr>
                <w:rFonts w:ascii="Calibri" w:eastAsia="Calibri" w:hAnsi="Calibri" w:cs="Calibri"/>
                <w:sz w:val="20"/>
                <w:szCs w:val="20"/>
              </w:rPr>
              <w:t>0.449</w:t>
            </w:r>
          </w:p>
        </w:tc>
        <w:tc>
          <w:tcPr>
            <w:tcW w:w="977" w:type="dxa"/>
            <w:tcBorders>
              <w:top w:val="nil"/>
              <w:left w:val="nil"/>
              <w:bottom w:val="nil"/>
              <w:right w:val="nil"/>
            </w:tcBorders>
            <w:tcMar>
              <w:top w:w="-123" w:type="dxa"/>
              <w:left w:w="-123" w:type="dxa"/>
              <w:bottom w:w="-123" w:type="dxa"/>
              <w:right w:w="-123" w:type="dxa"/>
            </w:tcMar>
            <w:vAlign w:val="bottom"/>
          </w:tcPr>
          <w:p w14:paraId="0B254A41" w14:textId="77777777" w:rsidR="00142F34" w:rsidRDefault="00353792">
            <w:pPr>
              <w:jc w:val="center"/>
              <w:rPr>
                <w:sz w:val="20"/>
                <w:szCs w:val="20"/>
              </w:rPr>
            </w:pPr>
            <w:r>
              <w:rPr>
                <w:rFonts w:ascii="Calibri" w:eastAsia="Calibri" w:hAnsi="Calibri" w:cs="Calibri"/>
                <w:sz w:val="20"/>
                <w:szCs w:val="20"/>
              </w:rPr>
              <w:t>1.121</w:t>
            </w:r>
          </w:p>
        </w:tc>
        <w:tc>
          <w:tcPr>
            <w:tcW w:w="954" w:type="dxa"/>
            <w:tcBorders>
              <w:top w:val="nil"/>
              <w:left w:val="nil"/>
              <w:bottom w:val="nil"/>
              <w:right w:val="nil"/>
            </w:tcBorders>
            <w:tcMar>
              <w:top w:w="-123" w:type="dxa"/>
              <w:left w:w="-123" w:type="dxa"/>
              <w:bottom w:w="-123" w:type="dxa"/>
              <w:right w:w="-123" w:type="dxa"/>
            </w:tcMar>
            <w:vAlign w:val="bottom"/>
          </w:tcPr>
          <w:p w14:paraId="309E4381" w14:textId="77777777" w:rsidR="00142F34" w:rsidRDefault="00353792">
            <w:pPr>
              <w:jc w:val="center"/>
              <w:rPr>
                <w:sz w:val="20"/>
                <w:szCs w:val="20"/>
              </w:rPr>
            </w:pPr>
            <w:r>
              <w:rPr>
                <w:rFonts w:ascii="Calibri" w:eastAsia="Calibri" w:hAnsi="Calibri" w:cs="Calibri"/>
                <w:sz w:val="20"/>
                <w:szCs w:val="20"/>
              </w:rPr>
              <w:t>1</w:t>
            </w:r>
          </w:p>
        </w:tc>
        <w:tc>
          <w:tcPr>
            <w:tcW w:w="816" w:type="dxa"/>
            <w:tcBorders>
              <w:top w:val="nil"/>
              <w:left w:val="nil"/>
              <w:bottom w:val="nil"/>
              <w:right w:val="nil"/>
            </w:tcBorders>
            <w:tcMar>
              <w:top w:w="-123" w:type="dxa"/>
              <w:left w:w="-123" w:type="dxa"/>
              <w:bottom w:w="-123" w:type="dxa"/>
              <w:right w:w="-123" w:type="dxa"/>
            </w:tcMar>
            <w:vAlign w:val="bottom"/>
          </w:tcPr>
          <w:p w14:paraId="429085ED"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3D6EBBAD" w14:textId="77777777" w:rsidR="00142F34" w:rsidRDefault="00353792">
            <w:pPr>
              <w:jc w:val="center"/>
              <w:rPr>
                <w:sz w:val="20"/>
                <w:szCs w:val="20"/>
              </w:rPr>
            </w:pPr>
            <w:r>
              <w:rPr>
                <w:rFonts w:ascii="Calibri" w:eastAsia="Calibri" w:hAnsi="Calibri" w:cs="Calibri"/>
                <w:sz w:val="20"/>
                <w:szCs w:val="20"/>
              </w:rPr>
              <w:t>0</w:t>
            </w:r>
          </w:p>
        </w:tc>
      </w:tr>
      <w:tr w:rsidR="00142F34" w14:paraId="22385B39"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38B568BA" w14:textId="77777777" w:rsidR="00142F34" w:rsidRDefault="00353792">
            <w:pPr>
              <w:rPr>
                <w:sz w:val="20"/>
                <w:szCs w:val="20"/>
              </w:rPr>
            </w:pPr>
            <w:r>
              <w:rPr>
                <w:rFonts w:ascii="Calibri" w:eastAsia="Calibri" w:hAnsi="Calibri" w:cs="Calibri"/>
                <w:sz w:val="20"/>
                <w:szCs w:val="20"/>
              </w:rPr>
              <w:t>Surf zone</w:t>
            </w:r>
          </w:p>
        </w:tc>
        <w:tc>
          <w:tcPr>
            <w:tcW w:w="1172" w:type="dxa"/>
            <w:tcBorders>
              <w:top w:val="nil"/>
              <w:left w:val="nil"/>
              <w:bottom w:val="nil"/>
              <w:right w:val="nil"/>
            </w:tcBorders>
            <w:tcMar>
              <w:top w:w="-123" w:type="dxa"/>
              <w:left w:w="-123" w:type="dxa"/>
              <w:bottom w:w="-123" w:type="dxa"/>
              <w:right w:w="-123" w:type="dxa"/>
            </w:tcMar>
            <w:vAlign w:val="bottom"/>
          </w:tcPr>
          <w:p w14:paraId="227F68C3" w14:textId="77777777" w:rsidR="00142F34" w:rsidRDefault="00353792">
            <w:pPr>
              <w:rPr>
                <w:sz w:val="20"/>
                <w:szCs w:val="20"/>
              </w:rPr>
            </w:pPr>
            <w:r>
              <w:rPr>
                <w:rFonts w:ascii="Calibri" w:eastAsia="Calibri" w:hAnsi="Calibri" w:cs="Calibri"/>
                <w:sz w:val="20"/>
                <w:szCs w:val="20"/>
              </w:rPr>
              <w:t xml:space="preserve">North Central </w:t>
            </w:r>
          </w:p>
        </w:tc>
        <w:tc>
          <w:tcPr>
            <w:tcW w:w="931" w:type="dxa"/>
            <w:tcBorders>
              <w:top w:val="nil"/>
              <w:left w:val="nil"/>
              <w:bottom w:val="nil"/>
              <w:right w:val="nil"/>
            </w:tcBorders>
            <w:tcMar>
              <w:top w:w="-123" w:type="dxa"/>
              <w:left w:w="-123" w:type="dxa"/>
              <w:bottom w:w="-123" w:type="dxa"/>
              <w:right w:w="-123" w:type="dxa"/>
            </w:tcMar>
            <w:vAlign w:val="bottom"/>
          </w:tcPr>
          <w:p w14:paraId="0CE2B55E"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70549749"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783CB7F0"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4C696C18" w14:textId="77777777" w:rsidR="00142F34" w:rsidRDefault="00353792">
            <w:pPr>
              <w:jc w:val="center"/>
              <w:rPr>
                <w:sz w:val="20"/>
                <w:szCs w:val="20"/>
              </w:rPr>
            </w:pPr>
            <w:r>
              <w:rPr>
                <w:rFonts w:ascii="Calibri" w:eastAsia="Calibri" w:hAnsi="Calibri" w:cs="Calibri"/>
                <w:sz w:val="20"/>
                <w:szCs w:val="20"/>
              </w:rPr>
              <w:t>1.053</w:t>
            </w:r>
          </w:p>
        </w:tc>
        <w:tc>
          <w:tcPr>
            <w:tcW w:w="1207" w:type="dxa"/>
            <w:tcBorders>
              <w:top w:val="nil"/>
              <w:left w:val="nil"/>
              <w:bottom w:val="nil"/>
              <w:right w:val="nil"/>
            </w:tcBorders>
            <w:tcMar>
              <w:top w:w="-123" w:type="dxa"/>
              <w:left w:w="-123" w:type="dxa"/>
              <w:bottom w:w="-123" w:type="dxa"/>
              <w:right w:w="-123" w:type="dxa"/>
            </w:tcMar>
            <w:vAlign w:val="bottom"/>
          </w:tcPr>
          <w:p w14:paraId="0364C2F1" w14:textId="77777777" w:rsidR="00142F34" w:rsidRDefault="00353792">
            <w:pPr>
              <w:jc w:val="center"/>
              <w:rPr>
                <w:sz w:val="20"/>
                <w:szCs w:val="20"/>
              </w:rPr>
            </w:pPr>
            <w:r>
              <w:rPr>
                <w:rFonts w:ascii="Calibri" w:eastAsia="Calibri" w:hAnsi="Calibri" w:cs="Calibri"/>
                <w:sz w:val="20"/>
                <w:szCs w:val="20"/>
              </w:rPr>
              <w:t>0.454</w:t>
            </w:r>
          </w:p>
        </w:tc>
        <w:tc>
          <w:tcPr>
            <w:tcW w:w="885" w:type="dxa"/>
            <w:tcBorders>
              <w:top w:val="nil"/>
              <w:left w:val="nil"/>
              <w:bottom w:val="nil"/>
              <w:right w:val="nil"/>
            </w:tcBorders>
            <w:tcMar>
              <w:top w:w="-123" w:type="dxa"/>
              <w:left w:w="-123" w:type="dxa"/>
              <w:bottom w:w="-123" w:type="dxa"/>
              <w:right w:w="-123" w:type="dxa"/>
            </w:tcMar>
            <w:vAlign w:val="bottom"/>
          </w:tcPr>
          <w:p w14:paraId="4B975272" w14:textId="77777777" w:rsidR="00142F34" w:rsidRDefault="00353792">
            <w:pPr>
              <w:jc w:val="center"/>
              <w:rPr>
                <w:color w:val="FF0000"/>
                <w:sz w:val="20"/>
                <w:szCs w:val="20"/>
              </w:rPr>
            </w:pPr>
            <w:r>
              <w:rPr>
                <w:rFonts w:ascii="Calibri" w:eastAsia="Calibri" w:hAnsi="Calibri" w:cs="Calibri"/>
                <w:color w:val="FF0000"/>
                <w:sz w:val="20"/>
                <w:szCs w:val="20"/>
              </w:rPr>
              <w:t>0.02</w:t>
            </w:r>
          </w:p>
        </w:tc>
        <w:tc>
          <w:tcPr>
            <w:tcW w:w="965" w:type="dxa"/>
            <w:tcBorders>
              <w:top w:val="nil"/>
              <w:left w:val="nil"/>
              <w:bottom w:val="nil"/>
              <w:right w:val="nil"/>
            </w:tcBorders>
            <w:tcMar>
              <w:top w:w="-123" w:type="dxa"/>
              <w:left w:w="-123" w:type="dxa"/>
              <w:bottom w:w="-123" w:type="dxa"/>
              <w:right w:w="-123" w:type="dxa"/>
            </w:tcMar>
            <w:vAlign w:val="bottom"/>
          </w:tcPr>
          <w:p w14:paraId="0742B06A" w14:textId="77777777" w:rsidR="00142F34" w:rsidRDefault="00353792">
            <w:pPr>
              <w:jc w:val="center"/>
              <w:rPr>
                <w:sz w:val="20"/>
                <w:szCs w:val="20"/>
              </w:rPr>
            </w:pPr>
            <w:r>
              <w:rPr>
                <w:rFonts w:ascii="Calibri" w:eastAsia="Calibri" w:hAnsi="Calibri" w:cs="Calibri"/>
                <w:sz w:val="20"/>
                <w:szCs w:val="20"/>
              </w:rPr>
              <w:t>0.162</w:t>
            </w:r>
          </w:p>
        </w:tc>
        <w:tc>
          <w:tcPr>
            <w:tcW w:w="977" w:type="dxa"/>
            <w:tcBorders>
              <w:top w:val="nil"/>
              <w:left w:val="nil"/>
              <w:bottom w:val="nil"/>
              <w:right w:val="nil"/>
            </w:tcBorders>
            <w:tcMar>
              <w:top w:w="-123" w:type="dxa"/>
              <w:left w:w="-123" w:type="dxa"/>
              <w:bottom w:w="-123" w:type="dxa"/>
              <w:right w:w="-123" w:type="dxa"/>
            </w:tcMar>
            <w:vAlign w:val="bottom"/>
          </w:tcPr>
          <w:p w14:paraId="2476938C" w14:textId="77777777" w:rsidR="00142F34" w:rsidRDefault="00353792">
            <w:pPr>
              <w:jc w:val="center"/>
              <w:rPr>
                <w:sz w:val="20"/>
                <w:szCs w:val="20"/>
              </w:rPr>
            </w:pPr>
            <w:r>
              <w:rPr>
                <w:rFonts w:ascii="Calibri" w:eastAsia="Calibri" w:hAnsi="Calibri" w:cs="Calibri"/>
                <w:sz w:val="20"/>
                <w:szCs w:val="20"/>
              </w:rPr>
              <w:t>1.944</w:t>
            </w:r>
          </w:p>
        </w:tc>
        <w:tc>
          <w:tcPr>
            <w:tcW w:w="954" w:type="dxa"/>
            <w:tcBorders>
              <w:top w:val="nil"/>
              <w:left w:val="nil"/>
              <w:bottom w:val="nil"/>
              <w:right w:val="nil"/>
            </w:tcBorders>
            <w:tcMar>
              <w:top w:w="-123" w:type="dxa"/>
              <w:left w:w="-123" w:type="dxa"/>
              <w:bottom w:w="-123" w:type="dxa"/>
              <w:right w:w="-123" w:type="dxa"/>
            </w:tcMar>
            <w:vAlign w:val="bottom"/>
          </w:tcPr>
          <w:p w14:paraId="74072ECF" w14:textId="77777777" w:rsidR="00142F34" w:rsidRDefault="00353792">
            <w:pPr>
              <w:jc w:val="center"/>
              <w:rPr>
                <w:sz w:val="20"/>
                <w:szCs w:val="20"/>
              </w:rPr>
            </w:pPr>
            <w:r>
              <w:rPr>
                <w:rFonts w:ascii="Calibri" w:eastAsia="Calibri" w:hAnsi="Calibri" w:cs="Calibri"/>
                <w:sz w:val="20"/>
                <w:szCs w:val="20"/>
              </w:rPr>
              <w:t>1</w:t>
            </w:r>
          </w:p>
        </w:tc>
        <w:tc>
          <w:tcPr>
            <w:tcW w:w="816" w:type="dxa"/>
            <w:tcBorders>
              <w:top w:val="nil"/>
              <w:left w:val="nil"/>
              <w:bottom w:val="nil"/>
              <w:right w:val="nil"/>
            </w:tcBorders>
            <w:tcMar>
              <w:top w:w="-123" w:type="dxa"/>
              <w:left w:w="-123" w:type="dxa"/>
              <w:bottom w:w="-123" w:type="dxa"/>
              <w:right w:w="-123" w:type="dxa"/>
            </w:tcMar>
            <w:vAlign w:val="bottom"/>
          </w:tcPr>
          <w:p w14:paraId="529BA9F1"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38D36E39" w14:textId="77777777" w:rsidR="00142F34" w:rsidRDefault="00353792">
            <w:pPr>
              <w:jc w:val="center"/>
              <w:rPr>
                <w:sz w:val="20"/>
                <w:szCs w:val="20"/>
              </w:rPr>
            </w:pPr>
            <w:r>
              <w:rPr>
                <w:rFonts w:ascii="Calibri" w:eastAsia="Calibri" w:hAnsi="Calibri" w:cs="Calibri"/>
                <w:sz w:val="20"/>
                <w:szCs w:val="20"/>
              </w:rPr>
              <w:t>0</w:t>
            </w:r>
          </w:p>
        </w:tc>
      </w:tr>
      <w:tr w:rsidR="00142F34" w14:paraId="41226158"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67105D5D" w14:textId="77777777" w:rsidR="00142F34" w:rsidRDefault="00353792">
            <w:pPr>
              <w:rPr>
                <w:sz w:val="20"/>
                <w:szCs w:val="20"/>
              </w:rPr>
            </w:pPr>
            <w:r>
              <w:rPr>
                <w:rFonts w:ascii="Calibri" w:eastAsia="Calibri" w:hAnsi="Calibri" w:cs="Calibri"/>
                <w:sz w:val="20"/>
                <w:szCs w:val="20"/>
              </w:rPr>
              <w:t>Surf zone</w:t>
            </w:r>
          </w:p>
        </w:tc>
        <w:tc>
          <w:tcPr>
            <w:tcW w:w="1172" w:type="dxa"/>
            <w:tcBorders>
              <w:top w:val="nil"/>
              <w:left w:val="nil"/>
              <w:bottom w:val="nil"/>
              <w:right w:val="nil"/>
            </w:tcBorders>
            <w:tcMar>
              <w:top w:w="-123" w:type="dxa"/>
              <w:left w:w="-123" w:type="dxa"/>
              <w:bottom w:w="-123" w:type="dxa"/>
              <w:right w:w="-123" w:type="dxa"/>
            </w:tcMar>
            <w:vAlign w:val="bottom"/>
          </w:tcPr>
          <w:p w14:paraId="79DAB9CF" w14:textId="77777777" w:rsidR="00142F34" w:rsidRDefault="00353792">
            <w:pPr>
              <w:rPr>
                <w:sz w:val="20"/>
                <w:szCs w:val="20"/>
              </w:rPr>
            </w:pPr>
            <w:r>
              <w:rPr>
                <w:rFonts w:ascii="Calibri" w:eastAsia="Calibri" w:hAnsi="Calibri" w:cs="Calibri"/>
                <w:sz w:val="20"/>
                <w:szCs w:val="20"/>
              </w:rPr>
              <w:t xml:space="preserve">North Central </w:t>
            </w:r>
          </w:p>
        </w:tc>
        <w:tc>
          <w:tcPr>
            <w:tcW w:w="931" w:type="dxa"/>
            <w:tcBorders>
              <w:top w:val="nil"/>
              <w:left w:val="nil"/>
              <w:bottom w:val="nil"/>
              <w:right w:val="nil"/>
            </w:tcBorders>
            <w:tcMar>
              <w:top w:w="-123" w:type="dxa"/>
              <w:left w:w="-123" w:type="dxa"/>
              <w:bottom w:w="-123" w:type="dxa"/>
              <w:right w:w="-123" w:type="dxa"/>
            </w:tcMar>
            <w:vAlign w:val="bottom"/>
          </w:tcPr>
          <w:p w14:paraId="57173229"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2FEC2164"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10C9D2A5"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29A2CB33" w14:textId="77777777" w:rsidR="00142F34" w:rsidRDefault="00353792">
            <w:pPr>
              <w:jc w:val="center"/>
              <w:rPr>
                <w:sz w:val="20"/>
                <w:szCs w:val="20"/>
              </w:rPr>
            </w:pPr>
            <w:r>
              <w:rPr>
                <w:rFonts w:ascii="Calibri" w:eastAsia="Calibri" w:hAnsi="Calibri" w:cs="Calibri"/>
                <w:sz w:val="20"/>
                <w:szCs w:val="20"/>
              </w:rPr>
              <w:t>-0.525</w:t>
            </w:r>
          </w:p>
        </w:tc>
        <w:tc>
          <w:tcPr>
            <w:tcW w:w="1207" w:type="dxa"/>
            <w:tcBorders>
              <w:top w:val="nil"/>
              <w:left w:val="nil"/>
              <w:bottom w:val="nil"/>
              <w:right w:val="nil"/>
            </w:tcBorders>
            <w:tcMar>
              <w:top w:w="-123" w:type="dxa"/>
              <w:left w:w="-123" w:type="dxa"/>
              <w:bottom w:w="-123" w:type="dxa"/>
              <w:right w:w="-123" w:type="dxa"/>
            </w:tcMar>
            <w:vAlign w:val="bottom"/>
          </w:tcPr>
          <w:p w14:paraId="655A3366" w14:textId="77777777" w:rsidR="00142F34" w:rsidRDefault="00353792">
            <w:pPr>
              <w:jc w:val="center"/>
              <w:rPr>
                <w:sz w:val="20"/>
                <w:szCs w:val="20"/>
              </w:rPr>
            </w:pPr>
            <w:r>
              <w:rPr>
                <w:rFonts w:ascii="Calibri" w:eastAsia="Calibri" w:hAnsi="Calibri" w:cs="Calibri"/>
                <w:sz w:val="20"/>
                <w:szCs w:val="20"/>
              </w:rPr>
              <w:t>0.216</w:t>
            </w:r>
          </w:p>
        </w:tc>
        <w:tc>
          <w:tcPr>
            <w:tcW w:w="885" w:type="dxa"/>
            <w:tcBorders>
              <w:top w:val="nil"/>
              <w:left w:val="nil"/>
              <w:bottom w:val="nil"/>
              <w:right w:val="nil"/>
            </w:tcBorders>
            <w:tcMar>
              <w:top w:w="-123" w:type="dxa"/>
              <w:left w:w="-123" w:type="dxa"/>
              <w:bottom w:w="-123" w:type="dxa"/>
              <w:right w:w="-123" w:type="dxa"/>
            </w:tcMar>
            <w:vAlign w:val="bottom"/>
          </w:tcPr>
          <w:p w14:paraId="5072C205" w14:textId="77777777" w:rsidR="00142F34" w:rsidRDefault="00353792">
            <w:pPr>
              <w:jc w:val="center"/>
              <w:rPr>
                <w:color w:val="FF0000"/>
                <w:sz w:val="20"/>
                <w:szCs w:val="20"/>
              </w:rPr>
            </w:pPr>
            <w:r>
              <w:rPr>
                <w:rFonts w:ascii="Calibri" w:eastAsia="Calibri" w:hAnsi="Calibri" w:cs="Calibri"/>
                <w:color w:val="FF0000"/>
                <w:sz w:val="20"/>
                <w:szCs w:val="20"/>
              </w:rPr>
              <w:t>0.015</w:t>
            </w:r>
          </w:p>
        </w:tc>
        <w:tc>
          <w:tcPr>
            <w:tcW w:w="965" w:type="dxa"/>
            <w:tcBorders>
              <w:top w:val="nil"/>
              <w:left w:val="nil"/>
              <w:bottom w:val="nil"/>
              <w:right w:val="nil"/>
            </w:tcBorders>
            <w:tcMar>
              <w:top w:w="-123" w:type="dxa"/>
              <w:left w:w="-123" w:type="dxa"/>
              <w:bottom w:w="-123" w:type="dxa"/>
              <w:right w:w="-123" w:type="dxa"/>
            </w:tcMar>
            <w:vAlign w:val="bottom"/>
          </w:tcPr>
          <w:p w14:paraId="5D8A1E38" w14:textId="77777777" w:rsidR="00142F34" w:rsidRDefault="00353792">
            <w:pPr>
              <w:jc w:val="center"/>
              <w:rPr>
                <w:sz w:val="20"/>
                <w:szCs w:val="20"/>
              </w:rPr>
            </w:pPr>
            <w:r>
              <w:rPr>
                <w:rFonts w:ascii="Calibri" w:eastAsia="Calibri" w:hAnsi="Calibri" w:cs="Calibri"/>
                <w:sz w:val="20"/>
                <w:szCs w:val="20"/>
              </w:rPr>
              <w:t>-0.949</w:t>
            </w:r>
          </w:p>
        </w:tc>
        <w:tc>
          <w:tcPr>
            <w:tcW w:w="977" w:type="dxa"/>
            <w:tcBorders>
              <w:top w:val="nil"/>
              <w:left w:val="nil"/>
              <w:bottom w:val="nil"/>
              <w:right w:val="nil"/>
            </w:tcBorders>
            <w:tcMar>
              <w:top w:w="-123" w:type="dxa"/>
              <w:left w:w="-123" w:type="dxa"/>
              <w:bottom w:w="-123" w:type="dxa"/>
              <w:right w:w="-123" w:type="dxa"/>
            </w:tcMar>
            <w:vAlign w:val="bottom"/>
          </w:tcPr>
          <w:p w14:paraId="16B63379" w14:textId="77777777" w:rsidR="00142F34" w:rsidRDefault="00353792">
            <w:pPr>
              <w:jc w:val="center"/>
              <w:rPr>
                <w:sz w:val="20"/>
                <w:szCs w:val="20"/>
              </w:rPr>
            </w:pPr>
            <w:r>
              <w:rPr>
                <w:rFonts w:ascii="Calibri" w:eastAsia="Calibri" w:hAnsi="Calibri" w:cs="Calibri"/>
                <w:sz w:val="20"/>
                <w:szCs w:val="20"/>
              </w:rPr>
              <w:t>-0.101</w:t>
            </w:r>
          </w:p>
        </w:tc>
        <w:tc>
          <w:tcPr>
            <w:tcW w:w="954" w:type="dxa"/>
            <w:tcBorders>
              <w:top w:val="nil"/>
              <w:left w:val="nil"/>
              <w:bottom w:val="nil"/>
              <w:right w:val="nil"/>
            </w:tcBorders>
            <w:tcMar>
              <w:top w:w="-123" w:type="dxa"/>
              <w:left w:w="-123" w:type="dxa"/>
              <w:bottom w:w="-123" w:type="dxa"/>
              <w:right w:w="-123" w:type="dxa"/>
            </w:tcMar>
            <w:vAlign w:val="bottom"/>
          </w:tcPr>
          <w:p w14:paraId="66E1565D" w14:textId="77777777" w:rsidR="00142F34" w:rsidRDefault="00353792">
            <w:pPr>
              <w:jc w:val="center"/>
              <w:rPr>
                <w:sz w:val="20"/>
                <w:szCs w:val="20"/>
              </w:rPr>
            </w:pPr>
            <w:r>
              <w:rPr>
                <w:rFonts w:ascii="Calibri" w:eastAsia="Calibri" w:hAnsi="Calibri" w:cs="Calibri"/>
                <w:sz w:val="20"/>
                <w:szCs w:val="20"/>
              </w:rPr>
              <w:t>1</w:t>
            </w:r>
          </w:p>
        </w:tc>
        <w:tc>
          <w:tcPr>
            <w:tcW w:w="816" w:type="dxa"/>
            <w:tcBorders>
              <w:top w:val="nil"/>
              <w:left w:val="nil"/>
              <w:bottom w:val="nil"/>
              <w:right w:val="nil"/>
            </w:tcBorders>
            <w:tcMar>
              <w:top w:w="-123" w:type="dxa"/>
              <w:left w:w="-123" w:type="dxa"/>
              <w:bottom w:w="-123" w:type="dxa"/>
              <w:right w:w="-123" w:type="dxa"/>
            </w:tcMar>
            <w:vAlign w:val="bottom"/>
          </w:tcPr>
          <w:p w14:paraId="6DBB0A78" w14:textId="77777777" w:rsidR="00142F34" w:rsidRDefault="00353792">
            <w:pPr>
              <w:jc w:val="center"/>
              <w:rPr>
                <w:sz w:val="20"/>
                <w:szCs w:val="20"/>
              </w:rPr>
            </w:pPr>
            <w:r>
              <w:rPr>
                <w:rFonts w:ascii="Calibri" w:eastAsia="Calibri" w:hAnsi="Calibri" w:cs="Calibri"/>
                <w:sz w:val="20"/>
                <w:szCs w:val="20"/>
              </w:rPr>
              <w:t>0</w:t>
            </w:r>
          </w:p>
        </w:tc>
        <w:tc>
          <w:tcPr>
            <w:tcW w:w="896" w:type="dxa"/>
            <w:tcBorders>
              <w:top w:val="nil"/>
              <w:left w:val="nil"/>
              <w:bottom w:val="nil"/>
              <w:right w:val="nil"/>
            </w:tcBorders>
            <w:tcMar>
              <w:top w:w="-123" w:type="dxa"/>
              <w:left w:w="-123" w:type="dxa"/>
              <w:bottom w:w="-123" w:type="dxa"/>
              <w:right w:w="-123" w:type="dxa"/>
            </w:tcMar>
            <w:vAlign w:val="bottom"/>
          </w:tcPr>
          <w:p w14:paraId="3B8D91E2" w14:textId="77777777" w:rsidR="00142F34" w:rsidRDefault="00353792">
            <w:pPr>
              <w:jc w:val="center"/>
              <w:rPr>
                <w:sz w:val="20"/>
                <w:szCs w:val="20"/>
              </w:rPr>
            </w:pPr>
            <w:r>
              <w:rPr>
                <w:rFonts w:ascii="Calibri" w:eastAsia="Calibri" w:hAnsi="Calibri" w:cs="Calibri"/>
                <w:sz w:val="20"/>
                <w:szCs w:val="20"/>
              </w:rPr>
              <w:t>0</w:t>
            </w:r>
          </w:p>
        </w:tc>
      </w:tr>
      <w:tr w:rsidR="00142F34" w14:paraId="4145F564"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5EFD496E" w14:textId="77777777" w:rsidR="00142F34" w:rsidRDefault="00353792">
            <w:pPr>
              <w:rPr>
                <w:sz w:val="20"/>
                <w:szCs w:val="20"/>
              </w:rPr>
            </w:pPr>
            <w:r>
              <w:rPr>
                <w:rFonts w:ascii="Calibri" w:eastAsia="Calibri" w:hAnsi="Calibri" w:cs="Calibri"/>
                <w:sz w:val="20"/>
                <w:szCs w:val="20"/>
              </w:rPr>
              <w:t>Surf zone</w:t>
            </w:r>
          </w:p>
        </w:tc>
        <w:tc>
          <w:tcPr>
            <w:tcW w:w="1172" w:type="dxa"/>
            <w:tcBorders>
              <w:top w:val="nil"/>
              <w:left w:val="nil"/>
              <w:bottom w:val="nil"/>
              <w:right w:val="nil"/>
            </w:tcBorders>
            <w:tcMar>
              <w:top w:w="-123" w:type="dxa"/>
              <w:left w:w="-123" w:type="dxa"/>
              <w:bottom w:w="-123" w:type="dxa"/>
              <w:right w:w="-123" w:type="dxa"/>
            </w:tcMar>
            <w:vAlign w:val="bottom"/>
          </w:tcPr>
          <w:p w14:paraId="35F6E058" w14:textId="77777777" w:rsidR="00142F34" w:rsidRDefault="00353792">
            <w:pPr>
              <w:rPr>
                <w:sz w:val="20"/>
                <w:szCs w:val="20"/>
              </w:rPr>
            </w:pPr>
            <w:r>
              <w:rPr>
                <w:rFonts w:ascii="Calibri" w:eastAsia="Calibri" w:hAnsi="Calibri" w:cs="Calibri"/>
                <w:sz w:val="20"/>
                <w:szCs w:val="20"/>
              </w:rPr>
              <w:t xml:space="preserve">Central </w:t>
            </w:r>
          </w:p>
        </w:tc>
        <w:tc>
          <w:tcPr>
            <w:tcW w:w="931" w:type="dxa"/>
            <w:tcBorders>
              <w:top w:val="nil"/>
              <w:left w:val="nil"/>
              <w:bottom w:val="nil"/>
              <w:right w:val="nil"/>
            </w:tcBorders>
            <w:tcMar>
              <w:top w:w="-123" w:type="dxa"/>
              <w:left w:w="-123" w:type="dxa"/>
              <w:bottom w:w="-123" w:type="dxa"/>
              <w:right w:w="-123" w:type="dxa"/>
            </w:tcMar>
            <w:vAlign w:val="bottom"/>
          </w:tcPr>
          <w:p w14:paraId="5B097293"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147D4CBE"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25F5D89C"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6383AC5D" w14:textId="77777777" w:rsidR="00142F34" w:rsidRDefault="00353792">
            <w:pPr>
              <w:jc w:val="center"/>
              <w:rPr>
                <w:sz w:val="20"/>
                <w:szCs w:val="20"/>
              </w:rPr>
            </w:pPr>
            <w:r>
              <w:rPr>
                <w:rFonts w:ascii="Calibri" w:eastAsia="Calibri" w:hAnsi="Calibri" w:cs="Calibri"/>
                <w:sz w:val="20"/>
                <w:szCs w:val="20"/>
              </w:rPr>
              <w:t>-0.143</w:t>
            </w:r>
          </w:p>
        </w:tc>
        <w:tc>
          <w:tcPr>
            <w:tcW w:w="1207" w:type="dxa"/>
            <w:tcBorders>
              <w:top w:val="nil"/>
              <w:left w:val="nil"/>
              <w:bottom w:val="nil"/>
              <w:right w:val="nil"/>
            </w:tcBorders>
            <w:tcMar>
              <w:top w:w="-123" w:type="dxa"/>
              <w:left w:w="-123" w:type="dxa"/>
              <w:bottom w:w="-123" w:type="dxa"/>
              <w:right w:w="-123" w:type="dxa"/>
            </w:tcMar>
            <w:vAlign w:val="bottom"/>
          </w:tcPr>
          <w:p w14:paraId="4D7867DE" w14:textId="77777777" w:rsidR="00142F34" w:rsidRDefault="00353792">
            <w:pPr>
              <w:jc w:val="center"/>
              <w:rPr>
                <w:sz w:val="20"/>
                <w:szCs w:val="20"/>
              </w:rPr>
            </w:pPr>
            <w:r>
              <w:rPr>
                <w:rFonts w:ascii="Calibri" w:eastAsia="Calibri" w:hAnsi="Calibri" w:cs="Calibri"/>
                <w:sz w:val="20"/>
                <w:szCs w:val="20"/>
              </w:rPr>
              <w:t>0.377</w:t>
            </w:r>
          </w:p>
        </w:tc>
        <w:tc>
          <w:tcPr>
            <w:tcW w:w="885" w:type="dxa"/>
            <w:tcBorders>
              <w:top w:val="nil"/>
              <w:left w:val="nil"/>
              <w:bottom w:val="nil"/>
              <w:right w:val="nil"/>
            </w:tcBorders>
            <w:tcMar>
              <w:top w:w="-123" w:type="dxa"/>
              <w:left w:w="-123" w:type="dxa"/>
              <w:bottom w:w="-123" w:type="dxa"/>
              <w:right w:w="-123" w:type="dxa"/>
            </w:tcMar>
            <w:vAlign w:val="bottom"/>
          </w:tcPr>
          <w:p w14:paraId="1F3581B2" w14:textId="77777777" w:rsidR="00142F34" w:rsidRDefault="00353792">
            <w:pPr>
              <w:jc w:val="center"/>
              <w:rPr>
                <w:sz w:val="20"/>
                <w:szCs w:val="20"/>
              </w:rPr>
            </w:pPr>
            <w:r>
              <w:rPr>
                <w:rFonts w:ascii="Calibri" w:eastAsia="Calibri" w:hAnsi="Calibri" w:cs="Calibri"/>
                <w:sz w:val="20"/>
                <w:szCs w:val="20"/>
              </w:rPr>
              <w:t>0.704</w:t>
            </w:r>
          </w:p>
        </w:tc>
        <w:tc>
          <w:tcPr>
            <w:tcW w:w="965" w:type="dxa"/>
            <w:tcBorders>
              <w:top w:val="nil"/>
              <w:left w:val="nil"/>
              <w:bottom w:val="nil"/>
              <w:right w:val="nil"/>
            </w:tcBorders>
            <w:tcMar>
              <w:top w:w="-123" w:type="dxa"/>
              <w:left w:w="-123" w:type="dxa"/>
              <w:bottom w:w="-123" w:type="dxa"/>
              <w:right w:w="-123" w:type="dxa"/>
            </w:tcMar>
            <w:vAlign w:val="bottom"/>
          </w:tcPr>
          <w:p w14:paraId="62BD5F88" w14:textId="77777777" w:rsidR="00142F34" w:rsidRDefault="00353792">
            <w:pPr>
              <w:jc w:val="center"/>
              <w:rPr>
                <w:sz w:val="20"/>
                <w:szCs w:val="20"/>
              </w:rPr>
            </w:pPr>
            <w:r>
              <w:rPr>
                <w:rFonts w:ascii="Calibri" w:eastAsia="Calibri" w:hAnsi="Calibri" w:cs="Calibri"/>
                <w:sz w:val="20"/>
                <w:szCs w:val="20"/>
              </w:rPr>
              <w:t>-0.883</w:t>
            </w:r>
          </w:p>
        </w:tc>
        <w:tc>
          <w:tcPr>
            <w:tcW w:w="977" w:type="dxa"/>
            <w:tcBorders>
              <w:top w:val="nil"/>
              <w:left w:val="nil"/>
              <w:bottom w:val="nil"/>
              <w:right w:val="nil"/>
            </w:tcBorders>
            <w:tcMar>
              <w:top w:w="-123" w:type="dxa"/>
              <w:left w:w="-123" w:type="dxa"/>
              <w:bottom w:w="-123" w:type="dxa"/>
              <w:right w:w="-123" w:type="dxa"/>
            </w:tcMar>
            <w:vAlign w:val="bottom"/>
          </w:tcPr>
          <w:p w14:paraId="1606C464" w14:textId="77777777" w:rsidR="00142F34" w:rsidRDefault="00353792">
            <w:pPr>
              <w:jc w:val="center"/>
              <w:rPr>
                <w:sz w:val="20"/>
                <w:szCs w:val="20"/>
              </w:rPr>
            </w:pPr>
            <w:r>
              <w:rPr>
                <w:rFonts w:ascii="Calibri" w:eastAsia="Calibri" w:hAnsi="Calibri" w:cs="Calibri"/>
                <w:sz w:val="20"/>
                <w:szCs w:val="20"/>
              </w:rPr>
              <w:t>0.596</w:t>
            </w:r>
          </w:p>
        </w:tc>
        <w:tc>
          <w:tcPr>
            <w:tcW w:w="954" w:type="dxa"/>
            <w:tcBorders>
              <w:top w:val="nil"/>
              <w:left w:val="nil"/>
              <w:bottom w:val="nil"/>
              <w:right w:val="nil"/>
            </w:tcBorders>
            <w:tcMar>
              <w:top w:w="-123" w:type="dxa"/>
              <w:left w:w="-123" w:type="dxa"/>
              <w:bottom w:w="-123" w:type="dxa"/>
              <w:right w:w="-123" w:type="dxa"/>
            </w:tcMar>
            <w:vAlign w:val="bottom"/>
          </w:tcPr>
          <w:p w14:paraId="1CA8FDF5" w14:textId="77777777" w:rsidR="00142F34" w:rsidRDefault="00353792">
            <w:pPr>
              <w:jc w:val="center"/>
              <w:rPr>
                <w:sz w:val="20"/>
                <w:szCs w:val="20"/>
              </w:rPr>
            </w:pPr>
            <w:r>
              <w:rPr>
                <w:rFonts w:ascii="Calibri" w:eastAsia="Calibri" w:hAnsi="Calibri" w:cs="Calibri"/>
                <w:sz w:val="20"/>
                <w:szCs w:val="20"/>
              </w:rPr>
              <w:t>4</w:t>
            </w:r>
          </w:p>
        </w:tc>
        <w:tc>
          <w:tcPr>
            <w:tcW w:w="816" w:type="dxa"/>
            <w:tcBorders>
              <w:top w:val="nil"/>
              <w:left w:val="nil"/>
              <w:bottom w:val="nil"/>
              <w:right w:val="nil"/>
            </w:tcBorders>
            <w:tcMar>
              <w:top w:w="-123" w:type="dxa"/>
              <w:left w:w="-123" w:type="dxa"/>
              <w:bottom w:w="-123" w:type="dxa"/>
              <w:right w:w="-123" w:type="dxa"/>
            </w:tcMar>
            <w:vAlign w:val="bottom"/>
          </w:tcPr>
          <w:p w14:paraId="1A235A60" w14:textId="77777777" w:rsidR="00142F34" w:rsidRDefault="00353792">
            <w:pPr>
              <w:jc w:val="center"/>
              <w:rPr>
                <w:sz w:val="20"/>
                <w:szCs w:val="20"/>
              </w:rPr>
            </w:pPr>
            <w:r>
              <w:rPr>
                <w:rFonts w:ascii="Calibri" w:eastAsia="Calibri" w:hAnsi="Calibri" w:cs="Calibri"/>
                <w:sz w:val="20"/>
                <w:szCs w:val="20"/>
              </w:rPr>
              <w:t>0.295</w:t>
            </w:r>
          </w:p>
        </w:tc>
        <w:tc>
          <w:tcPr>
            <w:tcW w:w="896" w:type="dxa"/>
            <w:tcBorders>
              <w:top w:val="nil"/>
              <w:left w:val="nil"/>
              <w:bottom w:val="nil"/>
              <w:right w:val="nil"/>
            </w:tcBorders>
            <w:tcMar>
              <w:top w:w="-123" w:type="dxa"/>
              <w:left w:w="-123" w:type="dxa"/>
              <w:bottom w:w="-123" w:type="dxa"/>
              <w:right w:w="-123" w:type="dxa"/>
            </w:tcMar>
            <w:vAlign w:val="bottom"/>
          </w:tcPr>
          <w:p w14:paraId="594EDB75" w14:textId="77777777" w:rsidR="00142F34" w:rsidRDefault="00353792">
            <w:pPr>
              <w:jc w:val="center"/>
              <w:rPr>
                <w:sz w:val="20"/>
                <w:szCs w:val="20"/>
              </w:rPr>
            </w:pPr>
            <w:r>
              <w:rPr>
                <w:rFonts w:ascii="Calibri" w:eastAsia="Calibri" w:hAnsi="Calibri" w:cs="Calibri"/>
                <w:sz w:val="20"/>
                <w:szCs w:val="20"/>
              </w:rPr>
              <w:t>6.943</w:t>
            </w:r>
          </w:p>
        </w:tc>
      </w:tr>
      <w:tr w:rsidR="00142F34" w14:paraId="3B685873"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33E3C7A8" w14:textId="77777777" w:rsidR="00142F34" w:rsidRDefault="00353792">
            <w:pPr>
              <w:rPr>
                <w:sz w:val="20"/>
                <w:szCs w:val="20"/>
              </w:rPr>
            </w:pPr>
            <w:r>
              <w:rPr>
                <w:rFonts w:ascii="Calibri" w:eastAsia="Calibri" w:hAnsi="Calibri" w:cs="Calibri"/>
                <w:sz w:val="20"/>
                <w:szCs w:val="20"/>
              </w:rPr>
              <w:t>Surf zone</w:t>
            </w:r>
          </w:p>
        </w:tc>
        <w:tc>
          <w:tcPr>
            <w:tcW w:w="1172" w:type="dxa"/>
            <w:tcBorders>
              <w:top w:val="nil"/>
              <w:left w:val="nil"/>
              <w:bottom w:val="nil"/>
              <w:right w:val="nil"/>
            </w:tcBorders>
            <w:tcMar>
              <w:top w:w="-123" w:type="dxa"/>
              <w:left w:w="-123" w:type="dxa"/>
              <w:bottom w:w="-123" w:type="dxa"/>
              <w:right w:w="-123" w:type="dxa"/>
            </w:tcMar>
            <w:vAlign w:val="bottom"/>
          </w:tcPr>
          <w:p w14:paraId="446F5910" w14:textId="77777777" w:rsidR="00142F34" w:rsidRDefault="00353792">
            <w:pPr>
              <w:rPr>
                <w:sz w:val="20"/>
                <w:szCs w:val="20"/>
              </w:rPr>
            </w:pPr>
            <w:r>
              <w:rPr>
                <w:rFonts w:ascii="Calibri" w:eastAsia="Calibri" w:hAnsi="Calibri" w:cs="Calibri"/>
                <w:sz w:val="20"/>
                <w:szCs w:val="20"/>
              </w:rPr>
              <w:t xml:space="preserve">Central </w:t>
            </w:r>
          </w:p>
        </w:tc>
        <w:tc>
          <w:tcPr>
            <w:tcW w:w="931" w:type="dxa"/>
            <w:tcBorders>
              <w:top w:val="nil"/>
              <w:left w:val="nil"/>
              <w:bottom w:val="nil"/>
              <w:right w:val="nil"/>
            </w:tcBorders>
            <w:tcMar>
              <w:top w:w="-123" w:type="dxa"/>
              <w:left w:w="-123" w:type="dxa"/>
              <w:bottom w:w="-123" w:type="dxa"/>
              <w:right w:w="-123" w:type="dxa"/>
            </w:tcMar>
            <w:vAlign w:val="bottom"/>
          </w:tcPr>
          <w:p w14:paraId="7EB89D44"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0B762D79"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4FBB207F"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58DA820D" w14:textId="77777777" w:rsidR="00142F34" w:rsidRDefault="00353792">
            <w:pPr>
              <w:jc w:val="center"/>
              <w:rPr>
                <w:sz w:val="20"/>
                <w:szCs w:val="20"/>
              </w:rPr>
            </w:pPr>
            <w:r>
              <w:rPr>
                <w:rFonts w:ascii="Calibri" w:eastAsia="Calibri" w:hAnsi="Calibri" w:cs="Calibri"/>
                <w:sz w:val="20"/>
                <w:szCs w:val="20"/>
              </w:rPr>
              <w:t>-0.057</w:t>
            </w:r>
          </w:p>
        </w:tc>
        <w:tc>
          <w:tcPr>
            <w:tcW w:w="1207" w:type="dxa"/>
            <w:tcBorders>
              <w:top w:val="nil"/>
              <w:left w:val="nil"/>
              <w:bottom w:val="nil"/>
              <w:right w:val="nil"/>
            </w:tcBorders>
            <w:tcMar>
              <w:top w:w="-123" w:type="dxa"/>
              <w:left w:w="-123" w:type="dxa"/>
              <w:bottom w:w="-123" w:type="dxa"/>
              <w:right w:w="-123" w:type="dxa"/>
            </w:tcMar>
            <w:vAlign w:val="bottom"/>
          </w:tcPr>
          <w:p w14:paraId="51BC055D" w14:textId="77777777" w:rsidR="00142F34" w:rsidRDefault="00353792">
            <w:pPr>
              <w:jc w:val="center"/>
              <w:rPr>
                <w:sz w:val="20"/>
                <w:szCs w:val="20"/>
              </w:rPr>
            </w:pPr>
            <w:r>
              <w:rPr>
                <w:rFonts w:ascii="Calibri" w:eastAsia="Calibri" w:hAnsi="Calibri" w:cs="Calibri"/>
                <w:sz w:val="20"/>
                <w:szCs w:val="20"/>
              </w:rPr>
              <w:t>0.703</w:t>
            </w:r>
          </w:p>
        </w:tc>
        <w:tc>
          <w:tcPr>
            <w:tcW w:w="885" w:type="dxa"/>
            <w:tcBorders>
              <w:top w:val="nil"/>
              <w:left w:val="nil"/>
              <w:bottom w:val="nil"/>
              <w:right w:val="nil"/>
            </w:tcBorders>
            <w:tcMar>
              <w:top w:w="-123" w:type="dxa"/>
              <w:left w:w="-123" w:type="dxa"/>
              <w:bottom w:w="-123" w:type="dxa"/>
              <w:right w:w="-123" w:type="dxa"/>
            </w:tcMar>
            <w:vAlign w:val="bottom"/>
          </w:tcPr>
          <w:p w14:paraId="3526960E" w14:textId="77777777" w:rsidR="00142F34" w:rsidRDefault="00353792">
            <w:pPr>
              <w:jc w:val="center"/>
              <w:rPr>
                <w:sz w:val="20"/>
                <w:szCs w:val="20"/>
              </w:rPr>
            </w:pPr>
            <w:r>
              <w:rPr>
                <w:rFonts w:ascii="Calibri" w:eastAsia="Calibri" w:hAnsi="Calibri" w:cs="Calibri"/>
                <w:sz w:val="20"/>
                <w:szCs w:val="20"/>
              </w:rPr>
              <w:t>0.935</w:t>
            </w:r>
          </w:p>
        </w:tc>
        <w:tc>
          <w:tcPr>
            <w:tcW w:w="965" w:type="dxa"/>
            <w:tcBorders>
              <w:top w:val="nil"/>
              <w:left w:val="nil"/>
              <w:bottom w:val="nil"/>
              <w:right w:val="nil"/>
            </w:tcBorders>
            <w:tcMar>
              <w:top w:w="-123" w:type="dxa"/>
              <w:left w:w="-123" w:type="dxa"/>
              <w:bottom w:w="-123" w:type="dxa"/>
              <w:right w:w="-123" w:type="dxa"/>
            </w:tcMar>
            <w:vAlign w:val="bottom"/>
          </w:tcPr>
          <w:p w14:paraId="245765B0" w14:textId="77777777" w:rsidR="00142F34" w:rsidRDefault="00353792">
            <w:pPr>
              <w:jc w:val="center"/>
              <w:rPr>
                <w:sz w:val="20"/>
                <w:szCs w:val="20"/>
              </w:rPr>
            </w:pPr>
            <w:r>
              <w:rPr>
                <w:rFonts w:ascii="Calibri" w:eastAsia="Calibri" w:hAnsi="Calibri" w:cs="Calibri"/>
                <w:sz w:val="20"/>
                <w:szCs w:val="20"/>
              </w:rPr>
              <w:t>-1.435</w:t>
            </w:r>
          </w:p>
        </w:tc>
        <w:tc>
          <w:tcPr>
            <w:tcW w:w="977" w:type="dxa"/>
            <w:tcBorders>
              <w:top w:val="nil"/>
              <w:left w:val="nil"/>
              <w:bottom w:val="nil"/>
              <w:right w:val="nil"/>
            </w:tcBorders>
            <w:tcMar>
              <w:top w:w="-123" w:type="dxa"/>
              <w:left w:w="-123" w:type="dxa"/>
              <w:bottom w:w="-123" w:type="dxa"/>
              <w:right w:w="-123" w:type="dxa"/>
            </w:tcMar>
            <w:vAlign w:val="bottom"/>
          </w:tcPr>
          <w:p w14:paraId="47E4D92B" w14:textId="77777777" w:rsidR="00142F34" w:rsidRDefault="00353792">
            <w:pPr>
              <w:jc w:val="center"/>
              <w:rPr>
                <w:sz w:val="20"/>
                <w:szCs w:val="20"/>
              </w:rPr>
            </w:pPr>
            <w:r>
              <w:rPr>
                <w:rFonts w:ascii="Calibri" w:eastAsia="Calibri" w:hAnsi="Calibri" w:cs="Calibri"/>
                <w:sz w:val="20"/>
                <w:szCs w:val="20"/>
              </w:rPr>
              <w:t>1.32</w:t>
            </w:r>
          </w:p>
        </w:tc>
        <w:tc>
          <w:tcPr>
            <w:tcW w:w="954" w:type="dxa"/>
            <w:tcBorders>
              <w:top w:val="nil"/>
              <w:left w:val="nil"/>
              <w:bottom w:val="nil"/>
              <w:right w:val="nil"/>
            </w:tcBorders>
            <w:tcMar>
              <w:top w:w="-123" w:type="dxa"/>
              <w:left w:w="-123" w:type="dxa"/>
              <w:bottom w:w="-123" w:type="dxa"/>
              <w:right w:w="-123" w:type="dxa"/>
            </w:tcMar>
            <w:vAlign w:val="bottom"/>
          </w:tcPr>
          <w:p w14:paraId="316C245C" w14:textId="77777777" w:rsidR="00142F34" w:rsidRDefault="00353792">
            <w:pPr>
              <w:jc w:val="center"/>
              <w:rPr>
                <w:sz w:val="20"/>
                <w:szCs w:val="20"/>
              </w:rPr>
            </w:pPr>
            <w:r>
              <w:rPr>
                <w:rFonts w:ascii="Calibri" w:eastAsia="Calibri" w:hAnsi="Calibri" w:cs="Calibri"/>
                <w:sz w:val="20"/>
                <w:szCs w:val="20"/>
              </w:rPr>
              <w:t>4</w:t>
            </w:r>
          </w:p>
        </w:tc>
        <w:tc>
          <w:tcPr>
            <w:tcW w:w="816" w:type="dxa"/>
            <w:tcBorders>
              <w:top w:val="nil"/>
              <w:left w:val="nil"/>
              <w:bottom w:val="nil"/>
              <w:right w:val="nil"/>
            </w:tcBorders>
            <w:tcMar>
              <w:top w:w="-123" w:type="dxa"/>
              <w:left w:w="-123" w:type="dxa"/>
              <w:bottom w:w="-123" w:type="dxa"/>
              <w:right w:w="-123" w:type="dxa"/>
            </w:tcMar>
            <w:vAlign w:val="bottom"/>
          </w:tcPr>
          <w:p w14:paraId="1CBB99D1" w14:textId="77777777" w:rsidR="00142F34" w:rsidRDefault="00353792">
            <w:pPr>
              <w:jc w:val="center"/>
              <w:rPr>
                <w:sz w:val="20"/>
                <w:szCs w:val="20"/>
              </w:rPr>
            </w:pPr>
            <w:r>
              <w:rPr>
                <w:rFonts w:ascii="Calibri" w:eastAsia="Calibri" w:hAnsi="Calibri" w:cs="Calibri"/>
                <w:sz w:val="20"/>
                <w:szCs w:val="20"/>
              </w:rPr>
              <w:t>1.897</w:t>
            </w:r>
          </w:p>
        </w:tc>
        <w:tc>
          <w:tcPr>
            <w:tcW w:w="896" w:type="dxa"/>
            <w:tcBorders>
              <w:top w:val="nil"/>
              <w:left w:val="nil"/>
              <w:bottom w:val="nil"/>
              <w:right w:val="nil"/>
            </w:tcBorders>
            <w:tcMar>
              <w:top w:w="-123" w:type="dxa"/>
              <w:left w:w="-123" w:type="dxa"/>
              <w:bottom w:w="-123" w:type="dxa"/>
              <w:right w:w="-123" w:type="dxa"/>
            </w:tcMar>
            <w:vAlign w:val="bottom"/>
          </w:tcPr>
          <w:p w14:paraId="6408A9D6" w14:textId="77777777" w:rsidR="00142F34" w:rsidRDefault="00353792">
            <w:pPr>
              <w:jc w:val="center"/>
              <w:rPr>
                <w:sz w:val="20"/>
                <w:szCs w:val="20"/>
              </w:rPr>
            </w:pPr>
            <w:r>
              <w:rPr>
                <w:rFonts w:ascii="Calibri" w:eastAsia="Calibri" w:hAnsi="Calibri" w:cs="Calibri"/>
                <w:sz w:val="20"/>
                <w:szCs w:val="20"/>
              </w:rPr>
              <w:t>52.276</w:t>
            </w:r>
          </w:p>
        </w:tc>
      </w:tr>
      <w:tr w:rsidR="00142F34" w14:paraId="37E219A2"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2D160839" w14:textId="77777777" w:rsidR="00142F34" w:rsidRDefault="00353792">
            <w:pPr>
              <w:rPr>
                <w:sz w:val="20"/>
                <w:szCs w:val="20"/>
              </w:rPr>
            </w:pPr>
            <w:r>
              <w:rPr>
                <w:rFonts w:ascii="Calibri" w:eastAsia="Calibri" w:hAnsi="Calibri" w:cs="Calibri"/>
                <w:sz w:val="20"/>
                <w:szCs w:val="20"/>
              </w:rPr>
              <w:t>Surf zone</w:t>
            </w:r>
          </w:p>
        </w:tc>
        <w:tc>
          <w:tcPr>
            <w:tcW w:w="1172" w:type="dxa"/>
            <w:tcBorders>
              <w:top w:val="nil"/>
              <w:left w:val="nil"/>
              <w:bottom w:val="nil"/>
              <w:right w:val="nil"/>
            </w:tcBorders>
            <w:tcMar>
              <w:top w:w="-123" w:type="dxa"/>
              <w:left w:w="-123" w:type="dxa"/>
              <w:bottom w:w="-123" w:type="dxa"/>
              <w:right w:w="-123" w:type="dxa"/>
            </w:tcMar>
            <w:vAlign w:val="bottom"/>
          </w:tcPr>
          <w:p w14:paraId="41464162" w14:textId="77777777" w:rsidR="00142F34" w:rsidRDefault="00353792">
            <w:pPr>
              <w:rPr>
                <w:sz w:val="20"/>
                <w:szCs w:val="20"/>
              </w:rPr>
            </w:pPr>
            <w:r>
              <w:rPr>
                <w:rFonts w:ascii="Calibri" w:eastAsia="Calibri" w:hAnsi="Calibri" w:cs="Calibri"/>
                <w:sz w:val="20"/>
                <w:szCs w:val="20"/>
              </w:rPr>
              <w:t xml:space="preserve">South </w:t>
            </w:r>
          </w:p>
        </w:tc>
        <w:tc>
          <w:tcPr>
            <w:tcW w:w="931" w:type="dxa"/>
            <w:tcBorders>
              <w:top w:val="nil"/>
              <w:left w:val="nil"/>
              <w:bottom w:val="nil"/>
              <w:right w:val="nil"/>
            </w:tcBorders>
            <w:tcMar>
              <w:top w:w="-123" w:type="dxa"/>
              <w:left w:w="-123" w:type="dxa"/>
              <w:bottom w:w="-123" w:type="dxa"/>
              <w:right w:w="-123" w:type="dxa"/>
            </w:tcMar>
            <w:vAlign w:val="bottom"/>
          </w:tcPr>
          <w:p w14:paraId="3F471BCD"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26026117"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44536C1F" w14:textId="77777777" w:rsidR="00142F34" w:rsidRDefault="00353792">
            <w:pPr>
              <w:rPr>
                <w:sz w:val="20"/>
                <w:szCs w:val="20"/>
              </w:rPr>
            </w:pPr>
            <w:r>
              <w:rPr>
                <w:rFonts w:ascii="Calibri" w:eastAsia="Calibri" w:hAnsi="Calibri" w:cs="Calibri"/>
                <w:sz w:val="20"/>
                <w:szCs w:val="20"/>
              </w:rPr>
              <w:t>Targeted</w:t>
            </w:r>
          </w:p>
        </w:tc>
        <w:tc>
          <w:tcPr>
            <w:tcW w:w="965" w:type="dxa"/>
            <w:tcBorders>
              <w:top w:val="nil"/>
              <w:left w:val="nil"/>
              <w:bottom w:val="nil"/>
              <w:right w:val="nil"/>
            </w:tcBorders>
            <w:tcMar>
              <w:top w:w="-123" w:type="dxa"/>
              <w:left w:w="-123" w:type="dxa"/>
              <w:bottom w:w="-123" w:type="dxa"/>
              <w:right w:w="-123" w:type="dxa"/>
            </w:tcMar>
            <w:vAlign w:val="bottom"/>
          </w:tcPr>
          <w:p w14:paraId="4F67C704" w14:textId="77777777" w:rsidR="00142F34" w:rsidRDefault="00353792">
            <w:pPr>
              <w:jc w:val="center"/>
              <w:rPr>
                <w:sz w:val="20"/>
                <w:szCs w:val="20"/>
              </w:rPr>
            </w:pPr>
            <w:r>
              <w:rPr>
                <w:rFonts w:ascii="Calibri" w:eastAsia="Calibri" w:hAnsi="Calibri" w:cs="Calibri"/>
                <w:sz w:val="20"/>
                <w:szCs w:val="20"/>
              </w:rPr>
              <w:t>0.789</w:t>
            </w:r>
          </w:p>
        </w:tc>
        <w:tc>
          <w:tcPr>
            <w:tcW w:w="1207" w:type="dxa"/>
            <w:tcBorders>
              <w:top w:val="nil"/>
              <w:left w:val="nil"/>
              <w:bottom w:val="nil"/>
              <w:right w:val="nil"/>
            </w:tcBorders>
            <w:tcMar>
              <w:top w:w="-123" w:type="dxa"/>
              <w:left w:w="-123" w:type="dxa"/>
              <w:bottom w:w="-123" w:type="dxa"/>
              <w:right w:w="-123" w:type="dxa"/>
            </w:tcMar>
            <w:vAlign w:val="bottom"/>
          </w:tcPr>
          <w:p w14:paraId="5B4AB18E" w14:textId="77777777" w:rsidR="00142F34" w:rsidRDefault="00353792">
            <w:pPr>
              <w:jc w:val="center"/>
              <w:rPr>
                <w:sz w:val="20"/>
                <w:szCs w:val="20"/>
              </w:rPr>
            </w:pPr>
            <w:r>
              <w:rPr>
                <w:rFonts w:ascii="Calibri" w:eastAsia="Calibri" w:hAnsi="Calibri" w:cs="Calibri"/>
                <w:sz w:val="20"/>
                <w:szCs w:val="20"/>
              </w:rPr>
              <w:t>0.486</w:t>
            </w:r>
          </w:p>
        </w:tc>
        <w:tc>
          <w:tcPr>
            <w:tcW w:w="885" w:type="dxa"/>
            <w:tcBorders>
              <w:top w:val="nil"/>
              <w:left w:val="nil"/>
              <w:bottom w:val="nil"/>
              <w:right w:val="nil"/>
            </w:tcBorders>
            <w:tcMar>
              <w:top w:w="-123" w:type="dxa"/>
              <w:left w:w="-123" w:type="dxa"/>
              <w:bottom w:w="-123" w:type="dxa"/>
              <w:right w:w="-123" w:type="dxa"/>
            </w:tcMar>
            <w:vAlign w:val="bottom"/>
          </w:tcPr>
          <w:p w14:paraId="5B8A6AE7" w14:textId="77777777" w:rsidR="00142F34" w:rsidRDefault="00353792">
            <w:pPr>
              <w:jc w:val="center"/>
              <w:rPr>
                <w:sz w:val="20"/>
                <w:szCs w:val="20"/>
              </w:rPr>
            </w:pPr>
            <w:r>
              <w:rPr>
                <w:rFonts w:ascii="Calibri" w:eastAsia="Calibri" w:hAnsi="Calibri" w:cs="Calibri"/>
                <w:sz w:val="20"/>
                <w:szCs w:val="20"/>
              </w:rPr>
              <w:t>0.104</w:t>
            </w:r>
          </w:p>
        </w:tc>
        <w:tc>
          <w:tcPr>
            <w:tcW w:w="965" w:type="dxa"/>
            <w:tcBorders>
              <w:top w:val="nil"/>
              <w:left w:val="nil"/>
              <w:bottom w:val="nil"/>
              <w:right w:val="nil"/>
            </w:tcBorders>
            <w:tcMar>
              <w:top w:w="-123" w:type="dxa"/>
              <w:left w:w="-123" w:type="dxa"/>
              <w:bottom w:w="-123" w:type="dxa"/>
              <w:right w:w="-123" w:type="dxa"/>
            </w:tcMar>
            <w:vAlign w:val="bottom"/>
          </w:tcPr>
          <w:p w14:paraId="68340358" w14:textId="77777777" w:rsidR="00142F34" w:rsidRDefault="00353792">
            <w:pPr>
              <w:jc w:val="center"/>
              <w:rPr>
                <w:sz w:val="20"/>
                <w:szCs w:val="20"/>
              </w:rPr>
            </w:pPr>
            <w:r>
              <w:rPr>
                <w:rFonts w:ascii="Calibri" w:eastAsia="Calibri" w:hAnsi="Calibri" w:cs="Calibri"/>
                <w:sz w:val="20"/>
                <w:szCs w:val="20"/>
              </w:rPr>
              <w:t>-0.163</w:t>
            </w:r>
          </w:p>
        </w:tc>
        <w:tc>
          <w:tcPr>
            <w:tcW w:w="977" w:type="dxa"/>
            <w:tcBorders>
              <w:top w:val="nil"/>
              <w:left w:val="nil"/>
              <w:bottom w:val="nil"/>
              <w:right w:val="nil"/>
            </w:tcBorders>
            <w:tcMar>
              <w:top w:w="-123" w:type="dxa"/>
              <w:left w:w="-123" w:type="dxa"/>
              <w:bottom w:w="-123" w:type="dxa"/>
              <w:right w:w="-123" w:type="dxa"/>
            </w:tcMar>
            <w:vAlign w:val="bottom"/>
          </w:tcPr>
          <w:p w14:paraId="2E714899" w14:textId="77777777" w:rsidR="00142F34" w:rsidRDefault="00353792">
            <w:pPr>
              <w:jc w:val="center"/>
              <w:rPr>
                <w:sz w:val="20"/>
                <w:szCs w:val="20"/>
              </w:rPr>
            </w:pPr>
            <w:r>
              <w:rPr>
                <w:rFonts w:ascii="Calibri" w:eastAsia="Calibri" w:hAnsi="Calibri" w:cs="Calibri"/>
                <w:sz w:val="20"/>
                <w:szCs w:val="20"/>
              </w:rPr>
              <w:t>1.742</w:t>
            </w:r>
          </w:p>
        </w:tc>
        <w:tc>
          <w:tcPr>
            <w:tcW w:w="954" w:type="dxa"/>
            <w:tcBorders>
              <w:top w:val="nil"/>
              <w:left w:val="nil"/>
              <w:bottom w:val="nil"/>
              <w:right w:val="nil"/>
            </w:tcBorders>
            <w:tcMar>
              <w:top w:w="-123" w:type="dxa"/>
              <w:left w:w="-123" w:type="dxa"/>
              <w:bottom w:w="-123" w:type="dxa"/>
              <w:right w:w="-123" w:type="dxa"/>
            </w:tcMar>
            <w:vAlign w:val="bottom"/>
          </w:tcPr>
          <w:p w14:paraId="4AFAD233" w14:textId="77777777" w:rsidR="00142F34" w:rsidRDefault="00353792">
            <w:pPr>
              <w:jc w:val="center"/>
              <w:rPr>
                <w:sz w:val="20"/>
                <w:szCs w:val="20"/>
              </w:rPr>
            </w:pPr>
            <w:r>
              <w:rPr>
                <w:rFonts w:ascii="Calibri" w:eastAsia="Calibri" w:hAnsi="Calibri" w:cs="Calibri"/>
                <w:sz w:val="20"/>
                <w:szCs w:val="20"/>
              </w:rPr>
              <w:t>5</w:t>
            </w:r>
          </w:p>
        </w:tc>
        <w:tc>
          <w:tcPr>
            <w:tcW w:w="816" w:type="dxa"/>
            <w:tcBorders>
              <w:top w:val="nil"/>
              <w:left w:val="nil"/>
              <w:bottom w:val="nil"/>
              <w:right w:val="nil"/>
            </w:tcBorders>
            <w:tcMar>
              <w:top w:w="-123" w:type="dxa"/>
              <w:left w:w="-123" w:type="dxa"/>
              <w:bottom w:w="-123" w:type="dxa"/>
              <w:right w:w="-123" w:type="dxa"/>
            </w:tcMar>
            <w:vAlign w:val="bottom"/>
          </w:tcPr>
          <w:p w14:paraId="135EC659" w14:textId="77777777" w:rsidR="00142F34" w:rsidRDefault="00353792">
            <w:pPr>
              <w:jc w:val="center"/>
              <w:rPr>
                <w:sz w:val="20"/>
                <w:szCs w:val="20"/>
              </w:rPr>
            </w:pPr>
            <w:r>
              <w:rPr>
                <w:rFonts w:ascii="Calibri" w:eastAsia="Calibri" w:hAnsi="Calibri" w:cs="Calibri"/>
                <w:sz w:val="20"/>
                <w:szCs w:val="20"/>
              </w:rPr>
              <w:t>0.958</w:t>
            </w:r>
          </w:p>
        </w:tc>
        <w:tc>
          <w:tcPr>
            <w:tcW w:w="896" w:type="dxa"/>
            <w:tcBorders>
              <w:top w:val="nil"/>
              <w:left w:val="nil"/>
              <w:bottom w:val="nil"/>
              <w:right w:val="nil"/>
            </w:tcBorders>
            <w:tcMar>
              <w:top w:w="-123" w:type="dxa"/>
              <w:left w:w="-123" w:type="dxa"/>
              <w:bottom w:w="-123" w:type="dxa"/>
              <w:right w:w="-123" w:type="dxa"/>
            </w:tcMar>
            <w:vAlign w:val="bottom"/>
          </w:tcPr>
          <w:p w14:paraId="35EBF350" w14:textId="77777777" w:rsidR="00142F34" w:rsidRDefault="00353792">
            <w:pPr>
              <w:jc w:val="center"/>
              <w:rPr>
                <w:sz w:val="20"/>
                <w:szCs w:val="20"/>
              </w:rPr>
            </w:pPr>
            <w:r>
              <w:rPr>
                <w:rFonts w:ascii="Calibri" w:eastAsia="Calibri" w:hAnsi="Calibri" w:cs="Calibri"/>
                <w:sz w:val="20"/>
                <w:szCs w:val="20"/>
              </w:rPr>
              <w:t>36.967</w:t>
            </w:r>
          </w:p>
        </w:tc>
      </w:tr>
      <w:tr w:rsidR="00142F34" w14:paraId="6823864C" w14:textId="77777777">
        <w:trPr>
          <w:trHeight w:val="270"/>
        </w:trPr>
        <w:tc>
          <w:tcPr>
            <w:tcW w:w="1034" w:type="dxa"/>
            <w:tcBorders>
              <w:top w:val="nil"/>
              <w:left w:val="nil"/>
              <w:bottom w:val="nil"/>
              <w:right w:val="nil"/>
            </w:tcBorders>
            <w:tcMar>
              <w:top w:w="-123" w:type="dxa"/>
              <w:left w:w="-123" w:type="dxa"/>
              <w:bottom w:w="-123" w:type="dxa"/>
              <w:right w:w="-123" w:type="dxa"/>
            </w:tcMar>
            <w:vAlign w:val="bottom"/>
          </w:tcPr>
          <w:p w14:paraId="77FE1FF5" w14:textId="77777777" w:rsidR="00142F34" w:rsidRDefault="00353792">
            <w:pPr>
              <w:rPr>
                <w:sz w:val="20"/>
                <w:szCs w:val="20"/>
              </w:rPr>
            </w:pPr>
            <w:r>
              <w:rPr>
                <w:rFonts w:ascii="Calibri" w:eastAsia="Calibri" w:hAnsi="Calibri" w:cs="Calibri"/>
                <w:sz w:val="20"/>
                <w:szCs w:val="20"/>
              </w:rPr>
              <w:t>Surf zone</w:t>
            </w:r>
          </w:p>
        </w:tc>
        <w:tc>
          <w:tcPr>
            <w:tcW w:w="1172" w:type="dxa"/>
            <w:tcBorders>
              <w:top w:val="nil"/>
              <w:left w:val="nil"/>
              <w:bottom w:val="nil"/>
              <w:right w:val="nil"/>
            </w:tcBorders>
            <w:tcMar>
              <w:top w:w="-123" w:type="dxa"/>
              <w:left w:w="-123" w:type="dxa"/>
              <w:bottom w:w="-123" w:type="dxa"/>
              <w:right w:w="-123" w:type="dxa"/>
            </w:tcMar>
            <w:vAlign w:val="bottom"/>
          </w:tcPr>
          <w:p w14:paraId="6B1CFE7A" w14:textId="77777777" w:rsidR="00142F34" w:rsidRDefault="00353792">
            <w:pPr>
              <w:rPr>
                <w:sz w:val="20"/>
                <w:szCs w:val="20"/>
              </w:rPr>
            </w:pPr>
            <w:r>
              <w:rPr>
                <w:rFonts w:ascii="Calibri" w:eastAsia="Calibri" w:hAnsi="Calibri" w:cs="Calibri"/>
                <w:sz w:val="20"/>
                <w:szCs w:val="20"/>
              </w:rPr>
              <w:t xml:space="preserve">South </w:t>
            </w:r>
          </w:p>
        </w:tc>
        <w:tc>
          <w:tcPr>
            <w:tcW w:w="931" w:type="dxa"/>
            <w:tcBorders>
              <w:top w:val="nil"/>
              <w:left w:val="nil"/>
              <w:bottom w:val="nil"/>
              <w:right w:val="nil"/>
            </w:tcBorders>
            <w:tcMar>
              <w:top w:w="-123" w:type="dxa"/>
              <w:left w:w="-123" w:type="dxa"/>
              <w:bottom w:w="-123" w:type="dxa"/>
              <w:right w:w="-123" w:type="dxa"/>
            </w:tcMar>
            <w:vAlign w:val="bottom"/>
          </w:tcPr>
          <w:p w14:paraId="525B6D8E" w14:textId="77777777" w:rsidR="00142F34" w:rsidRDefault="00353792">
            <w:pPr>
              <w:rPr>
                <w:sz w:val="20"/>
                <w:szCs w:val="20"/>
              </w:rPr>
            </w:pPr>
            <w:r>
              <w:rPr>
                <w:rFonts w:ascii="Calibri" w:eastAsia="Calibri" w:hAnsi="Calibri" w:cs="Calibri"/>
                <w:sz w:val="20"/>
                <w:szCs w:val="20"/>
              </w:rPr>
              <w:t>SMR</w:t>
            </w:r>
          </w:p>
        </w:tc>
        <w:tc>
          <w:tcPr>
            <w:tcW w:w="1069" w:type="dxa"/>
            <w:tcBorders>
              <w:top w:val="nil"/>
              <w:left w:val="nil"/>
              <w:bottom w:val="nil"/>
              <w:right w:val="nil"/>
            </w:tcBorders>
            <w:tcMar>
              <w:top w:w="-123" w:type="dxa"/>
              <w:left w:w="-123" w:type="dxa"/>
              <w:bottom w:w="-123" w:type="dxa"/>
              <w:right w:w="-123" w:type="dxa"/>
            </w:tcMar>
            <w:vAlign w:val="bottom"/>
          </w:tcPr>
          <w:p w14:paraId="1886B555" w14:textId="77777777" w:rsidR="00142F34" w:rsidRDefault="00353792">
            <w:pPr>
              <w:rPr>
                <w:sz w:val="20"/>
                <w:szCs w:val="20"/>
              </w:rPr>
            </w:pPr>
            <w:r>
              <w:rPr>
                <w:rFonts w:ascii="Calibri" w:eastAsia="Calibri" w:hAnsi="Calibri" w:cs="Calibri"/>
                <w:sz w:val="20"/>
                <w:szCs w:val="20"/>
              </w:rPr>
              <w:t>No-take</w:t>
            </w:r>
          </w:p>
        </w:tc>
        <w:tc>
          <w:tcPr>
            <w:tcW w:w="1080" w:type="dxa"/>
            <w:tcBorders>
              <w:top w:val="nil"/>
              <w:left w:val="nil"/>
              <w:bottom w:val="nil"/>
              <w:right w:val="nil"/>
            </w:tcBorders>
            <w:tcMar>
              <w:top w:w="-123" w:type="dxa"/>
              <w:left w:w="-123" w:type="dxa"/>
              <w:bottom w:w="-123" w:type="dxa"/>
              <w:right w:w="-123" w:type="dxa"/>
            </w:tcMar>
            <w:vAlign w:val="bottom"/>
          </w:tcPr>
          <w:p w14:paraId="02E74211" w14:textId="77777777" w:rsidR="00142F34" w:rsidRDefault="00353792">
            <w:pPr>
              <w:rPr>
                <w:sz w:val="20"/>
                <w:szCs w:val="20"/>
              </w:rPr>
            </w:pPr>
            <w:r>
              <w:rPr>
                <w:rFonts w:ascii="Calibri" w:eastAsia="Calibri" w:hAnsi="Calibri" w:cs="Calibri"/>
                <w:sz w:val="20"/>
                <w:szCs w:val="20"/>
              </w:rPr>
              <w:t>Nontargeted</w:t>
            </w:r>
          </w:p>
        </w:tc>
        <w:tc>
          <w:tcPr>
            <w:tcW w:w="965" w:type="dxa"/>
            <w:tcBorders>
              <w:top w:val="nil"/>
              <w:left w:val="nil"/>
              <w:bottom w:val="nil"/>
              <w:right w:val="nil"/>
            </w:tcBorders>
            <w:tcMar>
              <w:top w:w="-123" w:type="dxa"/>
              <w:left w:w="-123" w:type="dxa"/>
              <w:bottom w:w="-123" w:type="dxa"/>
              <w:right w:w="-123" w:type="dxa"/>
            </w:tcMar>
            <w:vAlign w:val="bottom"/>
          </w:tcPr>
          <w:p w14:paraId="7CDE44E3" w14:textId="77777777" w:rsidR="00142F34" w:rsidRDefault="00353792">
            <w:pPr>
              <w:jc w:val="center"/>
              <w:rPr>
                <w:sz w:val="20"/>
                <w:szCs w:val="20"/>
              </w:rPr>
            </w:pPr>
            <w:r>
              <w:rPr>
                <w:rFonts w:ascii="Calibri" w:eastAsia="Calibri" w:hAnsi="Calibri" w:cs="Calibri"/>
                <w:sz w:val="20"/>
                <w:szCs w:val="20"/>
              </w:rPr>
              <w:t>0.173</w:t>
            </w:r>
          </w:p>
        </w:tc>
        <w:tc>
          <w:tcPr>
            <w:tcW w:w="1207" w:type="dxa"/>
            <w:tcBorders>
              <w:top w:val="nil"/>
              <w:left w:val="nil"/>
              <w:bottom w:val="nil"/>
              <w:right w:val="nil"/>
            </w:tcBorders>
            <w:tcMar>
              <w:top w:w="-123" w:type="dxa"/>
              <w:left w:w="-123" w:type="dxa"/>
              <w:bottom w:w="-123" w:type="dxa"/>
              <w:right w:w="-123" w:type="dxa"/>
            </w:tcMar>
            <w:vAlign w:val="bottom"/>
          </w:tcPr>
          <w:p w14:paraId="7605B9F1" w14:textId="77777777" w:rsidR="00142F34" w:rsidRDefault="00353792">
            <w:pPr>
              <w:jc w:val="center"/>
              <w:rPr>
                <w:sz w:val="20"/>
                <w:szCs w:val="20"/>
              </w:rPr>
            </w:pPr>
            <w:r>
              <w:rPr>
                <w:rFonts w:ascii="Calibri" w:eastAsia="Calibri" w:hAnsi="Calibri" w:cs="Calibri"/>
                <w:sz w:val="20"/>
                <w:szCs w:val="20"/>
              </w:rPr>
              <w:t>0.167</w:t>
            </w:r>
          </w:p>
        </w:tc>
        <w:tc>
          <w:tcPr>
            <w:tcW w:w="885" w:type="dxa"/>
            <w:tcBorders>
              <w:top w:val="nil"/>
              <w:left w:val="nil"/>
              <w:bottom w:val="nil"/>
              <w:right w:val="nil"/>
            </w:tcBorders>
            <w:tcMar>
              <w:top w:w="-123" w:type="dxa"/>
              <w:left w:w="-123" w:type="dxa"/>
              <w:bottom w:w="-123" w:type="dxa"/>
              <w:right w:w="-123" w:type="dxa"/>
            </w:tcMar>
            <w:vAlign w:val="bottom"/>
          </w:tcPr>
          <w:p w14:paraId="54BB3E86" w14:textId="77777777" w:rsidR="00142F34" w:rsidRDefault="00353792">
            <w:pPr>
              <w:jc w:val="center"/>
              <w:rPr>
                <w:sz w:val="20"/>
                <w:szCs w:val="20"/>
              </w:rPr>
            </w:pPr>
            <w:r>
              <w:rPr>
                <w:rFonts w:ascii="Calibri" w:eastAsia="Calibri" w:hAnsi="Calibri" w:cs="Calibri"/>
                <w:sz w:val="20"/>
                <w:szCs w:val="20"/>
              </w:rPr>
              <w:t>0.3</w:t>
            </w:r>
          </w:p>
        </w:tc>
        <w:tc>
          <w:tcPr>
            <w:tcW w:w="965" w:type="dxa"/>
            <w:tcBorders>
              <w:top w:val="nil"/>
              <w:left w:val="nil"/>
              <w:bottom w:val="nil"/>
              <w:right w:val="nil"/>
            </w:tcBorders>
            <w:tcMar>
              <w:top w:w="-123" w:type="dxa"/>
              <w:left w:w="-123" w:type="dxa"/>
              <w:bottom w:w="-123" w:type="dxa"/>
              <w:right w:w="-123" w:type="dxa"/>
            </w:tcMar>
            <w:vAlign w:val="bottom"/>
          </w:tcPr>
          <w:p w14:paraId="2E5A6AC8" w14:textId="77777777" w:rsidR="00142F34" w:rsidRDefault="00353792">
            <w:pPr>
              <w:jc w:val="center"/>
              <w:rPr>
                <w:sz w:val="20"/>
                <w:szCs w:val="20"/>
              </w:rPr>
            </w:pPr>
            <w:r>
              <w:rPr>
                <w:rFonts w:ascii="Calibri" w:eastAsia="Calibri" w:hAnsi="Calibri" w:cs="Calibri"/>
                <w:sz w:val="20"/>
                <w:szCs w:val="20"/>
              </w:rPr>
              <w:t>-0.155</w:t>
            </w:r>
          </w:p>
        </w:tc>
        <w:tc>
          <w:tcPr>
            <w:tcW w:w="977" w:type="dxa"/>
            <w:tcBorders>
              <w:top w:val="nil"/>
              <w:left w:val="nil"/>
              <w:bottom w:val="nil"/>
              <w:right w:val="nil"/>
            </w:tcBorders>
            <w:tcMar>
              <w:top w:w="-123" w:type="dxa"/>
              <w:left w:w="-123" w:type="dxa"/>
              <w:bottom w:w="-123" w:type="dxa"/>
              <w:right w:w="-123" w:type="dxa"/>
            </w:tcMar>
            <w:vAlign w:val="bottom"/>
          </w:tcPr>
          <w:p w14:paraId="5DBF34CD" w14:textId="77777777" w:rsidR="00142F34" w:rsidRDefault="00353792">
            <w:pPr>
              <w:jc w:val="center"/>
              <w:rPr>
                <w:sz w:val="20"/>
                <w:szCs w:val="20"/>
              </w:rPr>
            </w:pPr>
            <w:r>
              <w:rPr>
                <w:rFonts w:ascii="Calibri" w:eastAsia="Calibri" w:hAnsi="Calibri" w:cs="Calibri"/>
                <w:sz w:val="20"/>
                <w:szCs w:val="20"/>
              </w:rPr>
              <w:t>0.502</w:t>
            </w:r>
          </w:p>
        </w:tc>
        <w:tc>
          <w:tcPr>
            <w:tcW w:w="954" w:type="dxa"/>
            <w:tcBorders>
              <w:top w:val="nil"/>
              <w:left w:val="nil"/>
              <w:bottom w:val="nil"/>
              <w:right w:val="nil"/>
            </w:tcBorders>
            <w:tcMar>
              <w:top w:w="-123" w:type="dxa"/>
              <w:left w:w="-123" w:type="dxa"/>
              <w:bottom w:w="-123" w:type="dxa"/>
              <w:right w:w="-123" w:type="dxa"/>
            </w:tcMar>
            <w:vAlign w:val="bottom"/>
          </w:tcPr>
          <w:p w14:paraId="0B597484" w14:textId="77777777" w:rsidR="00142F34" w:rsidRDefault="00353792">
            <w:pPr>
              <w:jc w:val="center"/>
              <w:rPr>
                <w:sz w:val="20"/>
                <w:szCs w:val="20"/>
              </w:rPr>
            </w:pPr>
            <w:r>
              <w:rPr>
                <w:rFonts w:ascii="Calibri" w:eastAsia="Calibri" w:hAnsi="Calibri" w:cs="Calibri"/>
                <w:sz w:val="20"/>
                <w:szCs w:val="20"/>
              </w:rPr>
              <w:t>5</w:t>
            </w:r>
          </w:p>
        </w:tc>
        <w:tc>
          <w:tcPr>
            <w:tcW w:w="816" w:type="dxa"/>
            <w:tcBorders>
              <w:top w:val="nil"/>
              <w:left w:val="nil"/>
              <w:bottom w:val="nil"/>
              <w:right w:val="nil"/>
            </w:tcBorders>
            <w:tcMar>
              <w:top w:w="-123" w:type="dxa"/>
              <w:left w:w="-123" w:type="dxa"/>
              <w:bottom w:w="-123" w:type="dxa"/>
              <w:right w:w="-123" w:type="dxa"/>
            </w:tcMar>
            <w:vAlign w:val="bottom"/>
          </w:tcPr>
          <w:p w14:paraId="01D7AFD8" w14:textId="77777777" w:rsidR="00142F34" w:rsidRDefault="00353792">
            <w:pPr>
              <w:jc w:val="center"/>
              <w:rPr>
                <w:sz w:val="20"/>
                <w:szCs w:val="20"/>
              </w:rPr>
            </w:pPr>
            <w:r>
              <w:rPr>
                <w:rFonts w:ascii="Calibri" w:eastAsia="Calibri" w:hAnsi="Calibri" w:cs="Calibri"/>
                <w:sz w:val="20"/>
                <w:szCs w:val="20"/>
              </w:rPr>
              <w:t>0.082</w:t>
            </w:r>
          </w:p>
        </w:tc>
        <w:tc>
          <w:tcPr>
            <w:tcW w:w="896" w:type="dxa"/>
            <w:tcBorders>
              <w:top w:val="nil"/>
              <w:left w:val="nil"/>
              <w:bottom w:val="nil"/>
              <w:right w:val="nil"/>
            </w:tcBorders>
            <w:tcMar>
              <w:top w:w="-123" w:type="dxa"/>
              <w:left w:w="-123" w:type="dxa"/>
              <w:bottom w:w="-123" w:type="dxa"/>
              <w:right w:w="-123" w:type="dxa"/>
            </w:tcMar>
            <w:vAlign w:val="bottom"/>
          </w:tcPr>
          <w:p w14:paraId="4A81944F" w14:textId="77777777" w:rsidR="00142F34" w:rsidRDefault="00353792">
            <w:pPr>
              <w:jc w:val="center"/>
              <w:rPr>
                <w:sz w:val="20"/>
                <w:szCs w:val="20"/>
              </w:rPr>
            </w:pPr>
            <w:r>
              <w:rPr>
                <w:rFonts w:ascii="Calibri" w:eastAsia="Calibri" w:hAnsi="Calibri" w:cs="Calibri"/>
                <w:sz w:val="20"/>
                <w:szCs w:val="20"/>
              </w:rPr>
              <w:t>10.228</w:t>
            </w:r>
          </w:p>
        </w:tc>
      </w:tr>
    </w:tbl>
    <w:p w14:paraId="35E3FC29" w14:textId="77777777" w:rsidR="00142F34" w:rsidRDefault="00353792">
      <w:r>
        <w:rPr>
          <w:b/>
        </w:rPr>
        <w:t xml:space="preserve">Table S10. </w:t>
      </w:r>
      <w:r>
        <w:t xml:space="preserve">MPA-level meta analysis results from meta analyses pooled across MPAs within an ecosystem, region, and target status. </w:t>
      </w:r>
    </w:p>
    <w:p w14:paraId="064D6F9D" w14:textId="77777777" w:rsidR="00142F34" w:rsidRDefault="00142F34"/>
    <w:tbl>
      <w:tblPr>
        <w:tblW w:w="1329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420"/>
        <w:gridCol w:w="600"/>
        <w:gridCol w:w="2100"/>
        <w:gridCol w:w="1185"/>
        <w:gridCol w:w="675"/>
        <w:gridCol w:w="930"/>
        <w:gridCol w:w="675"/>
        <w:gridCol w:w="495"/>
        <w:gridCol w:w="795"/>
        <w:gridCol w:w="660"/>
        <w:gridCol w:w="1215"/>
        <w:gridCol w:w="3540"/>
      </w:tblGrid>
      <w:tr w:rsidR="00142F34" w14:paraId="70DF22BB"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3BF8EC8" w14:textId="77777777" w:rsidR="00142F34" w:rsidRDefault="00142F34">
            <w:pPr>
              <w:jc w:val="center"/>
              <w:rPr>
                <w:sz w:val="20"/>
                <w:szCs w:val="20"/>
              </w:rPr>
            </w:pPr>
          </w:p>
        </w:tc>
        <w:tc>
          <w:tcPr>
            <w:tcW w:w="600" w:type="dxa"/>
            <w:tcBorders>
              <w:top w:val="nil"/>
              <w:left w:val="nil"/>
              <w:bottom w:val="nil"/>
              <w:right w:val="nil"/>
            </w:tcBorders>
            <w:tcMar>
              <w:top w:w="-411" w:type="dxa"/>
              <w:left w:w="-411" w:type="dxa"/>
              <w:bottom w:w="-411" w:type="dxa"/>
              <w:right w:w="-411" w:type="dxa"/>
            </w:tcMar>
            <w:vAlign w:val="center"/>
          </w:tcPr>
          <w:p w14:paraId="46D58A10" w14:textId="77777777" w:rsidR="00142F34" w:rsidRDefault="00353792">
            <w:pPr>
              <w:jc w:val="center"/>
              <w:rPr>
                <w:b/>
                <w:sz w:val="20"/>
                <w:szCs w:val="20"/>
              </w:rPr>
            </w:pPr>
            <w:r>
              <w:rPr>
                <w:rFonts w:ascii="Calibri" w:eastAsia="Calibri" w:hAnsi="Calibri" w:cs="Calibri"/>
                <w:b/>
                <w:sz w:val="20"/>
                <w:szCs w:val="20"/>
              </w:rPr>
              <w:t>Region</w:t>
            </w:r>
          </w:p>
        </w:tc>
        <w:tc>
          <w:tcPr>
            <w:tcW w:w="2100" w:type="dxa"/>
            <w:tcBorders>
              <w:top w:val="nil"/>
              <w:left w:val="nil"/>
              <w:bottom w:val="nil"/>
              <w:right w:val="nil"/>
            </w:tcBorders>
            <w:tcMar>
              <w:top w:w="-411" w:type="dxa"/>
              <w:left w:w="-411" w:type="dxa"/>
              <w:bottom w:w="-411" w:type="dxa"/>
              <w:right w:w="-411" w:type="dxa"/>
            </w:tcMar>
            <w:vAlign w:val="center"/>
          </w:tcPr>
          <w:p w14:paraId="091E67E0" w14:textId="77777777" w:rsidR="00142F34" w:rsidRDefault="00353792">
            <w:pPr>
              <w:jc w:val="center"/>
              <w:rPr>
                <w:b/>
                <w:sz w:val="20"/>
                <w:szCs w:val="20"/>
              </w:rPr>
            </w:pPr>
            <w:r>
              <w:rPr>
                <w:rFonts w:ascii="Calibri" w:eastAsia="Calibri" w:hAnsi="Calibri" w:cs="Calibri"/>
                <w:b/>
                <w:sz w:val="20"/>
                <w:szCs w:val="20"/>
              </w:rPr>
              <w:t>MPA name</w:t>
            </w:r>
          </w:p>
        </w:tc>
        <w:tc>
          <w:tcPr>
            <w:tcW w:w="1185" w:type="dxa"/>
            <w:tcBorders>
              <w:top w:val="nil"/>
              <w:left w:val="nil"/>
              <w:bottom w:val="nil"/>
              <w:right w:val="nil"/>
            </w:tcBorders>
            <w:tcMar>
              <w:top w:w="-411" w:type="dxa"/>
              <w:left w:w="-411" w:type="dxa"/>
              <w:bottom w:w="-411" w:type="dxa"/>
              <w:right w:w="-411" w:type="dxa"/>
            </w:tcMar>
            <w:vAlign w:val="center"/>
          </w:tcPr>
          <w:p w14:paraId="6E83AA9A" w14:textId="77777777" w:rsidR="00142F34" w:rsidRDefault="00353792">
            <w:pPr>
              <w:jc w:val="center"/>
              <w:rPr>
                <w:b/>
                <w:sz w:val="20"/>
                <w:szCs w:val="20"/>
              </w:rPr>
            </w:pPr>
            <w:r>
              <w:rPr>
                <w:rFonts w:ascii="Calibri" w:eastAsia="Calibri" w:hAnsi="Calibri" w:cs="Calibri"/>
                <w:b/>
                <w:sz w:val="20"/>
                <w:szCs w:val="20"/>
              </w:rPr>
              <w:t>Target status</w:t>
            </w:r>
          </w:p>
        </w:tc>
        <w:tc>
          <w:tcPr>
            <w:tcW w:w="675" w:type="dxa"/>
            <w:tcBorders>
              <w:top w:val="nil"/>
              <w:left w:val="nil"/>
              <w:bottom w:val="nil"/>
              <w:right w:val="nil"/>
            </w:tcBorders>
            <w:tcMar>
              <w:top w:w="-411" w:type="dxa"/>
              <w:left w:w="-411" w:type="dxa"/>
              <w:bottom w:w="-411" w:type="dxa"/>
              <w:right w:w="-411" w:type="dxa"/>
            </w:tcMar>
            <w:vAlign w:val="center"/>
          </w:tcPr>
          <w:p w14:paraId="4C34D8EB" w14:textId="77777777" w:rsidR="00142F34" w:rsidRDefault="00353792">
            <w:pPr>
              <w:jc w:val="center"/>
              <w:rPr>
                <w:b/>
                <w:sz w:val="20"/>
                <w:szCs w:val="20"/>
              </w:rPr>
            </w:pPr>
            <w:r>
              <w:rPr>
                <w:rFonts w:ascii="Calibri" w:eastAsia="Calibri" w:hAnsi="Calibri" w:cs="Calibri"/>
                <w:b/>
                <w:sz w:val="20"/>
                <w:szCs w:val="20"/>
              </w:rPr>
              <w:t>Effect size</w:t>
            </w:r>
          </w:p>
        </w:tc>
        <w:tc>
          <w:tcPr>
            <w:tcW w:w="930" w:type="dxa"/>
            <w:tcBorders>
              <w:top w:val="nil"/>
              <w:left w:val="nil"/>
              <w:bottom w:val="nil"/>
              <w:right w:val="nil"/>
            </w:tcBorders>
            <w:tcMar>
              <w:top w:w="-411" w:type="dxa"/>
              <w:left w:w="-411" w:type="dxa"/>
              <w:bottom w:w="-411" w:type="dxa"/>
              <w:right w:w="-411" w:type="dxa"/>
            </w:tcMar>
            <w:vAlign w:val="center"/>
          </w:tcPr>
          <w:p w14:paraId="22729CB2" w14:textId="77777777" w:rsidR="00142F34" w:rsidRDefault="00353792">
            <w:pPr>
              <w:jc w:val="center"/>
              <w:rPr>
                <w:b/>
                <w:sz w:val="20"/>
                <w:szCs w:val="20"/>
              </w:rPr>
            </w:pPr>
            <w:r>
              <w:rPr>
                <w:rFonts w:ascii="Calibri" w:eastAsia="Calibri" w:hAnsi="Calibri" w:cs="Calibri"/>
                <w:b/>
                <w:sz w:val="20"/>
                <w:szCs w:val="20"/>
              </w:rPr>
              <w:t>Standard error</w:t>
            </w:r>
          </w:p>
        </w:tc>
        <w:tc>
          <w:tcPr>
            <w:tcW w:w="675" w:type="dxa"/>
            <w:tcBorders>
              <w:top w:val="nil"/>
              <w:left w:val="nil"/>
              <w:bottom w:val="nil"/>
              <w:right w:val="nil"/>
            </w:tcBorders>
            <w:tcMar>
              <w:top w:w="-411" w:type="dxa"/>
              <w:left w:w="-411" w:type="dxa"/>
              <w:bottom w:w="-411" w:type="dxa"/>
              <w:right w:w="-411" w:type="dxa"/>
            </w:tcMar>
            <w:vAlign w:val="center"/>
          </w:tcPr>
          <w:p w14:paraId="21F20CAB" w14:textId="77777777" w:rsidR="00142F34" w:rsidRDefault="00353792">
            <w:pPr>
              <w:jc w:val="center"/>
              <w:rPr>
                <w:b/>
                <w:sz w:val="20"/>
                <w:szCs w:val="20"/>
              </w:rPr>
            </w:pPr>
            <w:r>
              <w:rPr>
                <w:rFonts w:ascii="Calibri" w:eastAsia="Calibri" w:hAnsi="Calibri" w:cs="Calibri"/>
                <w:b/>
                <w:sz w:val="20"/>
                <w:szCs w:val="20"/>
              </w:rPr>
              <w:t>P-value</w:t>
            </w:r>
          </w:p>
        </w:tc>
        <w:tc>
          <w:tcPr>
            <w:tcW w:w="495" w:type="dxa"/>
            <w:tcBorders>
              <w:top w:val="nil"/>
              <w:left w:val="nil"/>
              <w:bottom w:val="nil"/>
              <w:right w:val="nil"/>
            </w:tcBorders>
            <w:tcMar>
              <w:top w:w="-411" w:type="dxa"/>
              <w:left w:w="-411" w:type="dxa"/>
              <w:bottom w:w="-411" w:type="dxa"/>
              <w:right w:w="-411" w:type="dxa"/>
            </w:tcMar>
            <w:vAlign w:val="center"/>
          </w:tcPr>
          <w:p w14:paraId="5DDCB1D8" w14:textId="77777777" w:rsidR="00142F34" w:rsidRDefault="00353792">
            <w:pPr>
              <w:jc w:val="center"/>
              <w:rPr>
                <w:b/>
                <w:sz w:val="20"/>
                <w:szCs w:val="20"/>
              </w:rPr>
            </w:pPr>
            <w:r>
              <w:rPr>
                <w:rFonts w:ascii="Calibri" w:eastAsia="Calibri" w:hAnsi="Calibri" w:cs="Calibri"/>
                <w:b/>
                <w:sz w:val="20"/>
                <w:szCs w:val="20"/>
              </w:rPr>
              <w:t>95% lower</w:t>
            </w:r>
          </w:p>
        </w:tc>
        <w:tc>
          <w:tcPr>
            <w:tcW w:w="795" w:type="dxa"/>
            <w:tcBorders>
              <w:top w:val="nil"/>
              <w:left w:val="nil"/>
              <w:bottom w:val="nil"/>
              <w:right w:val="nil"/>
            </w:tcBorders>
            <w:tcMar>
              <w:top w:w="-411" w:type="dxa"/>
              <w:left w:w="-411" w:type="dxa"/>
              <w:bottom w:w="-411" w:type="dxa"/>
              <w:right w:w="-411" w:type="dxa"/>
            </w:tcMar>
            <w:vAlign w:val="center"/>
          </w:tcPr>
          <w:p w14:paraId="769F8E5F" w14:textId="77777777" w:rsidR="00142F34" w:rsidRDefault="00353792">
            <w:pPr>
              <w:jc w:val="center"/>
              <w:rPr>
                <w:b/>
                <w:sz w:val="20"/>
                <w:szCs w:val="20"/>
              </w:rPr>
            </w:pPr>
            <w:r>
              <w:rPr>
                <w:rFonts w:ascii="Calibri" w:eastAsia="Calibri" w:hAnsi="Calibri" w:cs="Calibri"/>
                <w:b/>
                <w:sz w:val="20"/>
                <w:szCs w:val="20"/>
              </w:rPr>
              <w:t>95% upper</w:t>
            </w:r>
          </w:p>
        </w:tc>
        <w:tc>
          <w:tcPr>
            <w:tcW w:w="660" w:type="dxa"/>
            <w:tcBorders>
              <w:top w:val="nil"/>
              <w:left w:val="nil"/>
              <w:bottom w:val="nil"/>
              <w:right w:val="nil"/>
            </w:tcBorders>
            <w:tcMar>
              <w:top w:w="-411" w:type="dxa"/>
              <w:left w:w="-411" w:type="dxa"/>
              <w:bottom w:w="-411" w:type="dxa"/>
              <w:right w:w="-411" w:type="dxa"/>
            </w:tcMar>
            <w:vAlign w:val="center"/>
          </w:tcPr>
          <w:p w14:paraId="6225C9B9" w14:textId="77777777" w:rsidR="00142F34" w:rsidRDefault="00353792">
            <w:pPr>
              <w:jc w:val="center"/>
              <w:rPr>
                <w:b/>
                <w:sz w:val="20"/>
                <w:szCs w:val="20"/>
              </w:rPr>
            </w:pPr>
            <w:r>
              <w:rPr>
                <w:rFonts w:ascii="Calibri" w:eastAsia="Calibri" w:hAnsi="Calibri" w:cs="Calibri"/>
                <w:b/>
                <w:sz w:val="20"/>
                <w:szCs w:val="20"/>
              </w:rPr>
              <w:t>Tau-2</w:t>
            </w:r>
          </w:p>
        </w:tc>
        <w:tc>
          <w:tcPr>
            <w:tcW w:w="1215" w:type="dxa"/>
            <w:tcBorders>
              <w:top w:val="nil"/>
              <w:left w:val="nil"/>
              <w:bottom w:val="nil"/>
              <w:right w:val="nil"/>
            </w:tcBorders>
            <w:tcMar>
              <w:top w:w="-411" w:type="dxa"/>
              <w:left w:w="-411" w:type="dxa"/>
              <w:bottom w:w="-411" w:type="dxa"/>
              <w:right w:w="-411" w:type="dxa"/>
            </w:tcMar>
            <w:vAlign w:val="center"/>
          </w:tcPr>
          <w:p w14:paraId="5EB897BF" w14:textId="77777777" w:rsidR="00142F34" w:rsidRDefault="00353792">
            <w:pPr>
              <w:jc w:val="center"/>
              <w:rPr>
                <w:b/>
                <w:sz w:val="20"/>
                <w:szCs w:val="20"/>
              </w:rPr>
            </w:pPr>
            <w:r>
              <w:rPr>
                <w:rFonts w:ascii="Calibri" w:eastAsia="Calibri" w:hAnsi="Calibri" w:cs="Calibri"/>
                <w:b/>
                <w:sz w:val="20"/>
                <w:szCs w:val="20"/>
              </w:rPr>
              <w:t>Q</w:t>
            </w:r>
          </w:p>
        </w:tc>
        <w:tc>
          <w:tcPr>
            <w:tcW w:w="3540" w:type="dxa"/>
            <w:tcBorders>
              <w:top w:val="nil"/>
              <w:left w:val="nil"/>
              <w:bottom w:val="nil"/>
              <w:right w:val="nil"/>
            </w:tcBorders>
            <w:tcMar>
              <w:top w:w="-411" w:type="dxa"/>
              <w:left w:w="-411" w:type="dxa"/>
              <w:bottom w:w="-411" w:type="dxa"/>
              <w:right w:w="-411" w:type="dxa"/>
            </w:tcMar>
            <w:vAlign w:val="center"/>
          </w:tcPr>
          <w:p w14:paraId="6AA2568C" w14:textId="77777777" w:rsidR="00142F34" w:rsidRDefault="00353792">
            <w:pPr>
              <w:jc w:val="center"/>
              <w:rPr>
                <w:b/>
                <w:sz w:val="20"/>
                <w:szCs w:val="20"/>
              </w:rPr>
            </w:pPr>
            <w:r>
              <w:rPr>
                <w:rFonts w:ascii="Calibri" w:eastAsia="Calibri" w:hAnsi="Calibri" w:cs="Calibri"/>
                <w:b/>
                <w:sz w:val="20"/>
                <w:szCs w:val="20"/>
              </w:rPr>
              <w:t>Ecosystem (latest year)</w:t>
            </w:r>
          </w:p>
        </w:tc>
      </w:tr>
      <w:tr w:rsidR="00142F34" w14:paraId="7EE04612"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B445306" w14:textId="77777777" w:rsidR="00142F34" w:rsidRDefault="00353792">
            <w:pPr>
              <w:jc w:val="center"/>
              <w:rPr>
                <w:sz w:val="20"/>
                <w:szCs w:val="20"/>
              </w:rPr>
            </w:pPr>
            <w:r>
              <w:rPr>
                <w:rFonts w:ascii="Calibri" w:eastAsia="Calibri" w:hAnsi="Calibri" w:cs="Calibri"/>
                <w:sz w:val="20"/>
                <w:szCs w:val="20"/>
              </w:rPr>
              <w:t>1</w:t>
            </w:r>
          </w:p>
        </w:tc>
        <w:tc>
          <w:tcPr>
            <w:tcW w:w="600" w:type="dxa"/>
            <w:tcBorders>
              <w:top w:val="nil"/>
              <w:left w:val="nil"/>
              <w:bottom w:val="nil"/>
              <w:right w:val="nil"/>
            </w:tcBorders>
            <w:tcMar>
              <w:top w:w="-411" w:type="dxa"/>
              <w:left w:w="-411" w:type="dxa"/>
              <w:bottom w:w="-411" w:type="dxa"/>
              <w:right w:w="-411" w:type="dxa"/>
            </w:tcMar>
            <w:vAlign w:val="center"/>
          </w:tcPr>
          <w:p w14:paraId="4731E705"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60787C7D" w14:textId="77777777" w:rsidR="00142F34" w:rsidRDefault="00353792">
            <w:pPr>
              <w:jc w:val="center"/>
              <w:rPr>
                <w:sz w:val="20"/>
                <w:szCs w:val="20"/>
              </w:rPr>
            </w:pPr>
            <w:r>
              <w:rPr>
                <w:rFonts w:ascii="Calibri" w:eastAsia="Calibri" w:hAnsi="Calibri" w:cs="Calibri"/>
                <w:sz w:val="20"/>
                <w:szCs w:val="20"/>
              </w:rPr>
              <w:t>Point Cabrillo SMR</w:t>
            </w:r>
          </w:p>
        </w:tc>
        <w:tc>
          <w:tcPr>
            <w:tcW w:w="1185" w:type="dxa"/>
            <w:tcBorders>
              <w:top w:val="nil"/>
              <w:left w:val="nil"/>
              <w:bottom w:val="nil"/>
              <w:right w:val="nil"/>
            </w:tcBorders>
            <w:tcMar>
              <w:top w:w="-411" w:type="dxa"/>
              <w:left w:w="-411" w:type="dxa"/>
              <w:bottom w:w="-411" w:type="dxa"/>
              <w:right w:w="-411" w:type="dxa"/>
            </w:tcMar>
            <w:vAlign w:val="center"/>
          </w:tcPr>
          <w:p w14:paraId="094CA0CE"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5BC1A6B2" w14:textId="77777777" w:rsidR="00142F34" w:rsidRDefault="00353792">
            <w:pPr>
              <w:jc w:val="center"/>
              <w:rPr>
                <w:sz w:val="20"/>
                <w:szCs w:val="20"/>
              </w:rPr>
            </w:pPr>
            <w:r>
              <w:rPr>
                <w:rFonts w:ascii="Calibri" w:eastAsia="Calibri" w:hAnsi="Calibri" w:cs="Calibri"/>
                <w:sz w:val="20"/>
                <w:szCs w:val="20"/>
              </w:rPr>
              <w:t>-0.374</w:t>
            </w:r>
          </w:p>
        </w:tc>
        <w:tc>
          <w:tcPr>
            <w:tcW w:w="930" w:type="dxa"/>
            <w:tcBorders>
              <w:top w:val="nil"/>
              <w:left w:val="nil"/>
              <w:bottom w:val="nil"/>
              <w:right w:val="nil"/>
            </w:tcBorders>
            <w:tcMar>
              <w:top w:w="-411" w:type="dxa"/>
              <w:left w:w="-411" w:type="dxa"/>
              <w:bottom w:w="-411" w:type="dxa"/>
              <w:right w:w="-411" w:type="dxa"/>
            </w:tcMar>
            <w:vAlign w:val="center"/>
          </w:tcPr>
          <w:p w14:paraId="2F24ECC8" w14:textId="77777777" w:rsidR="00142F34" w:rsidRDefault="00353792">
            <w:pPr>
              <w:jc w:val="center"/>
              <w:rPr>
                <w:sz w:val="20"/>
                <w:szCs w:val="20"/>
              </w:rPr>
            </w:pPr>
            <w:r>
              <w:rPr>
                <w:rFonts w:ascii="Calibri" w:eastAsia="Calibri" w:hAnsi="Calibri" w:cs="Calibri"/>
                <w:sz w:val="20"/>
                <w:szCs w:val="20"/>
              </w:rPr>
              <w:t>0.35</w:t>
            </w:r>
          </w:p>
        </w:tc>
        <w:tc>
          <w:tcPr>
            <w:tcW w:w="675" w:type="dxa"/>
            <w:tcBorders>
              <w:top w:val="nil"/>
              <w:left w:val="nil"/>
              <w:bottom w:val="nil"/>
              <w:right w:val="nil"/>
            </w:tcBorders>
            <w:tcMar>
              <w:top w:w="-411" w:type="dxa"/>
              <w:left w:w="-411" w:type="dxa"/>
              <w:bottom w:w="-411" w:type="dxa"/>
              <w:right w:w="-411" w:type="dxa"/>
            </w:tcMar>
            <w:vAlign w:val="center"/>
          </w:tcPr>
          <w:p w14:paraId="369C80A2" w14:textId="77777777" w:rsidR="00142F34" w:rsidRDefault="00353792">
            <w:pPr>
              <w:jc w:val="center"/>
              <w:rPr>
                <w:sz w:val="20"/>
                <w:szCs w:val="20"/>
              </w:rPr>
            </w:pPr>
            <w:r>
              <w:rPr>
                <w:rFonts w:ascii="Calibri" w:eastAsia="Calibri" w:hAnsi="Calibri" w:cs="Calibri"/>
                <w:sz w:val="20"/>
                <w:szCs w:val="20"/>
              </w:rPr>
              <w:t>0.285</w:t>
            </w:r>
          </w:p>
        </w:tc>
        <w:tc>
          <w:tcPr>
            <w:tcW w:w="495" w:type="dxa"/>
            <w:tcBorders>
              <w:top w:val="nil"/>
              <w:left w:val="nil"/>
              <w:bottom w:val="nil"/>
              <w:right w:val="nil"/>
            </w:tcBorders>
            <w:tcMar>
              <w:top w:w="-411" w:type="dxa"/>
              <w:left w:w="-411" w:type="dxa"/>
              <w:bottom w:w="-411" w:type="dxa"/>
              <w:right w:w="-411" w:type="dxa"/>
            </w:tcMar>
            <w:vAlign w:val="center"/>
          </w:tcPr>
          <w:p w14:paraId="2CFFA7BC" w14:textId="77777777" w:rsidR="00142F34" w:rsidRDefault="00353792">
            <w:pPr>
              <w:jc w:val="center"/>
              <w:rPr>
                <w:sz w:val="20"/>
                <w:szCs w:val="20"/>
              </w:rPr>
            </w:pPr>
            <w:r>
              <w:rPr>
                <w:rFonts w:ascii="Calibri" w:eastAsia="Calibri" w:hAnsi="Calibri" w:cs="Calibri"/>
                <w:sz w:val="20"/>
                <w:szCs w:val="20"/>
              </w:rPr>
              <w:t>-1.06</w:t>
            </w:r>
          </w:p>
        </w:tc>
        <w:tc>
          <w:tcPr>
            <w:tcW w:w="795" w:type="dxa"/>
            <w:tcBorders>
              <w:top w:val="nil"/>
              <w:left w:val="nil"/>
              <w:bottom w:val="nil"/>
              <w:right w:val="nil"/>
            </w:tcBorders>
            <w:tcMar>
              <w:top w:w="-411" w:type="dxa"/>
              <w:left w:w="-411" w:type="dxa"/>
              <w:bottom w:w="-411" w:type="dxa"/>
              <w:right w:w="-411" w:type="dxa"/>
            </w:tcMar>
            <w:vAlign w:val="center"/>
          </w:tcPr>
          <w:p w14:paraId="66D2ABD0" w14:textId="77777777" w:rsidR="00142F34" w:rsidRDefault="00353792">
            <w:pPr>
              <w:jc w:val="center"/>
              <w:rPr>
                <w:sz w:val="20"/>
                <w:szCs w:val="20"/>
              </w:rPr>
            </w:pPr>
            <w:r>
              <w:rPr>
                <w:rFonts w:ascii="Calibri" w:eastAsia="Calibri" w:hAnsi="Calibri" w:cs="Calibri"/>
                <w:sz w:val="20"/>
                <w:szCs w:val="20"/>
              </w:rPr>
              <w:t>0.311</w:t>
            </w:r>
          </w:p>
        </w:tc>
        <w:tc>
          <w:tcPr>
            <w:tcW w:w="660" w:type="dxa"/>
            <w:tcBorders>
              <w:top w:val="nil"/>
              <w:left w:val="nil"/>
              <w:bottom w:val="nil"/>
              <w:right w:val="nil"/>
            </w:tcBorders>
            <w:tcMar>
              <w:top w:w="-411" w:type="dxa"/>
              <w:left w:w="-411" w:type="dxa"/>
              <w:bottom w:w="-411" w:type="dxa"/>
              <w:right w:w="-411" w:type="dxa"/>
            </w:tcMar>
            <w:vAlign w:val="center"/>
          </w:tcPr>
          <w:p w14:paraId="3B164692"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09E1A1E"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C5CCAE4" w14:textId="77777777" w:rsidR="00142F34" w:rsidRDefault="00353792">
            <w:pPr>
              <w:jc w:val="center"/>
              <w:rPr>
                <w:sz w:val="20"/>
                <w:szCs w:val="20"/>
              </w:rPr>
            </w:pPr>
            <w:r>
              <w:rPr>
                <w:rFonts w:ascii="Calibri" w:eastAsia="Calibri" w:hAnsi="Calibri" w:cs="Calibri"/>
                <w:sz w:val="20"/>
                <w:szCs w:val="20"/>
              </w:rPr>
              <w:t>Kelp forest (2019)</w:t>
            </w:r>
          </w:p>
        </w:tc>
      </w:tr>
      <w:tr w:rsidR="00142F34" w14:paraId="798D477B"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CED180C" w14:textId="77777777" w:rsidR="00142F34" w:rsidRDefault="00353792">
            <w:pPr>
              <w:jc w:val="center"/>
              <w:rPr>
                <w:sz w:val="20"/>
                <w:szCs w:val="20"/>
              </w:rPr>
            </w:pPr>
            <w:r>
              <w:rPr>
                <w:rFonts w:ascii="Calibri" w:eastAsia="Calibri" w:hAnsi="Calibri" w:cs="Calibri"/>
                <w:sz w:val="20"/>
                <w:szCs w:val="20"/>
              </w:rPr>
              <w:t>1</w:t>
            </w:r>
          </w:p>
        </w:tc>
        <w:tc>
          <w:tcPr>
            <w:tcW w:w="600" w:type="dxa"/>
            <w:tcBorders>
              <w:top w:val="nil"/>
              <w:left w:val="nil"/>
              <w:bottom w:val="nil"/>
              <w:right w:val="nil"/>
            </w:tcBorders>
            <w:tcMar>
              <w:top w:w="-411" w:type="dxa"/>
              <w:left w:w="-411" w:type="dxa"/>
              <w:bottom w:w="-411" w:type="dxa"/>
              <w:right w:w="-411" w:type="dxa"/>
            </w:tcMar>
            <w:vAlign w:val="center"/>
          </w:tcPr>
          <w:p w14:paraId="2EC079C6"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290C6CAF" w14:textId="77777777" w:rsidR="00142F34" w:rsidRDefault="00353792">
            <w:pPr>
              <w:jc w:val="center"/>
              <w:rPr>
                <w:sz w:val="20"/>
                <w:szCs w:val="20"/>
              </w:rPr>
            </w:pPr>
            <w:r>
              <w:rPr>
                <w:rFonts w:ascii="Calibri" w:eastAsia="Calibri" w:hAnsi="Calibri" w:cs="Calibri"/>
                <w:sz w:val="20"/>
                <w:szCs w:val="20"/>
              </w:rPr>
              <w:t>Point Cabrillo SMR</w:t>
            </w:r>
          </w:p>
        </w:tc>
        <w:tc>
          <w:tcPr>
            <w:tcW w:w="1185" w:type="dxa"/>
            <w:tcBorders>
              <w:top w:val="nil"/>
              <w:left w:val="nil"/>
              <w:bottom w:val="nil"/>
              <w:right w:val="nil"/>
            </w:tcBorders>
            <w:tcMar>
              <w:top w:w="-411" w:type="dxa"/>
              <w:left w:w="-411" w:type="dxa"/>
              <w:bottom w:w="-411" w:type="dxa"/>
              <w:right w:w="-411" w:type="dxa"/>
            </w:tcMar>
            <w:vAlign w:val="center"/>
          </w:tcPr>
          <w:p w14:paraId="5CB2418D"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3D899F1B" w14:textId="77777777" w:rsidR="00142F34" w:rsidRDefault="00353792">
            <w:pPr>
              <w:jc w:val="center"/>
              <w:rPr>
                <w:sz w:val="20"/>
                <w:szCs w:val="20"/>
              </w:rPr>
            </w:pPr>
            <w:r>
              <w:rPr>
                <w:rFonts w:ascii="Calibri" w:eastAsia="Calibri" w:hAnsi="Calibri" w:cs="Calibri"/>
                <w:sz w:val="20"/>
                <w:szCs w:val="20"/>
              </w:rPr>
              <w:t>-0.232</w:t>
            </w:r>
          </w:p>
        </w:tc>
        <w:tc>
          <w:tcPr>
            <w:tcW w:w="930" w:type="dxa"/>
            <w:tcBorders>
              <w:top w:val="nil"/>
              <w:left w:val="nil"/>
              <w:bottom w:val="nil"/>
              <w:right w:val="nil"/>
            </w:tcBorders>
            <w:tcMar>
              <w:top w:w="-411" w:type="dxa"/>
              <w:left w:w="-411" w:type="dxa"/>
              <w:bottom w:w="-411" w:type="dxa"/>
              <w:right w:w="-411" w:type="dxa"/>
            </w:tcMar>
            <w:vAlign w:val="center"/>
          </w:tcPr>
          <w:p w14:paraId="63A9A353" w14:textId="77777777" w:rsidR="00142F34" w:rsidRDefault="00353792">
            <w:pPr>
              <w:jc w:val="center"/>
              <w:rPr>
                <w:sz w:val="20"/>
                <w:szCs w:val="20"/>
              </w:rPr>
            </w:pPr>
            <w:r>
              <w:rPr>
                <w:rFonts w:ascii="Calibri" w:eastAsia="Calibri" w:hAnsi="Calibri" w:cs="Calibri"/>
                <w:sz w:val="20"/>
                <w:szCs w:val="20"/>
              </w:rPr>
              <w:t>0.426</w:t>
            </w:r>
          </w:p>
        </w:tc>
        <w:tc>
          <w:tcPr>
            <w:tcW w:w="675" w:type="dxa"/>
            <w:tcBorders>
              <w:top w:val="nil"/>
              <w:left w:val="nil"/>
              <w:bottom w:val="nil"/>
              <w:right w:val="nil"/>
            </w:tcBorders>
            <w:tcMar>
              <w:top w:w="-411" w:type="dxa"/>
              <w:left w:w="-411" w:type="dxa"/>
              <w:bottom w:w="-411" w:type="dxa"/>
              <w:right w:w="-411" w:type="dxa"/>
            </w:tcMar>
            <w:vAlign w:val="center"/>
          </w:tcPr>
          <w:p w14:paraId="7DEBA328" w14:textId="77777777" w:rsidR="00142F34" w:rsidRDefault="00353792">
            <w:pPr>
              <w:jc w:val="center"/>
              <w:rPr>
                <w:sz w:val="20"/>
                <w:szCs w:val="20"/>
              </w:rPr>
            </w:pPr>
            <w:r>
              <w:rPr>
                <w:rFonts w:ascii="Calibri" w:eastAsia="Calibri" w:hAnsi="Calibri" w:cs="Calibri"/>
                <w:sz w:val="20"/>
                <w:szCs w:val="20"/>
              </w:rPr>
              <w:t>0.585</w:t>
            </w:r>
          </w:p>
        </w:tc>
        <w:tc>
          <w:tcPr>
            <w:tcW w:w="495" w:type="dxa"/>
            <w:tcBorders>
              <w:top w:val="nil"/>
              <w:left w:val="nil"/>
              <w:bottom w:val="nil"/>
              <w:right w:val="nil"/>
            </w:tcBorders>
            <w:tcMar>
              <w:top w:w="-411" w:type="dxa"/>
              <w:left w:w="-411" w:type="dxa"/>
              <w:bottom w:w="-411" w:type="dxa"/>
              <w:right w:w="-411" w:type="dxa"/>
            </w:tcMar>
            <w:vAlign w:val="center"/>
          </w:tcPr>
          <w:p w14:paraId="53DF26F9" w14:textId="77777777" w:rsidR="00142F34" w:rsidRDefault="00353792">
            <w:pPr>
              <w:jc w:val="center"/>
              <w:rPr>
                <w:sz w:val="20"/>
                <w:szCs w:val="20"/>
              </w:rPr>
            </w:pPr>
            <w:r>
              <w:rPr>
                <w:rFonts w:ascii="Calibri" w:eastAsia="Calibri" w:hAnsi="Calibri" w:cs="Calibri"/>
                <w:sz w:val="20"/>
                <w:szCs w:val="20"/>
              </w:rPr>
              <w:t>-1.067</w:t>
            </w:r>
          </w:p>
        </w:tc>
        <w:tc>
          <w:tcPr>
            <w:tcW w:w="795" w:type="dxa"/>
            <w:tcBorders>
              <w:top w:val="nil"/>
              <w:left w:val="nil"/>
              <w:bottom w:val="nil"/>
              <w:right w:val="nil"/>
            </w:tcBorders>
            <w:tcMar>
              <w:top w:w="-411" w:type="dxa"/>
              <w:left w:w="-411" w:type="dxa"/>
              <w:bottom w:w="-411" w:type="dxa"/>
              <w:right w:w="-411" w:type="dxa"/>
            </w:tcMar>
            <w:vAlign w:val="center"/>
          </w:tcPr>
          <w:p w14:paraId="32E6F872" w14:textId="77777777" w:rsidR="00142F34" w:rsidRDefault="00353792">
            <w:pPr>
              <w:jc w:val="center"/>
              <w:rPr>
                <w:sz w:val="20"/>
                <w:szCs w:val="20"/>
              </w:rPr>
            </w:pPr>
            <w:r>
              <w:rPr>
                <w:rFonts w:ascii="Calibri" w:eastAsia="Calibri" w:hAnsi="Calibri" w:cs="Calibri"/>
                <w:sz w:val="20"/>
                <w:szCs w:val="20"/>
              </w:rPr>
              <w:t>0.602</w:t>
            </w:r>
          </w:p>
        </w:tc>
        <w:tc>
          <w:tcPr>
            <w:tcW w:w="660" w:type="dxa"/>
            <w:tcBorders>
              <w:top w:val="nil"/>
              <w:left w:val="nil"/>
              <w:bottom w:val="nil"/>
              <w:right w:val="nil"/>
            </w:tcBorders>
            <w:tcMar>
              <w:top w:w="-411" w:type="dxa"/>
              <w:left w:w="-411" w:type="dxa"/>
              <w:bottom w:w="-411" w:type="dxa"/>
              <w:right w:w="-411" w:type="dxa"/>
            </w:tcMar>
            <w:vAlign w:val="center"/>
          </w:tcPr>
          <w:p w14:paraId="61D60D0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BBE7053"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03E8157E" w14:textId="77777777" w:rsidR="00142F34" w:rsidRDefault="00353792">
            <w:pPr>
              <w:jc w:val="center"/>
              <w:rPr>
                <w:sz w:val="20"/>
                <w:szCs w:val="20"/>
              </w:rPr>
            </w:pPr>
            <w:r>
              <w:rPr>
                <w:rFonts w:ascii="Calibri" w:eastAsia="Calibri" w:hAnsi="Calibri" w:cs="Calibri"/>
                <w:sz w:val="20"/>
                <w:szCs w:val="20"/>
              </w:rPr>
              <w:t>Kelp forest (2019)</w:t>
            </w:r>
          </w:p>
        </w:tc>
      </w:tr>
      <w:tr w:rsidR="00142F34" w14:paraId="505A38F9"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BFC292D" w14:textId="77777777" w:rsidR="00142F34" w:rsidRDefault="00353792">
            <w:pPr>
              <w:jc w:val="center"/>
              <w:rPr>
                <w:sz w:val="20"/>
                <w:szCs w:val="20"/>
              </w:rPr>
            </w:pPr>
            <w:r>
              <w:rPr>
                <w:rFonts w:ascii="Calibri" w:eastAsia="Calibri" w:hAnsi="Calibri" w:cs="Calibri"/>
                <w:sz w:val="20"/>
                <w:szCs w:val="20"/>
              </w:rPr>
              <w:t>2</w:t>
            </w:r>
          </w:p>
        </w:tc>
        <w:tc>
          <w:tcPr>
            <w:tcW w:w="600" w:type="dxa"/>
            <w:tcBorders>
              <w:top w:val="nil"/>
              <w:left w:val="nil"/>
              <w:bottom w:val="nil"/>
              <w:right w:val="nil"/>
            </w:tcBorders>
            <w:tcMar>
              <w:top w:w="-411" w:type="dxa"/>
              <w:left w:w="-411" w:type="dxa"/>
              <w:bottom w:w="-411" w:type="dxa"/>
              <w:right w:w="-411" w:type="dxa"/>
            </w:tcMar>
            <w:vAlign w:val="center"/>
          </w:tcPr>
          <w:p w14:paraId="53C487FA"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35A1597D" w14:textId="77777777" w:rsidR="00142F34" w:rsidRDefault="00353792">
            <w:pPr>
              <w:jc w:val="center"/>
              <w:rPr>
                <w:sz w:val="20"/>
                <w:szCs w:val="20"/>
              </w:rPr>
            </w:pPr>
            <w:r>
              <w:rPr>
                <w:rFonts w:ascii="Calibri" w:eastAsia="Calibri" w:hAnsi="Calibri" w:cs="Calibri"/>
                <w:sz w:val="20"/>
                <w:szCs w:val="20"/>
              </w:rPr>
              <w:t>Sea Lion Gulch SMR</w:t>
            </w:r>
          </w:p>
        </w:tc>
        <w:tc>
          <w:tcPr>
            <w:tcW w:w="1185" w:type="dxa"/>
            <w:tcBorders>
              <w:top w:val="nil"/>
              <w:left w:val="nil"/>
              <w:bottom w:val="nil"/>
              <w:right w:val="nil"/>
            </w:tcBorders>
            <w:tcMar>
              <w:top w:w="-411" w:type="dxa"/>
              <w:left w:w="-411" w:type="dxa"/>
              <w:bottom w:w="-411" w:type="dxa"/>
              <w:right w:w="-411" w:type="dxa"/>
            </w:tcMar>
            <w:vAlign w:val="center"/>
          </w:tcPr>
          <w:p w14:paraId="09F2D7D2"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444E4ABC" w14:textId="77777777" w:rsidR="00142F34" w:rsidRDefault="00353792">
            <w:pPr>
              <w:jc w:val="center"/>
              <w:rPr>
                <w:sz w:val="20"/>
                <w:szCs w:val="20"/>
              </w:rPr>
            </w:pPr>
            <w:r>
              <w:rPr>
                <w:rFonts w:ascii="Calibri" w:eastAsia="Calibri" w:hAnsi="Calibri" w:cs="Calibri"/>
                <w:sz w:val="20"/>
                <w:szCs w:val="20"/>
              </w:rPr>
              <w:t>-0.297</w:t>
            </w:r>
          </w:p>
        </w:tc>
        <w:tc>
          <w:tcPr>
            <w:tcW w:w="930" w:type="dxa"/>
            <w:tcBorders>
              <w:top w:val="nil"/>
              <w:left w:val="nil"/>
              <w:bottom w:val="nil"/>
              <w:right w:val="nil"/>
            </w:tcBorders>
            <w:tcMar>
              <w:top w:w="-411" w:type="dxa"/>
              <w:left w:w="-411" w:type="dxa"/>
              <w:bottom w:w="-411" w:type="dxa"/>
              <w:right w:w="-411" w:type="dxa"/>
            </w:tcMar>
            <w:vAlign w:val="center"/>
          </w:tcPr>
          <w:p w14:paraId="0A95F806" w14:textId="77777777" w:rsidR="00142F34" w:rsidRDefault="00353792">
            <w:pPr>
              <w:jc w:val="center"/>
              <w:rPr>
                <w:sz w:val="20"/>
                <w:szCs w:val="20"/>
              </w:rPr>
            </w:pPr>
            <w:r>
              <w:rPr>
                <w:rFonts w:ascii="Calibri" w:eastAsia="Calibri" w:hAnsi="Calibri" w:cs="Calibri"/>
                <w:sz w:val="20"/>
                <w:szCs w:val="20"/>
              </w:rPr>
              <w:t>0.447</w:t>
            </w:r>
          </w:p>
        </w:tc>
        <w:tc>
          <w:tcPr>
            <w:tcW w:w="675" w:type="dxa"/>
            <w:tcBorders>
              <w:top w:val="nil"/>
              <w:left w:val="nil"/>
              <w:bottom w:val="nil"/>
              <w:right w:val="nil"/>
            </w:tcBorders>
            <w:tcMar>
              <w:top w:w="-411" w:type="dxa"/>
              <w:left w:w="-411" w:type="dxa"/>
              <w:bottom w:w="-411" w:type="dxa"/>
              <w:right w:w="-411" w:type="dxa"/>
            </w:tcMar>
            <w:vAlign w:val="center"/>
          </w:tcPr>
          <w:p w14:paraId="3658BCF8" w14:textId="77777777" w:rsidR="00142F34" w:rsidRDefault="00353792">
            <w:pPr>
              <w:jc w:val="center"/>
              <w:rPr>
                <w:sz w:val="20"/>
                <w:szCs w:val="20"/>
              </w:rPr>
            </w:pPr>
            <w:r>
              <w:rPr>
                <w:rFonts w:ascii="Calibri" w:eastAsia="Calibri" w:hAnsi="Calibri" w:cs="Calibri"/>
                <w:sz w:val="20"/>
                <w:szCs w:val="20"/>
              </w:rPr>
              <w:t>0.506</w:t>
            </w:r>
          </w:p>
        </w:tc>
        <w:tc>
          <w:tcPr>
            <w:tcW w:w="495" w:type="dxa"/>
            <w:tcBorders>
              <w:top w:val="nil"/>
              <w:left w:val="nil"/>
              <w:bottom w:val="nil"/>
              <w:right w:val="nil"/>
            </w:tcBorders>
            <w:tcMar>
              <w:top w:w="-411" w:type="dxa"/>
              <w:left w:w="-411" w:type="dxa"/>
              <w:bottom w:w="-411" w:type="dxa"/>
              <w:right w:w="-411" w:type="dxa"/>
            </w:tcMar>
            <w:vAlign w:val="center"/>
          </w:tcPr>
          <w:p w14:paraId="0556582E" w14:textId="77777777" w:rsidR="00142F34" w:rsidRDefault="00353792">
            <w:pPr>
              <w:jc w:val="center"/>
              <w:rPr>
                <w:sz w:val="20"/>
                <w:szCs w:val="20"/>
              </w:rPr>
            </w:pPr>
            <w:r>
              <w:rPr>
                <w:rFonts w:ascii="Calibri" w:eastAsia="Calibri" w:hAnsi="Calibri" w:cs="Calibri"/>
                <w:sz w:val="20"/>
                <w:szCs w:val="20"/>
              </w:rPr>
              <w:t>-1.173</w:t>
            </w:r>
          </w:p>
        </w:tc>
        <w:tc>
          <w:tcPr>
            <w:tcW w:w="795" w:type="dxa"/>
            <w:tcBorders>
              <w:top w:val="nil"/>
              <w:left w:val="nil"/>
              <w:bottom w:val="nil"/>
              <w:right w:val="nil"/>
            </w:tcBorders>
            <w:tcMar>
              <w:top w:w="-411" w:type="dxa"/>
              <w:left w:w="-411" w:type="dxa"/>
              <w:bottom w:w="-411" w:type="dxa"/>
              <w:right w:w="-411" w:type="dxa"/>
            </w:tcMar>
            <w:vAlign w:val="center"/>
          </w:tcPr>
          <w:p w14:paraId="5C818745" w14:textId="77777777" w:rsidR="00142F34" w:rsidRDefault="00353792">
            <w:pPr>
              <w:jc w:val="center"/>
              <w:rPr>
                <w:sz w:val="20"/>
                <w:szCs w:val="20"/>
              </w:rPr>
            </w:pPr>
            <w:r>
              <w:rPr>
                <w:rFonts w:ascii="Calibri" w:eastAsia="Calibri" w:hAnsi="Calibri" w:cs="Calibri"/>
                <w:sz w:val="20"/>
                <w:szCs w:val="20"/>
              </w:rPr>
              <w:t>0.579</w:t>
            </w:r>
          </w:p>
        </w:tc>
        <w:tc>
          <w:tcPr>
            <w:tcW w:w="660" w:type="dxa"/>
            <w:tcBorders>
              <w:top w:val="nil"/>
              <w:left w:val="nil"/>
              <w:bottom w:val="nil"/>
              <w:right w:val="nil"/>
            </w:tcBorders>
            <w:tcMar>
              <w:top w:w="-411" w:type="dxa"/>
              <w:left w:w="-411" w:type="dxa"/>
              <w:bottom w:w="-411" w:type="dxa"/>
              <w:right w:w="-411" w:type="dxa"/>
            </w:tcMar>
            <w:vAlign w:val="center"/>
          </w:tcPr>
          <w:p w14:paraId="702F427F"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016F992"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6C714468" w14:textId="77777777" w:rsidR="00142F34" w:rsidRDefault="00353792">
            <w:pPr>
              <w:jc w:val="center"/>
              <w:rPr>
                <w:sz w:val="20"/>
                <w:szCs w:val="20"/>
              </w:rPr>
            </w:pPr>
            <w:r>
              <w:rPr>
                <w:rFonts w:ascii="Calibri" w:eastAsia="Calibri" w:hAnsi="Calibri" w:cs="Calibri"/>
                <w:sz w:val="20"/>
                <w:szCs w:val="20"/>
              </w:rPr>
              <w:t>Deep reef (2014)</w:t>
            </w:r>
          </w:p>
        </w:tc>
      </w:tr>
      <w:tr w:rsidR="00142F34" w14:paraId="6008FA75"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0489794" w14:textId="77777777" w:rsidR="00142F34" w:rsidRDefault="00353792">
            <w:pPr>
              <w:jc w:val="center"/>
              <w:rPr>
                <w:sz w:val="20"/>
                <w:szCs w:val="20"/>
              </w:rPr>
            </w:pPr>
            <w:r>
              <w:rPr>
                <w:rFonts w:ascii="Calibri" w:eastAsia="Calibri" w:hAnsi="Calibri" w:cs="Calibri"/>
                <w:sz w:val="20"/>
                <w:szCs w:val="20"/>
              </w:rPr>
              <w:t>2</w:t>
            </w:r>
          </w:p>
        </w:tc>
        <w:tc>
          <w:tcPr>
            <w:tcW w:w="600" w:type="dxa"/>
            <w:tcBorders>
              <w:top w:val="nil"/>
              <w:left w:val="nil"/>
              <w:bottom w:val="nil"/>
              <w:right w:val="nil"/>
            </w:tcBorders>
            <w:tcMar>
              <w:top w:w="-411" w:type="dxa"/>
              <w:left w:w="-411" w:type="dxa"/>
              <w:bottom w:w="-411" w:type="dxa"/>
              <w:right w:w="-411" w:type="dxa"/>
            </w:tcMar>
            <w:vAlign w:val="center"/>
          </w:tcPr>
          <w:p w14:paraId="6BEBCA8D"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4FC66F7E" w14:textId="77777777" w:rsidR="00142F34" w:rsidRDefault="00353792">
            <w:pPr>
              <w:jc w:val="center"/>
              <w:rPr>
                <w:sz w:val="20"/>
                <w:szCs w:val="20"/>
              </w:rPr>
            </w:pPr>
            <w:r>
              <w:rPr>
                <w:rFonts w:ascii="Calibri" w:eastAsia="Calibri" w:hAnsi="Calibri" w:cs="Calibri"/>
                <w:sz w:val="20"/>
                <w:szCs w:val="20"/>
              </w:rPr>
              <w:t>Sea Lion Gulch SMR</w:t>
            </w:r>
          </w:p>
        </w:tc>
        <w:tc>
          <w:tcPr>
            <w:tcW w:w="1185" w:type="dxa"/>
            <w:tcBorders>
              <w:top w:val="nil"/>
              <w:left w:val="nil"/>
              <w:bottom w:val="nil"/>
              <w:right w:val="nil"/>
            </w:tcBorders>
            <w:tcMar>
              <w:top w:w="-411" w:type="dxa"/>
              <w:left w:w="-411" w:type="dxa"/>
              <w:bottom w:w="-411" w:type="dxa"/>
              <w:right w:w="-411" w:type="dxa"/>
            </w:tcMar>
            <w:vAlign w:val="center"/>
          </w:tcPr>
          <w:p w14:paraId="0AB020C0"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21E50F6A" w14:textId="77777777" w:rsidR="00142F34" w:rsidRDefault="00353792">
            <w:pPr>
              <w:jc w:val="center"/>
              <w:rPr>
                <w:sz w:val="20"/>
                <w:szCs w:val="20"/>
              </w:rPr>
            </w:pPr>
            <w:r>
              <w:rPr>
                <w:rFonts w:ascii="Calibri" w:eastAsia="Calibri" w:hAnsi="Calibri" w:cs="Calibri"/>
                <w:sz w:val="20"/>
                <w:szCs w:val="20"/>
              </w:rPr>
              <w:t>-0.802</w:t>
            </w:r>
          </w:p>
        </w:tc>
        <w:tc>
          <w:tcPr>
            <w:tcW w:w="930" w:type="dxa"/>
            <w:tcBorders>
              <w:top w:val="nil"/>
              <w:left w:val="nil"/>
              <w:bottom w:val="nil"/>
              <w:right w:val="nil"/>
            </w:tcBorders>
            <w:tcMar>
              <w:top w:w="-411" w:type="dxa"/>
              <w:left w:w="-411" w:type="dxa"/>
              <w:bottom w:w="-411" w:type="dxa"/>
              <w:right w:w="-411" w:type="dxa"/>
            </w:tcMar>
            <w:vAlign w:val="center"/>
          </w:tcPr>
          <w:p w14:paraId="6B8D08AE" w14:textId="77777777" w:rsidR="00142F34" w:rsidRDefault="00353792">
            <w:pPr>
              <w:jc w:val="center"/>
              <w:rPr>
                <w:sz w:val="20"/>
                <w:szCs w:val="20"/>
              </w:rPr>
            </w:pPr>
            <w:r>
              <w:rPr>
                <w:rFonts w:ascii="Calibri" w:eastAsia="Calibri" w:hAnsi="Calibri" w:cs="Calibri"/>
                <w:sz w:val="20"/>
                <w:szCs w:val="20"/>
              </w:rPr>
              <w:t>0.352</w:t>
            </w:r>
          </w:p>
        </w:tc>
        <w:tc>
          <w:tcPr>
            <w:tcW w:w="675" w:type="dxa"/>
            <w:tcBorders>
              <w:top w:val="nil"/>
              <w:left w:val="nil"/>
              <w:bottom w:val="nil"/>
              <w:right w:val="nil"/>
            </w:tcBorders>
            <w:tcMar>
              <w:top w:w="-411" w:type="dxa"/>
              <w:left w:w="-411" w:type="dxa"/>
              <w:bottom w:w="-411" w:type="dxa"/>
              <w:right w:w="-411" w:type="dxa"/>
            </w:tcMar>
            <w:vAlign w:val="center"/>
          </w:tcPr>
          <w:p w14:paraId="1C92FDBD" w14:textId="77777777" w:rsidR="00142F34" w:rsidRDefault="00353792">
            <w:pPr>
              <w:jc w:val="center"/>
              <w:rPr>
                <w:sz w:val="20"/>
                <w:szCs w:val="20"/>
              </w:rPr>
            </w:pPr>
            <w:r>
              <w:rPr>
                <w:rFonts w:ascii="Calibri" w:eastAsia="Calibri" w:hAnsi="Calibri" w:cs="Calibri"/>
                <w:sz w:val="20"/>
                <w:szCs w:val="20"/>
              </w:rPr>
              <w:t>0.023</w:t>
            </w:r>
          </w:p>
        </w:tc>
        <w:tc>
          <w:tcPr>
            <w:tcW w:w="495" w:type="dxa"/>
            <w:tcBorders>
              <w:top w:val="nil"/>
              <w:left w:val="nil"/>
              <w:bottom w:val="nil"/>
              <w:right w:val="nil"/>
            </w:tcBorders>
            <w:tcMar>
              <w:top w:w="-411" w:type="dxa"/>
              <w:left w:w="-411" w:type="dxa"/>
              <w:bottom w:w="-411" w:type="dxa"/>
              <w:right w:w="-411" w:type="dxa"/>
            </w:tcMar>
            <w:vAlign w:val="center"/>
          </w:tcPr>
          <w:p w14:paraId="4E1CFF2C" w14:textId="77777777" w:rsidR="00142F34" w:rsidRDefault="00353792">
            <w:pPr>
              <w:jc w:val="center"/>
              <w:rPr>
                <w:sz w:val="20"/>
                <w:szCs w:val="20"/>
              </w:rPr>
            </w:pPr>
            <w:r>
              <w:rPr>
                <w:rFonts w:ascii="Calibri" w:eastAsia="Calibri" w:hAnsi="Calibri" w:cs="Calibri"/>
                <w:sz w:val="20"/>
                <w:szCs w:val="20"/>
              </w:rPr>
              <w:t>-1.492</w:t>
            </w:r>
          </w:p>
        </w:tc>
        <w:tc>
          <w:tcPr>
            <w:tcW w:w="795" w:type="dxa"/>
            <w:tcBorders>
              <w:top w:val="nil"/>
              <w:left w:val="nil"/>
              <w:bottom w:val="nil"/>
              <w:right w:val="nil"/>
            </w:tcBorders>
            <w:tcMar>
              <w:top w:w="-411" w:type="dxa"/>
              <w:left w:w="-411" w:type="dxa"/>
              <w:bottom w:w="-411" w:type="dxa"/>
              <w:right w:w="-411" w:type="dxa"/>
            </w:tcMar>
            <w:vAlign w:val="center"/>
          </w:tcPr>
          <w:p w14:paraId="497607B6" w14:textId="77777777" w:rsidR="00142F34" w:rsidRDefault="00353792">
            <w:pPr>
              <w:jc w:val="center"/>
              <w:rPr>
                <w:sz w:val="20"/>
                <w:szCs w:val="20"/>
              </w:rPr>
            </w:pPr>
            <w:r>
              <w:rPr>
                <w:rFonts w:ascii="Calibri" w:eastAsia="Calibri" w:hAnsi="Calibri" w:cs="Calibri"/>
                <w:sz w:val="20"/>
                <w:szCs w:val="20"/>
              </w:rPr>
              <w:t>-0.111</w:t>
            </w:r>
          </w:p>
        </w:tc>
        <w:tc>
          <w:tcPr>
            <w:tcW w:w="660" w:type="dxa"/>
            <w:tcBorders>
              <w:top w:val="nil"/>
              <w:left w:val="nil"/>
              <w:bottom w:val="nil"/>
              <w:right w:val="nil"/>
            </w:tcBorders>
            <w:tcMar>
              <w:top w:w="-411" w:type="dxa"/>
              <w:left w:w="-411" w:type="dxa"/>
              <w:bottom w:w="-411" w:type="dxa"/>
              <w:right w:w="-411" w:type="dxa"/>
            </w:tcMar>
            <w:vAlign w:val="center"/>
          </w:tcPr>
          <w:p w14:paraId="5012AAF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77354AAC"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27EA83C" w14:textId="77777777" w:rsidR="00142F34" w:rsidRDefault="00353792">
            <w:pPr>
              <w:jc w:val="center"/>
              <w:rPr>
                <w:sz w:val="20"/>
                <w:szCs w:val="20"/>
              </w:rPr>
            </w:pPr>
            <w:r>
              <w:rPr>
                <w:rFonts w:ascii="Calibri" w:eastAsia="Calibri" w:hAnsi="Calibri" w:cs="Calibri"/>
                <w:sz w:val="20"/>
                <w:szCs w:val="20"/>
              </w:rPr>
              <w:t>Deep reef (2014)</w:t>
            </w:r>
          </w:p>
        </w:tc>
      </w:tr>
      <w:tr w:rsidR="00142F34" w14:paraId="746A0EFE"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37D5396" w14:textId="77777777" w:rsidR="00142F34" w:rsidRDefault="00353792">
            <w:pPr>
              <w:jc w:val="center"/>
              <w:rPr>
                <w:sz w:val="20"/>
                <w:szCs w:val="20"/>
              </w:rPr>
            </w:pPr>
            <w:r>
              <w:rPr>
                <w:rFonts w:ascii="Calibri" w:eastAsia="Calibri" w:hAnsi="Calibri" w:cs="Calibri"/>
                <w:sz w:val="20"/>
                <w:szCs w:val="20"/>
              </w:rPr>
              <w:t>3</w:t>
            </w:r>
          </w:p>
        </w:tc>
        <w:tc>
          <w:tcPr>
            <w:tcW w:w="600" w:type="dxa"/>
            <w:tcBorders>
              <w:top w:val="nil"/>
              <w:left w:val="nil"/>
              <w:bottom w:val="nil"/>
              <w:right w:val="nil"/>
            </w:tcBorders>
            <w:tcMar>
              <w:top w:w="-411" w:type="dxa"/>
              <w:left w:w="-411" w:type="dxa"/>
              <w:bottom w:w="-411" w:type="dxa"/>
              <w:right w:w="-411" w:type="dxa"/>
            </w:tcMar>
            <w:vAlign w:val="center"/>
          </w:tcPr>
          <w:p w14:paraId="09FC8FB7"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39221A60" w14:textId="77777777" w:rsidR="00142F34" w:rsidRDefault="00353792">
            <w:pPr>
              <w:jc w:val="center"/>
              <w:rPr>
                <w:sz w:val="20"/>
                <w:szCs w:val="20"/>
              </w:rPr>
            </w:pPr>
            <w:r>
              <w:rPr>
                <w:rFonts w:ascii="Calibri" w:eastAsia="Calibri" w:hAnsi="Calibri" w:cs="Calibri"/>
                <w:sz w:val="20"/>
                <w:szCs w:val="20"/>
              </w:rPr>
              <w:t>Ten Mile SMR</w:t>
            </w:r>
          </w:p>
        </w:tc>
        <w:tc>
          <w:tcPr>
            <w:tcW w:w="1185" w:type="dxa"/>
            <w:tcBorders>
              <w:top w:val="nil"/>
              <w:left w:val="nil"/>
              <w:bottom w:val="nil"/>
              <w:right w:val="nil"/>
            </w:tcBorders>
            <w:tcMar>
              <w:top w:w="-411" w:type="dxa"/>
              <w:left w:w="-411" w:type="dxa"/>
              <w:bottom w:w="-411" w:type="dxa"/>
              <w:right w:w="-411" w:type="dxa"/>
            </w:tcMar>
            <w:vAlign w:val="center"/>
          </w:tcPr>
          <w:p w14:paraId="6C5AA5DF"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6C9A4369" w14:textId="77777777" w:rsidR="00142F34" w:rsidRDefault="00353792">
            <w:pPr>
              <w:jc w:val="center"/>
              <w:rPr>
                <w:sz w:val="20"/>
                <w:szCs w:val="20"/>
              </w:rPr>
            </w:pPr>
            <w:r>
              <w:rPr>
                <w:rFonts w:ascii="Calibri" w:eastAsia="Calibri" w:hAnsi="Calibri" w:cs="Calibri"/>
                <w:sz w:val="20"/>
                <w:szCs w:val="20"/>
              </w:rPr>
              <w:t>0.352</w:t>
            </w:r>
          </w:p>
        </w:tc>
        <w:tc>
          <w:tcPr>
            <w:tcW w:w="930" w:type="dxa"/>
            <w:tcBorders>
              <w:top w:val="nil"/>
              <w:left w:val="nil"/>
              <w:bottom w:val="nil"/>
              <w:right w:val="nil"/>
            </w:tcBorders>
            <w:tcMar>
              <w:top w:w="-411" w:type="dxa"/>
              <w:left w:w="-411" w:type="dxa"/>
              <w:bottom w:w="-411" w:type="dxa"/>
              <w:right w:w="-411" w:type="dxa"/>
            </w:tcMar>
            <w:vAlign w:val="center"/>
          </w:tcPr>
          <w:p w14:paraId="75190675" w14:textId="77777777" w:rsidR="00142F34" w:rsidRDefault="00353792">
            <w:pPr>
              <w:jc w:val="center"/>
              <w:rPr>
                <w:sz w:val="20"/>
                <w:szCs w:val="20"/>
              </w:rPr>
            </w:pPr>
            <w:r>
              <w:rPr>
                <w:rFonts w:ascii="Calibri" w:eastAsia="Calibri" w:hAnsi="Calibri" w:cs="Calibri"/>
                <w:sz w:val="20"/>
                <w:szCs w:val="20"/>
              </w:rPr>
              <w:t>0.237</w:t>
            </w:r>
          </w:p>
        </w:tc>
        <w:tc>
          <w:tcPr>
            <w:tcW w:w="675" w:type="dxa"/>
            <w:tcBorders>
              <w:top w:val="nil"/>
              <w:left w:val="nil"/>
              <w:bottom w:val="nil"/>
              <w:right w:val="nil"/>
            </w:tcBorders>
            <w:tcMar>
              <w:top w:w="-411" w:type="dxa"/>
              <w:left w:w="-411" w:type="dxa"/>
              <w:bottom w:w="-411" w:type="dxa"/>
              <w:right w:w="-411" w:type="dxa"/>
            </w:tcMar>
            <w:vAlign w:val="center"/>
          </w:tcPr>
          <w:p w14:paraId="5C19A552" w14:textId="77777777" w:rsidR="00142F34" w:rsidRDefault="00353792">
            <w:pPr>
              <w:jc w:val="center"/>
              <w:rPr>
                <w:sz w:val="20"/>
                <w:szCs w:val="20"/>
              </w:rPr>
            </w:pPr>
            <w:r>
              <w:rPr>
                <w:rFonts w:ascii="Calibri" w:eastAsia="Calibri" w:hAnsi="Calibri" w:cs="Calibri"/>
                <w:sz w:val="20"/>
                <w:szCs w:val="20"/>
              </w:rPr>
              <w:t>0.137</w:t>
            </w:r>
          </w:p>
        </w:tc>
        <w:tc>
          <w:tcPr>
            <w:tcW w:w="495" w:type="dxa"/>
            <w:tcBorders>
              <w:top w:val="nil"/>
              <w:left w:val="nil"/>
              <w:bottom w:val="nil"/>
              <w:right w:val="nil"/>
            </w:tcBorders>
            <w:tcMar>
              <w:top w:w="-411" w:type="dxa"/>
              <w:left w:w="-411" w:type="dxa"/>
              <w:bottom w:w="-411" w:type="dxa"/>
              <w:right w:w="-411" w:type="dxa"/>
            </w:tcMar>
            <w:vAlign w:val="center"/>
          </w:tcPr>
          <w:p w14:paraId="5EE82D81" w14:textId="77777777" w:rsidR="00142F34" w:rsidRDefault="00353792">
            <w:pPr>
              <w:jc w:val="center"/>
              <w:rPr>
                <w:sz w:val="20"/>
                <w:szCs w:val="20"/>
              </w:rPr>
            </w:pPr>
            <w:r>
              <w:rPr>
                <w:rFonts w:ascii="Calibri" w:eastAsia="Calibri" w:hAnsi="Calibri" w:cs="Calibri"/>
                <w:sz w:val="20"/>
                <w:szCs w:val="20"/>
              </w:rPr>
              <w:t>-0.111</w:t>
            </w:r>
          </w:p>
        </w:tc>
        <w:tc>
          <w:tcPr>
            <w:tcW w:w="795" w:type="dxa"/>
            <w:tcBorders>
              <w:top w:val="nil"/>
              <w:left w:val="nil"/>
              <w:bottom w:val="nil"/>
              <w:right w:val="nil"/>
            </w:tcBorders>
            <w:tcMar>
              <w:top w:w="-411" w:type="dxa"/>
              <w:left w:w="-411" w:type="dxa"/>
              <w:bottom w:w="-411" w:type="dxa"/>
              <w:right w:w="-411" w:type="dxa"/>
            </w:tcMar>
            <w:vAlign w:val="center"/>
          </w:tcPr>
          <w:p w14:paraId="0C268B3A" w14:textId="77777777" w:rsidR="00142F34" w:rsidRDefault="00353792">
            <w:pPr>
              <w:jc w:val="center"/>
              <w:rPr>
                <w:sz w:val="20"/>
                <w:szCs w:val="20"/>
              </w:rPr>
            </w:pPr>
            <w:r>
              <w:rPr>
                <w:rFonts w:ascii="Calibri" w:eastAsia="Calibri" w:hAnsi="Calibri" w:cs="Calibri"/>
                <w:sz w:val="20"/>
                <w:szCs w:val="20"/>
              </w:rPr>
              <w:t>0.816</w:t>
            </w:r>
          </w:p>
        </w:tc>
        <w:tc>
          <w:tcPr>
            <w:tcW w:w="660" w:type="dxa"/>
            <w:tcBorders>
              <w:top w:val="nil"/>
              <w:left w:val="nil"/>
              <w:bottom w:val="nil"/>
              <w:right w:val="nil"/>
            </w:tcBorders>
            <w:tcMar>
              <w:top w:w="-411" w:type="dxa"/>
              <w:left w:w="-411" w:type="dxa"/>
              <w:bottom w:w="-411" w:type="dxa"/>
              <w:right w:w="-411" w:type="dxa"/>
            </w:tcMar>
            <w:vAlign w:val="center"/>
          </w:tcPr>
          <w:p w14:paraId="3DB7EFFC" w14:textId="77777777" w:rsidR="00142F34" w:rsidRDefault="00353792">
            <w:pPr>
              <w:jc w:val="center"/>
              <w:rPr>
                <w:sz w:val="20"/>
                <w:szCs w:val="20"/>
              </w:rPr>
            </w:pPr>
            <w:r>
              <w:rPr>
                <w:rFonts w:ascii="Calibri" w:eastAsia="Calibri" w:hAnsi="Calibri" w:cs="Calibri"/>
                <w:sz w:val="20"/>
                <w:szCs w:val="20"/>
              </w:rPr>
              <w:t>0.142</w:t>
            </w:r>
          </w:p>
        </w:tc>
        <w:tc>
          <w:tcPr>
            <w:tcW w:w="1215" w:type="dxa"/>
            <w:tcBorders>
              <w:top w:val="nil"/>
              <w:left w:val="nil"/>
              <w:bottom w:val="nil"/>
              <w:right w:val="nil"/>
            </w:tcBorders>
            <w:tcMar>
              <w:top w:w="-411" w:type="dxa"/>
              <w:left w:w="-411" w:type="dxa"/>
              <w:bottom w:w="-411" w:type="dxa"/>
              <w:right w:w="-411" w:type="dxa"/>
            </w:tcMar>
            <w:vAlign w:val="center"/>
          </w:tcPr>
          <w:p w14:paraId="547E6E10" w14:textId="77777777" w:rsidR="00142F34" w:rsidRDefault="00353792">
            <w:pPr>
              <w:jc w:val="center"/>
              <w:rPr>
                <w:sz w:val="20"/>
                <w:szCs w:val="20"/>
              </w:rPr>
            </w:pPr>
            <w:r>
              <w:rPr>
                <w:rFonts w:ascii="Calibri" w:eastAsia="Calibri" w:hAnsi="Calibri" w:cs="Calibri"/>
                <w:sz w:val="20"/>
                <w:szCs w:val="20"/>
              </w:rPr>
              <w:t>7.409</w:t>
            </w:r>
          </w:p>
        </w:tc>
        <w:tc>
          <w:tcPr>
            <w:tcW w:w="3540" w:type="dxa"/>
            <w:tcBorders>
              <w:top w:val="nil"/>
              <w:left w:val="nil"/>
              <w:bottom w:val="nil"/>
              <w:right w:val="nil"/>
            </w:tcBorders>
            <w:tcMar>
              <w:top w:w="-411" w:type="dxa"/>
              <w:left w:w="-411" w:type="dxa"/>
              <w:bottom w:w="-411" w:type="dxa"/>
              <w:right w:w="-411" w:type="dxa"/>
            </w:tcMar>
            <w:vAlign w:val="center"/>
          </w:tcPr>
          <w:p w14:paraId="11513BA6" w14:textId="77777777" w:rsidR="00142F34" w:rsidRDefault="00353792">
            <w:pPr>
              <w:jc w:val="center"/>
              <w:rPr>
                <w:sz w:val="20"/>
                <w:szCs w:val="20"/>
              </w:rPr>
            </w:pPr>
            <w:r>
              <w:rPr>
                <w:rFonts w:ascii="Calibri" w:eastAsia="Calibri" w:hAnsi="Calibri" w:cs="Calibri"/>
                <w:sz w:val="20"/>
                <w:szCs w:val="20"/>
              </w:rPr>
              <w:t>Surf zone (2019), Kelp forest (2020), Shallow reef (2020), Deep reef (2014)</w:t>
            </w:r>
          </w:p>
        </w:tc>
      </w:tr>
      <w:tr w:rsidR="00142F34" w14:paraId="2C44115C"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3CE0F40" w14:textId="77777777" w:rsidR="00142F34" w:rsidRDefault="00353792">
            <w:pPr>
              <w:jc w:val="center"/>
              <w:rPr>
                <w:sz w:val="20"/>
                <w:szCs w:val="20"/>
              </w:rPr>
            </w:pPr>
            <w:r>
              <w:rPr>
                <w:rFonts w:ascii="Calibri" w:eastAsia="Calibri" w:hAnsi="Calibri" w:cs="Calibri"/>
                <w:sz w:val="20"/>
                <w:szCs w:val="20"/>
              </w:rPr>
              <w:t>3</w:t>
            </w:r>
          </w:p>
        </w:tc>
        <w:tc>
          <w:tcPr>
            <w:tcW w:w="600" w:type="dxa"/>
            <w:tcBorders>
              <w:top w:val="nil"/>
              <w:left w:val="nil"/>
              <w:bottom w:val="nil"/>
              <w:right w:val="nil"/>
            </w:tcBorders>
            <w:tcMar>
              <w:top w:w="-411" w:type="dxa"/>
              <w:left w:w="-411" w:type="dxa"/>
              <w:bottom w:w="-411" w:type="dxa"/>
              <w:right w:w="-411" w:type="dxa"/>
            </w:tcMar>
            <w:vAlign w:val="center"/>
          </w:tcPr>
          <w:p w14:paraId="332BD029"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32DD7A6E" w14:textId="77777777" w:rsidR="00142F34" w:rsidRDefault="00353792">
            <w:pPr>
              <w:jc w:val="center"/>
              <w:rPr>
                <w:sz w:val="20"/>
                <w:szCs w:val="20"/>
              </w:rPr>
            </w:pPr>
            <w:r>
              <w:rPr>
                <w:rFonts w:ascii="Calibri" w:eastAsia="Calibri" w:hAnsi="Calibri" w:cs="Calibri"/>
                <w:sz w:val="20"/>
                <w:szCs w:val="20"/>
              </w:rPr>
              <w:t>Ten Mile SMR</w:t>
            </w:r>
          </w:p>
        </w:tc>
        <w:tc>
          <w:tcPr>
            <w:tcW w:w="1185" w:type="dxa"/>
            <w:tcBorders>
              <w:top w:val="nil"/>
              <w:left w:val="nil"/>
              <w:bottom w:val="nil"/>
              <w:right w:val="nil"/>
            </w:tcBorders>
            <w:tcMar>
              <w:top w:w="-411" w:type="dxa"/>
              <w:left w:w="-411" w:type="dxa"/>
              <w:bottom w:w="-411" w:type="dxa"/>
              <w:right w:w="-411" w:type="dxa"/>
            </w:tcMar>
            <w:vAlign w:val="center"/>
          </w:tcPr>
          <w:p w14:paraId="75AE9703"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45E4521D" w14:textId="77777777" w:rsidR="00142F34" w:rsidRDefault="00353792">
            <w:pPr>
              <w:jc w:val="center"/>
              <w:rPr>
                <w:sz w:val="20"/>
                <w:szCs w:val="20"/>
              </w:rPr>
            </w:pPr>
            <w:r>
              <w:rPr>
                <w:rFonts w:ascii="Calibri" w:eastAsia="Calibri" w:hAnsi="Calibri" w:cs="Calibri"/>
                <w:sz w:val="20"/>
                <w:szCs w:val="20"/>
              </w:rPr>
              <w:t>-0.061</w:t>
            </w:r>
          </w:p>
        </w:tc>
        <w:tc>
          <w:tcPr>
            <w:tcW w:w="930" w:type="dxa"/>
            <w:tcBorders>
              <w:top w:val="nil"/>
              <w:left w:val="nil"/>
              <w:bottom w:val="nil"/>
              <w:right w:val="nil"/>
            </w:tcBorders>
            <w:tcMar>
              <w:top w:w="-411" w:type="dxa"/>
              <w:left w:w="-411" w:type="dxa"/>
              <w:bottom w:w="-411" w:type="dxa"/>
              <w:right w:w="-411" w:type="dxa"/>
            </w:tcMar>
            <w:vAlign w:val="center"/>
          </w:tcPr>
          <w:p w14:paraId="632EFE52" w14:textId="77777777" w:rsidR="00142F34" w:rsidRDefault="00353792">
            <w:pPr>
              <w:jc w:val="center"/>
              <w:rPr>
                <w:sz w:val="20"/>
                <w:szCs w:val="20"/>
              </w:rPr>
            </w:pPr>
            <w:r>
              <w:rPr>
                <w:rFonts w:ascii="Calibri" w:eastAsia="Calibri" w:hAnsi="Calibri" w:cs="Calibri"/>
                <w:sz w:val="20"/>
                <w:szCs w:val="20"/>
              </w:rPr>
              <w:t>0.723</w:t>
            </w:r>
          </w:p>
        </w:tc>
        <w:tc>
          <w:tcPr>
            <w:tcW w:w="675" w:type="dxa"/>
            <w:tcBorders>
              <w:top w:val="nil"/>
              <w:left w:val="nil"/>
              <w:bottom w:val="nil"/>
              <w:right w:val="nil"/>
            </w:tcBorders>
            <w:tcMar>
              <w:top w:w="-411" w:type="dxa"/>
              <w:left w:w="-411" w:type="dxa"/>
              <w:bottom w:w="-411" w:type="dxa"/>
              <w:right w:w="-411" w:type="dxa"/>
            </w:tcMar>
            <w:vAlign w:val="center"/>
          </w:tcPr>
          <w:p w14:paraId="1CDF7D30" w14:textId="77777777" w:rsidR="00142F34" w:rsidRDefault="00353792">
            <w:pPr>
              <w:jc w:val="center"/>
              <w:rPr>
                <w:sz w:val="20"/>
                <w:szCs w:val="20"/>
              </w:rPr>
            </w:pPr>
            <w:r>
              <w:rPr>
                <w:rFonts w:ascii="Calibri" w:eastAsia="Calibri" w:hAnsi="Calibri" w:cs="Calibri"/>
                <w:sz w:val="20"/>
                <w:szCs w:val="20"/>
              </w:rPr>
              <w:t>0.933</w:t>
            </w:r>
          </w:p>
        </w:tc>
        <w:tc>
          <w:tcPr>
            <w:tcW w:w="495" w:type="dxa"/>
            <w:tcBorders>
              <w:top w:val="nil"/>
              <w:left w:val="nil"/>
              <w:bottom w:val="nil"/>
              <w:right w:val="nil"/>
            </w:tcBorders>
            <w:tcMar>
              <w:top w:w="-411" w:type="dxa"/>
              <w:left w:w="-411" w:type="dxa"/>
              <w:bottom w:w="-411" w:type="dxa"/>
              <w:right w:w="-411" w:type="dxa"/>
            </w:tcMar>
            <w:vAlign w:val="center"/>
          </w:tcPr>
          <w:p w14:paraId="44D25568" w14:textId="77777777" w:rsidR="00142F34" w:rsidRDefault="00353792">
            <w:pPr>
              <w:jc w:val="center"/>
              <w:rPr>
                <w:sz w:val="20"/>
                <w:szCs w:val="20"/>
              </w:rPr>
            </w:pPr>
            <w:r>
              <w:rPr>
                <w:rFonts w:ascii="Calibri" w:eastAsia="Calibri" w:hAnsi="Calibri" w:cs="Calibri"/>
                <w:sz w:val="20"/>
                <w:szCs w:val="20"/>
              </w:rPr>
              <w:t>-1.477</w:t>
            </w:r>
          </w:p>
        </w:tc>
        <w:tc>
          <w:tcPr>
            <w:tcW w:w="795" w:type="dxa"/>
            <w:tcBorders>
              <w:top w:val="nil"/>
              <w:left w:val="nil"/>
              <w:bottom w:val="nil"/>
              <w:right w:val="nil"/>
            </w:tcBorders>
            <w:tcMar>
              <w:top w:w="-411" w:type="dxa"/>
              <w:left w:w="-411" w:type="dxa"/>
              <w:bottom w:w="-411" w:type="dxa"/>
              <w:right w:w="-411" w:type="dxa"/>
            </w:tcMar>
            <w:vAlign w:val="center"/>
          </w:tcPr>
          <w:p w14:paraId="54234EBF" w14:textId="77777777" w:rsidR="00142F34" w:rsidRDefault="00353792">
            <w:pPr>
              <w:jc w:val="center"/>
              <w:rPr>
                <w:sz w:val="20"/>
                <w:szCs w:val="20"/>
              </w:rPr>
            </w:pPr>
            <w:r>
              <w:rPr>
                <w:rFonts w:ascii="Calibri" w:eastAsia="Calibri" w:hAnsi="Calibri" w:cs="Calibri"/>
                <w:sz w:val="20"/>
                <w:szCs w:val="20"/>
              </w:rPr>
              <w:t>1.355</w:t>
            </w:r>
          </w:p>
        </w:tc>
        <w:tc>
          <w:tcPr>
            <w:tcW w:w="660" w:type="dxa"/>
            <w:tcBorders>
              <w:top w:val="nil"/>
              <w:left w:val="nil"/>
              <w:bottom w:val="nil"/>
              <w:right w:val="nil"/>
            </w:tcBorders>
            <w:tcMar>
              <w:top w:w="-411" w:type="dxa"/>
              <w:left w:w="-411" w:type="dxa"/>
              <w:bottom w:w="-411" w:type="dxa"/>
              <w:right w:w="-411" w:type="dxa"/>
            </w:tcMar>
            <w:vAlign w:val="center"/>
          </w:tcPr>
          <w:p w14:paraId="6990D8AA" w14:textId="77777777" w:rsidR="00142F34" w:rsidRDefault="00353792">
            <w:pPr>
              <w:jc w:val="center"/>
              <w:rPr>
                <w:sz w:val="20"/>
                <w:szCs w:val="20"/>
              </w:rPr>
            </w:pPr>
            <w:r>
              <w:rPr>
                <w:rFonts w:ascii="Calibri" w:eastAsia="Calibri" w:hAnsi="Calibri" w:cs="Calibri"/>
                <w:sz w:val="20"/>
                <w:szCs w:val="20"/>
              </w:rPr>
              <w:t>1.395</w:t>
            </w:r>
          </w:p>
        </w:tc>
        <w:tc>
          <w:tcPr>
            <w:tcW w:w="1215" w:type="dxa"/>
            <w:tcBorders>
              <w:top w:val="nil"/>
              <w:left w:val="nil"/>
              <w:bottom w:val="nil"/>
              <w:right w:val="nil"/>
            </w:tcBorders>
            <w:tcMar>
              <w:top w:w="-411" w:type="dxa"/>
              <w:left w:w="-411" w:type="dxa"/>
              <w:bottom w:w="-411" w:type="dxa"/>
              <w:right w:w="-411" w:type="dxa"/>
            </w:tcMar>
            <w:vAlign w:val="center"/>
          </w:tcPr>
          <w:p w14:paraId="74D4E572" w14:textId="77777777" w:rsidR="00142F34" w:rsidRDefault="00353792">
            <w:pPr>
              <w:jc w:val="center"/>
              <w:rPr>
                <w:sz w:val="20"/>
                <w:szCs w:val="20"/>
              </w:rPr>
            </w:pPr>
            <w:r>
              <w:rPr>
                <w:rFonts w:ascii="Calibri" w:eastAsia="Calibri" w:hAnsi="Calibri" w:cs="Calibri"/>
                <w:sz w:val="20"/>
                <w:szCs w:val="20"/>
              </w:rPr>
              <w:t>14</w:t>
            </w:r>
          </w:p>
        </w:tc>
        <w:tc>
          <w:tcPr>
            <w:tcW w:w="3540" w:type="dxa"/>
            <w:tcBorders>
              <w:top w:val="nil"/>
              <w:left w:val="nil"/>
              <w:bottom w:val="nil"/>
              <w:right w:val="nil"/>
            </w:tcBorders>
            <w:tcMar>
              <w:top w:w="-411" w:type="dxa"/>
              <w:left w:w="-411" w:type="dxa"/>
              <w:bottom w:w="-411" w:type="dxa"/>
              <w:right w:w="-411" w:type="dxa"/>
            </w:tcMar>
            <w:vAlign w:val="center"/>
          </w:tcPr>
          <w:p w14:paraId="267331A3" w14:textId="77777777" w:rsidR="00142F34" w:rsidRDefault="00353792">
            <w:pPr>
              <w:jc w:val="center"/>
              <w:rPr>
                <w:sz w:val="20"/>
                <w:szCs w:val="20"/>
              </w:rPr>
            </w:pPr>
            <w:r>
              <w:rPr>
                <w:rFonts w:ascii="Calibri" w:eastAsia="Calibri" w:hAnsi="Calibri" w:cs="Calibri"/>
                <w:sz w:val="20"/>
                <w:szCs w:val="20"/>
              </w:rPr>
              <w:t>Surf zone (2020), Kelp forest (2020), Deep reef (2014)</w:t>
            </w:r>
          </w:p>
        </w:tc>
      </w:tr>
      <w:tr w:rsidR="00142F34" w14:paraId="51FC18BC"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4A5AB36A" w14:textId="77777777" w:rsidR="00142F34" w:rsidRDefault="00353792">
            <w:pPr>
              <w:jc w:val="center"/>
              <w:rPr>
                <w:sz w:val="20"/>
                <w:szCs w:val="20"/>
              </w:rPr>
            </w:pPr>
            <w:r>
              <w:rPr>
                <w:rFonts w:ascii="Calibri" w:eastAsia="Calibri" w:hAnsi="Calibri" w:cs="Calibri"/>
                <w:sz w:val="20"/>
                <w:szCs w:val="20"/>
              </w:rPr>
              <w:t>4</w:t>
            </w:r>
          </w:p>
        </w:tc>
        <w:tc>
          <w:tcPr>
            <w:tcW w:w="600" w:type="dxa"/>
            <w:tcBorders>
              <w:top w:val="nil"/>
              <w:left w:val="nil"/>
              <w:bottom w:val="nil"/>
              <w:right w:val="nil"/>
            </w:tcBorders>
            <w:tcMar>
              <w:top w:w="-411" w:type="dxa"/>
              <w:left w:w="-411" w:type="dxa"/>
              <w:bottom w:w="-411" w:type="dxa"/>
              <w:right w:w="-411" w:type="dxa"/>
            </w:tcMar>
            <w:vAlign w:val="center"/>
          </w:tcPr>
          <w:p w14:paraId="14A1BDCE"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1BFB4894" w14:textId="77777777" w:rsidR="00142F34" w:rsidRDefault="00353792">
            <w:pPr>
              <w:jc w:val="center"/>
              <w:rPr>
                <w:sz w:val="20"/>
                <w:szCs w:val="20"/>
              </w:rPr>
            </w:pPr>
            <w:r>
              <w:rPr>
                <w:rFonts w:ascii="Calibri" w:eastAsia="Calibri" w:hAnsi="Calibri" w:cs="Calibri"/>
                <w:sz w:val="20"/>
                <w:szCs w:val="20"/>
              </w:rPr>
              <w:t>Reading Rock SMCA</w:t>
            </w:r>
          </w:p>
        </w:tc>
        <w:tc>
          <w:tcPr>
            <w:tcW w:w="1185" w:type="dxa"/>
            <w:tcBorders>
              <w:top w:val="nil"/>
              <w:left w:val="nil"/>
              <w:bottom w:val="nil"/>
              <w:right w:val="nil"/>
            </w:tcBorders>
            <w:tcMar>
              <w:top w:w="-411" w:type="dxa"/>
              <w:left w:w="-411" w:type="dxa"/>
              <w:bottom w:w="-411" w:type="dxa"/>
              <w:right w:w="-411" w:type="dxa"/>
            </w:tcMar>
            <w:vAlign w:val="center"/>
          </w:tcPr>
          <w:p w14:paraId="121C06D9"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583F6555" w14:textId="77777777" w:rsidR="00142F34" w:rsidRDefault="00353792">
            <w:pPr>
              <w:jc w:val="center"/>
              <w:rPr>
                <w:sz w:val="20"/>
                <w:szCs w:val="20"/>
              </w:rPr>
            </w:pPr>
            <w:r>
              <w:rPr>
                <w:rFonts w:ascii="Calibri" w:eastAsia="Calibri" w:hAnsi="Calibri" w:cs="Calibri"/>
                <w:sz w:val="20"/>
                <w:szCs w:val="20"/>
              </w:rPr>
              <w:t>0.511</w:t>
            </w:r>
          </w:p>
        </w:tc>
        <w:tc>
          <w:tcPr>
            <w:tcW w:w="930" w:type="dxa"/>
            <w:tcBorders>
              <w:top w:val="nil"/>
              <w:left w:val="nil"/>
              <w:bottom w:val="nil"/>
              <w:right w:val="nil"/>
            </w:tcBorders>
            <w:tcMar>
              <w:top w:w="-411" w:type="dxa"/>
              <w:left w:w="-411" w:type="dxa"/>
              <w:bottom w:w="-411" w:type="dxa"/>
              <w:right w:w="-411" w:type="dxa"/>
            </w:tcMar>
            <w:vAlign w:val="center"/>
          </w:tcPr>
          <w:p w14:paraId="131F580E" w14:textId="77777777" w:rsidR="00142F34" w:rsidRDefault="00353792">
            <w:pPr>
              <w:jc w:val="center"/>
              <w:rPr>
                <w:sz w:val="20"/>
                <w:szCs w:val="20"/>
              </w:rPr>
            </w:pPr>
            <w:r>
              <w:rPr>
                <w:rFonts w:ascii="Calibri" w:eastAsia="Calibri" w:hAnsi="Calibri" w:cs="Calibri"/>
                <w:sz w:val="20"/>
                <w:szCs w:val="20"/>
              </w:rPr>
              <w:t>0.698</w:t>
            </w:r>
          </w:p>
        </w:tc>
        <w:tc>
          <w:tcPr>
            <w:tcW w:w="675" w:type="dxa"/>
            <w:tcBorders>
              <w:top w:val="nil"/>
              <w:left w:val="nil"/>
              <w:bottom w:val="nil"/>
              <w:right w:val="nil"/>
            </w:tcBorders>
            <w:tcMar>
              <w:top w:w="-411" w:type="dxa"/>
              <w:left w:w="-411" w:type="dxa"/>
              <w:bottom w:w="-411" w:type="dxa"/>
              <w:right w:w="-411" w:type="dxa"/>
            </w:tcMar>
            <w:vAlign w:val="center"/>
          </w:tcPr>
          <w:p w14:paraId="3481D353" w14:textId="77777777" w:rsidR="00142F34" w:rsidRDefault="00353792">
            <w:pPr>
              <w:jc w:val="center"/>
              <w:rPr>
                <w:sz w:val="20"/>
                <w:szCs w:val="20"/>
              </w:rPr>
            </w:pPr>
            <w:r>
              <w:rPr>
                <w:rFonts w:ascii="Calibri" w:eastAsia="Calibri" w:hAnsi="Calibri" w:cs="Calibri"/>
                <w:sz w:val="20"/>
                <w:szCs w:val="20"/>
              </w:rPr>
              <w:t>0.463</w:t>
            </w:r>
          </w:p>
        </w:tc>
        <w:tc>
          <w:tcPr>
            <w:tcW w:w="495" w:type="dxa"/>
            <w:tcBorders>
              <w:top w:val="nil"/>
              <w:left w:val="nil"/>
              <w:bottom w:val="nil"/>
              <w:right w:val="nil"/>
            </w:tcBorders>
            <w:tcMar>
              <w:top w:w="-411" w:type="dxa"/>
              <w:left w:w="-411" w:type="dxa"/>
              <w:bottom w:w="-411" w:type="dxa"/>
              <w:right w:w="-411" w:type="dxa"/>
            </w:tcMar>
            <w:vAlign w:val="center"/>
          </w:tcPr>
          <w:p w14:paraId="7394E081" w14:textId="77777777" w:rsidR="00142F34" w:rsidRDefault="00353792">
            <w:pPr>
              <w:jc w:val="center"/>
              <w:rPr>
                <w:sz w:val="20"/>
                <w:szCs w:val="20"/>
              </w:rPr>
            </w:pPr>
            <w:r>
              <w:rPr>
                <w:rFonts w:ascii="Calibri" w:eastAsia="Calibri" w:hAnsi="Calibri" w:cs="Calibri"/>
                <w:sz w:val="20"/>
                <w:szCs w:val="20"/>
              </w:rPr>
              <w:t>-0.856</w:t>
            </w:r>
          </w:p>
        </w:tc>
        <w:tc>
          <w:tcPr>
            <w:tcW w:w="795" w:type="dxa"/>
            <w:tcBorders>
              <w:top w:val="nil"/>
              <w:left w:val="nil"/>
              <w:bottom w:val="nil"/>
              <w:right w:val="nil"/>
            </w:tcBorders>
            <w:tcMar>
              <w:top w:w="-411" w:type="dxa"/>
              <w:left w:w="-411" w:type="dxa"/>
              <w:bottom w:w="-411" w:type="dxa"/>
              <w:right w:w="-411" w:type="dxa"/>
            </w:tcMar>
            <w:vAlign w:val="center"/>
          </w:tcPr>
          <w:p w14:paraId="3175AE66" w14:textId="77777777" w:rsidR="00142F34" w:rsidRDefault="00353792">
            <w:pPr>
              <w:jc w:val="center"/>
              <w:rPr>
                <w:sz w:val="20"/>
                <w:szCs w:val="20"/>
              </w:rPr>
            </w:pPr>
            <w:r>
              <w:rPr>
                <w:rFonts w:ascii="Calibri" w:eastAsia="Calibri" w:hAnsi="Calibri" w:cs="Calibri"/>
                <w:sz w:val="20"/>
                <w:szCs w:val="20"/>
              </w:rPr>
              <w:t>1.879</w:t>
            </w:r>
          </w:p>
        </w:tc>
        <w:tc>
          <w:tcPr>
            <w:tcW w:w="660" w:type="dxa"/>
            <w:tcBorders>
              <w:top w:val="nil"/>
              <w:left w:val="nil"/>
              <w:bottom w:val="nil"/>
              <w:right w:val="nil"/>
            </w:tcBorders>
            <w:tcMar>
              <w:top w:w="-411" w:type="dxa"/>
              <w:left w:w="-411" w:type="dxa"/>
              <w:bottom w:w="-411" w:type="dxa"/>
              <w:right w:w="-411" w:type="dxa"/>
            </w:tcMar>
            <w:vAlign w:val="center"/>
          </w:tcPr>
          <w:p w14:paraId="0AB04A5C"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282173F4"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66A2AE3" w14:textId="77777777" w:rsidR="00142F34" w:rsidRDefault="00353792">
            <w:pPr>
              <w:jc w:val="center"/>
              <w:rPr>
                <w:sz w:val="20"/>
                <w:szCs w:val="20"/>
              </w:rPr>
            </w:pPr>
            <w:r>
              <w:rPr>
                <w:rFonts w:ascii="Calibri" w:eastAsia="Calibri" w:hAnsi="Calibri" w:cs="Calibri"/>
                <w:sz w:val="20"/>
                <w:szCs w:val="20"/>
              </w:rPr>
              <w:t>Surf zone (2020)</w:t>
            </w:r>
          </w:p>
        </w:tc>
      </w:tr>
      <w:tr w:rsidR="00142F34" w14:paraId="23CE25E2"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4F4DCF12" w14:textId="77777777" w:rsidR="00142F34" w:rsidRDefault="00353792">
            <w:pPr>
              <w:jc w:val="center"/>
              <w:rPr>
                <w:sz w:val="20"/>
                <w:szCs w:val="20"/>
              </w:rPr>
            </w:pPr>
            <w:r>
              <w:rPr>
                <w:rFonts w:ascii="Calibri" w:eastAsia="Calibri" w:hAnsi="Calibri" w:cs="Calibri"/>
                <w:sz w:val="20"/>
                <w:szCs w:val="20"/>
              </w:rPr>
              <w:t>4</w:t>
            </w:r>
          </w:p>
        </w:tc>
        <w:tc>
          <w:tcPr>
            <w:tcW w:w="600" w:type="dxa"/>
            <w:tcBorders>
              <w:top w:val="nil"/>
              <w:left w:val="nil"/>
              <w:bottom w:val="nil"/>
              <w:right w:val="nil"/>
            </w:tcBorders>
            <w:tcMar>
              <w:top w:w="-411" w:type="dxa"/>
              <w:left w:w="-411" w:type="dxa"/>
              <w:bottom w:w="-411" w:type="dxa"/>
              <w:right w:w="-411" w:type="dxa"/>
            </w:tcMar>
            <w:vAlign w:val="center"/>
          </w:tcPr>
          <w:p w14:paraId="770DB928"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648528A4" w14:textId="77777777" w:rsidR="00142F34" w:rsidRDefault="00353792">
            <w:pPr>
              <w:jc w:val="center"/>
              <w:rPr>
                <w:sz w:val="20"/>
                <w:szCs w:val="20"/>
              </w:rPr>
            </w:pPr>
            <w:r>
              <w:rPr>
                <w:rFonts w:ascii="Calibri" w:eastAsia="Calibri" w:hAnsi="Calibri" w:cs="Calibri"/>
                <w:sz w:val="20"/>
                <w:szCs w:val="20"/>
              </w:rPr>
              <w:t>Reading Rock SMCA</w:t>
            </w:r>
          </w:p>
        </w:tc>
        <w:tc>
          <w:tcPr>
            <w:tcW w:w="1185" w:type="dxa"/>
            <w:tcBorders>
              <w:top w:val="nil"/>
              <w:left w:val="nil"/>
              <w:bottom w:val="nil"/>
              <w:right w:val="nil"/>
            </w:tcBorders>
            <w:tcMar>
              <w:top w:w="-411" w:type="dxa"/>
              <w:left w:w="-411" w:type="dxa"/>
              <w:bottom w:w="-411" w:type="dxa"/>
              <w:right w:w="-411" w:type="dxa"/>
            </w:tcMar>
            <w:vAlign w:val="center"/>
          </w:tcPr>
          <w:p w14:paraId="6375182F"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1E2D9F8A" w14:textId="77777777" w:rsidR="00142F34" w:rsidRDefault="00353792">
            <w:pPr>
              <w:jc w:val="center"/>
              <w:rPr>
                <w:sz w:val="20"/>
                <w:szCs w:val="20"/>
              </w:rPr>
            </w:pPr>
            <w:r>
              <w:rPr>
                <w:rFonts w:ascii="Calibri" w:eastAsia="Calibri" w:hAnsi="Calibri" w:cs="Calibri"/>
                <w:sz w:val="20"/>
                <w:szCs w:val="20"/>
              </w:rPr>
              <w:t>2.903</w:t>
            </w:r>
          </w:p>
        </w:tc>
        <w:tc>
          <w:tcPr>
            <w:tcW w:w="930" w:type="dxa"/>
            <w:tcBorders>
              <w:top w:val="nil"/>
              <w:left w:val="nil"/>
              <w:bottom w:val="nil"/>
              <w:right w:val="nil"/>
            </w:tcBorders>
            <w:tcMar>
              <w:top w:w="-411" w:type="dxa"/>
              <w:left w:w="-411" w:type="dxa"/>
              <w:bottom w:w="-411" w:type="dxa"/>
              <w:right w:w="-411" w:type="dxa"/>
            </w:tcMar>
            <w:vAlign w:val="center"/>
          </w:tcPr>
          <w:p w14:paraId="574E2A27" w14:textId="77777777" w:rsidR="00142F34" w:rsidRDefault="00353792">
            <w:pPr>
              <w:jc w:val="center"/>
              <w:rPr>
                <w:sz w:val="20"/>
                <w:szCs w:val="20"/>
              </w:rPr>
            </w:pPr>
            <w:r>
              <w:rPr>
                <w:rFonts w:ascii="Calibri" w:eastAsia="Calibri" w:hAnsi="Calibri" w:cs="Calibri"/>
                <w:sz w:val="20"/>
                <w:szCs w:val="20"/>
              </w:rPr>
              <w:t>0.235</w:t>
            </w:r>
          </w:p>
        </w:tc>
        <w:tc>
          <w:tcPr>
            <w:tcW w:w="675" w:type="dxa"/>
            <w:tcBorders>
              <w:top w:val="nil"/>
              <w:left w:val="nil"/>
              <w:bottom w:val="nil"/>
              <w:right w:val="nil"/>
            </w:tcBorders>
            <w:tcMar>
              <w:top w:w="-411" w:type="dxa"/>
              <w:left w:w="-411" w:type="dxa"/>
              <w:bottom w:w="-411" w:type="dxa"/>
              <w:right w:w="-411" w:type="dxa"/>
            </w:tcMar>
            <w:vAlign w:val="center"/>
          </w:tcPr>
          <w:p w14:paraId="6CB3FCC5"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4FF51344" w14:textId="77777777" w:rsidR="00142F34" w:rsidRDefault="00353792">
            <w:pPr>
              <w:jc w:val="center"/>
              <w:rPr>
                <w:sz w:val="20"/>
                <w:szCs w:val="20"/>
              </w:rPr>
            </w:pPr>
            <w:r>
              <w:rPr>
                <w:rFonts w:ascii="Calibri" w:eastAsia="Calibri" w:hAnsi="Calibri" w:cs="Calibri"/>
                <w:sz w:val="20"/>
                <w:szCs w:val="20"/>
              </w:rPr>
              <w:t>2.442</w:t>
            </w:r>
          </w:p>
        </w:tc>
        <w:tc>
          <w:tcPr>
            <w:tcW w:w="795" w:type="dxa"/>
            <w:tcBorders>
              <w:top w:val="nil"/>
              <w:left w:val="nil"/>
              <w:bottom w:val="nil"/>
              <w:right w:val="nil"/>
            </w:tcBorders>
            <w:tcMar>
              <w:top w:w="-411" w:type="dxa"/>
              <w:left w:w="-411" w:type="dxa"/>
              <w:bottom w:w="-411" w:type="dxa"/>
              <w:right w:w="-411" w:type="dxa"/>
            </w:tcMar>
            <w:vAlign w:val="center"/>
          </w:tcPr>
          <w:p w14:paraId="07F101BB" w14:textId="77777777" w:rsidR="00142F34" w:rsidRDefault="00353792">
            <w:pPr>
              <w:jc w:val="center"/>
              <w:rPr>
                <w:sz w:val="20"/>
                <w:szCs w:val="20"/>
              </w:rPr>
            </w:pPr>
            <w:r>
              <w:rPr>
                <w:rFonts w:ascii="Calibri" w:eastAsia="Calibri" w:hAnsi="Calibri" w:cs="Calibri"/>
                <w:sz w:val="20"/>
                <w:szCs w:val="20"/>
              </w:rPr>
              <w:t>3.365</w:t>
            </w:r>
          </w:p>
        </w:tc>
        <w:tc>
          <w:tcPr>
            <w:tcW w:w="660" w:type="dxa"/>
            <w:tcBorders>
              <w:top w:val="nil"/>
              <w:left w:val="nil"/>
              <w:bottom w:val="nil"/>
              <w:right w:val="nil"/>
            </w:tcBorders>
            <w:tcMar>
              <w:top w:w="-411" w:type="dxa"/>
              <w:left w:w="-411" w:type="dxa"/>
              <w:bottom w:w="-411" w:type="dxa"/>
              <w:right w:w="-411" w:type="dxa"/>
            </w:tcMar>
            <w:vAlign w:val="center"/>
          </w:tcPr>
          <w:p w14:paraId="43DC173C"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D742A64"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1C8B371D" w14:textId="77777777" w:rsidR="00142F34" w:rsidRDefault="00353792">
            <w:pPr>
              <w:jc w:val="center"/>
              <w:rPr>
                <w:sz w:val="20"/>
                <w:szCs w:val="20"/>
              </w:rPr>
            </w:pPr>
            <w:r>
              <w:rPr>
                <w:rFonts w:ascii="Calibri" w:eastAsia="Calibri" w:hAnsi="Calibri" w:cs="Calibri"/>
                <w:sz w:val="20"/>
                <w:szCs w:val="20"/>
              </w:rPr>
              <w:t>Surf zone (2020)</w:t>
            </w:r>
          </w:p>
        </w:tc>
      </w:tr>
      <w:tr w:rsidR="00142F34" w14:paraId="32EB85D4"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6901A7B" w14:textId="77777777" w:rsidR="00142F34" w:rsidRDefault="00353792">
            <w:pPr>
              <w:jc w:val="center"/>
              <w:rPr>
                <w:sz w:val="20"/>
                <w:szCs w:val="20"/>
              </w:rPr>
            </w:pPr>
            <w:r>
              <w:rPr>
                <w:rFonts w:ascii="Calibri" w:eastAsia="Calibri" w:hAnsi="Calibri" w:cs="Calibri"/>
                <w:sz w:val="20"/>
                <w:szCs w:val="20"/>
              </w:rPr>
              <w:t>5</w:t>
            </w:r>
          </w:p>
        </w:tc>
        <w:tc>
          <w:tcPr>
            <w:tcW w:w="600" w:type="dxa"/>
            <w:tcBorders>
              <w:top w:val="nil"/>
              <w:left w:val="nil"/>
              <w:bottom w:val="nil"/>
              <w:right w:val="nil"/>
            </w:tcBorders>
            <w:tcMar>
              <w:top w:w="-411" w:type="dxa"/>
              <w:left w:w="-411" w:type="dxa"/>
              <w:bottom w:w="-411" w:type="dxa"/>
              <w:right w:w="-411" w:type="dxa"/>
            </w:tcMar>
            <w:vAlign w:val="center"/>
          </w:tcPr>
          <w:p w14:paraId="5154B02F"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38F7CA33" w14:textId="77777777" w:rsidR="00142F34" w:rsidRDefault="00353792">
            <w:pPr>
              <w:jc w:val="center"/>
              <w:rPr>
                <w:sz w:val="20"/>
                <w:szCs w:val="20"/>
              </w:rPr>
            </w:pPr>
            <w:r>
              <w:rPr>
                <w:rFonts w:ascii="Calibri" w:eastAsia="Calibri" w:hAnsi="Calibri" w:cs="Calibri"/>
                <w:sz w:val="20"/>
                <w:szCs w:val="20"/>
              </w:rPr>
              <w:t>South Cape Mendocino SMR</w:t>
            </w:r>
          </w:p>
        </w:tc>
        <w:tc>
          <w:tcPr>
            <w:tcW w:w="1185" w:type="dxa"/>
            <w:tcBorders>
              <w:top w:val="nil"/>
              <w:left w:val="nil"/>
              <w:bottom w:val="nil"/>
              <w:right w:val="nil"/>
            </w:tcBorders>
            <w:tcMar>
              <w:top w:w="-411" w:type="dxa"/>
              <w:left w:w="-411" w:type="dxa"/>
              <w:bottom w:w="-411" w:type="dxa"/>
              <w:right w:w="-411" w:type="dxa"/>
            </w:tcMar>
            <w:vAlign w:val="center"/>
          </w:tcPr>
          <w:p w14:paraId="1514D92D"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5BDC543C" w14:textId="77777777" w:rsidR="00142F34" w:rsidRDefault="00353792">
            <w:pPr>
              <w:jc w:val="center"/>
              <w:rPr>
                <w:sz w:val="20"/>
                <w:szCs w:val="20"/>
              </w:rPr>
            </w:pPr>
            <w:r>
              <w:rPr>
                <w:rFonts w:ascii="Calibri" w:eastAsia="Calibri" w:hAnsi="Calibri" w:cs="Calibri"/>
                <w:sz w:val="20"/>
                <w:szCs w:val="20"/>
              </w:rPr>
              <w:t>0.559</w:t>
            </w:r>
          </w:p>
        </w:tc>
        <w:tc>
          <w:tcPr>
            <w:tcW w:w="930" w:type="dxa"/>
            <w:tcBorders>
              <w:top w:val="nil"/>
              <w:left w:val="nil"/>
              <w:bottom w:val="nil"/>
              <w:right w:val="nil"/>
            </w:tcBorders>
            <w:tcMar>
              <w:top w:w="-411" w:type="dxa"/>
              <w:left w:w="-411" w:type="dxa"/>
              <w:bottom w:w="-411" w:type="dxa"/>
              <w:right w:w="-411" w:type="dxa"/>
            </w:tcMar>
            <w:vAlign w:val="center"/>
          </w:tcPr>
          <w:p w14:paraId="2E98672D" w14:textId="77777777" w:rsidR="00142F34" w:rsidRDefault="00353792">
            <w:pPr>
              <w:jc w:val="center"/>
              <w:rPr>
                <w:sz w:val="20"/>
                <w:szCs w:val="20"/>
              </w:rPr>
            </w:pPr>
            <w:r>
              <w:rPr>
                <w:rFonts w:ascii="Calibri" w:eastAsia="Calibri" w:hAnsi="Calibri" w:cs="Calibri"/>
                <w:sz w:val="20"/>
                <w:szCs w:val="20"/>
              </w:rPr>
              <w:t>0.26</w:t>
            </w:r>
          </w:p>
        </w:tc>
        <w:tc>
          <w:tcPr>
            <w:tcW w:w="675" w:type="dxa"/>
            <w:tcBorders>
              <w:top w:val="nil"/>
              <w:left w:val="nil"/>
              <w:bottom w:val="nil"/>
              <w:right w:val="nil"/>
            </w:tcBorders>
            <w:tcMar>
              <w:top w:w="-411" w:type="dxa"/>
              <w:left w:w="-411" w:type="dxa"/>
              <w:bottom w:w="-411" w:type="dxa"/>
              <w:right w:w="-411" w:type="dxa"/>
            </w:tcMar>
            <w:vAlign w:val="center"/>
          </w:tcPr>
          <w:p w14:paraId="27BAF9F9" w14:textId="77777777" w:rsidR="00142F34" w:rsidRDefault="00353792">
            <w:pPr>
              <w:jc w:val="center"/>
              <w:rPr>
                <w:sz w:val="20"/>
                <w:szCs w:val="20"/>
              </w:rPr>
            </w:pPr>
            <w:r>
              <w:rPr>
                <w:rFonts w:ascii="Calibri" w:eastAsia="Calibri" w:hAnsi="Calibri" w:cs="Calibri"/>
                <w:sz w:val="20"/>
                <w:szCs w:val="20"/>
              </w:rPr>
              <w:t>0.032</w:t>
            </w:r>
          </w:p>
        </w:tc>
        <w:tc>
          <w:tcPr>
            <w:tcW w:w="495" w:type="dxa"/>
            <w:tcBorders>
              <w:top w:val="nil"/>
              <w:left w:val="nil"/>
              <w:bottom w:val="nil"/>
              <w:right w:val="nil"/>
            </w:tcBorders>
            <w:tcMar>
              <w:top w:w="-411" w:type="dxa"/>
              <w:left w:w="-411" w:type="dxa"/>
              <w:bottom w:w="-411" w:type="dxa"/>
              <w:right w:w="-411" w:type="dxa"/>
            </w:tcMar>
            <w:vAlign w:val="center"/>
          </w:tcPr>
          <w:p w14:paraId="4B148A04" w14:textId="77777777" w:rsidR="00142F34" w:rsidRDefault="00353792">
            <w:pPr>
              <w:jc w:val="center"/>
              <w:rPr>
                <w:sz w:val="20"/>
                <w:szCs w:val="20"/>
              </w:rPr>
            </w:pPr>
            <w:r>
              <w:rPr>
                <w:rFonts w:ascii="Calibri" w:eastAsia="Calibri" w:hAnsi="Calibri" w:cs="Calibri"/>
                <w:sz w:val="20"/>
                <w:szCs w:val="20"/>
              </w:rPr>
              <w:t>0.049</w:t>
            </w:r>
          </w:p>
        </w:tc>
        <w:tc>
          <w:tcPr>
            <w:tcW w:w="795" w:type="dxa"/>
            <w:tcBorders>
              <w:top w:val="nil"/>
              <w:left w:val="nil"/>
              <w:bottom w:val="nil"/>
              <w:right w:val="nil"/>
            </w:tcBorders>
            <w:tcMar>
              <w:top w:w="-411" w:type="dxa"/>
              <w:left w:w="-411" w:type="dxa"/>
              <w:bottom w:w="-411" w:type="dxa"/>
              <w:right w:w="-411" w:type="dxa"/>
            </w:tcMar>
            <w:vAlign w:val="center"/>
          </w:tcPr>
          <w:p w14:paraId="6DFF9D02" w14:textId="77777777" w:rsidR="00142F34" w:rsidRDefault="00353792">
            <w:pPr>
              <w:jc w:val="center"/>
              <w:rPr>
                <w:sz w:val="20"/>
                <w:szCs w:val="20"/>
              </w:rPr>
            </w:pPr>
            <w:r>
              <w:rPr>
                <w:rFonts w:ascii="Calibri" w:eastAsia="Calibri" w:hAnsi="Calibri" w:cs="Calibri"/>
                <w:sz w:val="20"/>
                <w:szCs w:val="20"/>
              </w:rPr>
              <w:t>1.068</w:t>
            </w:r>
          </w:p>
        </w:tc>
        <w:tc>
          <w:tcPr>
            <w:tcW w:w="660" w:type="dxa"/>
            <w:tcBorders>
              <w:top w:val="nil"/>
              <w:left w:val="nil"/>
              <w:bottom w:val="nil"/>
              <w:right w:val="nil"/>
            </w:tcBorders>
            <w:tcMar>
              <w:top w:w="-411" w:type="dxa"/>
              <w:left w:w="-411" w:type="dxa"/>
              <w:bottom w:w="-411" w:type="dxa"/>
              <w:right w:w="-411" w:type="dxa"/>
            </w:tcMar>
            <w:vAlign w:val="center"/>
          </w:tcPr>
          <w:p w14:paraId="0237429A"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D02BE94"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0D55E2D4" w14:textId="77777777" w:rsidR="00142F34" w:rsidRDefault="00353792">
            <w:pPr>
              <w:jc w:val="center"/>
              <w:rPr>
                <w:sz w:val="20"/>
                <w:szCs w:val="20"/>
              </w:rPr>
            </w:pPr>
            <w:r>
              <w:rPr>
                <w:rFonts w:ascii="Calibri" w:eastAsia="Calibri" w:hAnsi="Calibri" w:cs="Calibri"/>
                <w:sz w:val="20"/>
                <w:szCs w:val="20"/>
              </w:rPr>
              <w:t>Shallow reef (2020)</w:t>
            </w:r>
          </w:p>
        </w:tc>
      </w:tr>
      <w:tr w:rsidR="00142F34" w14:paraId="65EB7A63"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079F34E" w14:textId="77777777" w:rsidR="00142F34" w:rsidRDefault="00353792">
            <w:pPr>
              <w:jc w:val="center"/>
              <w:rPr>
                <w:sz w:val="20"/>
                <w:szCs w:val="20"/>
              </w:rPr>
            </w:pPr>
            <w:r>
              <w:rPr>
                <w:rFonts w:ascii="Calibri" w:eastAsia="Calibri" w:hAnsi="Calibri" w:cs="Calibri"/>
                <w:sz w:val="20"/>
                <w:szCs w:val="20"/>
              </w:rPr>
              <w:t>6</w:t>
            </w:r>
          </w:p>
        </w:tc>
        <w:tc>
          <w:tcPr>
            <w:tcW w:w="600" w:type="dxa"/>
            <w:tcBorders>
              <w:top w:val="nil"/>
              <w:left w:val="nil"/>
              <w:bottom w:val="nil"/>
              <w:right w:val="nil"/>
            </w:tcBorders>
            <w:tcMar>
              <w:top w:w="-411" w:type="dxa"/>
              <w:left w:w="-411" w:type="dxa"/>
              <w:bottom w:w="-411" w:type="dxa"/>
              <w:right w:w="-411" w:type="dxa"/>
            </w:tcMar>
            <w:vAlign w:val="center"/>
          </w:tcPr>
          <w:p w14:paraId="3177B048"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57B295CB" w14:textId="77777777" w:rsidR="00142F34" w:rsidRDefault="00353792">
            <w:pPr>
              <w:jc w:val="center"/>
              <w:rPr>
                <w:sz w:val="20"/>
                <w:szCs w:val="20"/>
              </w:rPr>
            </w:pPr>
            <w:r>
              <w:rPr>
                <w:rFonts w:ascii="Calibri" w:eastAsia="Calibri" w:hAnsi="Calibri" w:cs="Calibri"/>
                <w:sz w:val="20"/>
                <w:szCs w:val="20"/>
              </w:rPr>
              <w:t>Pyramid Point SMCA</w:t>
            </w:r>
          </w:p>
        </w:tc>
        <w:tc>
          <w:tcPr>
            <w:tcW w:w="1185" w:type="dxa"/>
            <w:tcBorders>
              <w:top w:val="nil"/>
              <w:left w:val="nil"/>
              <w:bottom w:val="nil"/>
              <w:right w:val="nil"/>
            </w:tcBorders>
            <w:tcMar>
              <w:top w:w="-411" w:type="dxa"/>
              <w:left w:w="-411" w:type="dxa"/>
              <w:bottom w:w="-411" w:type="dxa"/>
              <w:right w:w="-411" w:type="dxa"/>
            </w:tcMar>
            <w:vAlign w:val="center"/>
          </w:tcPr>
          <w:p w14:paraId="79296C34"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4528F077" w14:textId="77777777" w:rsidR="00142F34" w:rsidRDefault="00353792">
            <w:pPr>
              <w:jc w:val="center"/>
              <w:rPr>
                <w:sz w:val="20"/>
                <w:szCs w:val="20"/>
              </w:rPr>
            </w:pPr>
            <w:r>
              <w:rPr>
                <w:rFonts w:ascii="Calibri" w:eastAsia="Calibri" w:hAnsi="Calibri" w:cs="Calibri"/>
                <w:sz w:val="20"/>
                <w:szCs w:val="20"/>
              </w:rPr>
              <w:t>1.199</w:t>
            </w:r>
          </w:p>
        </w:tc>
        <w:tc>
          <w:tcPr>
            <w:tcW w:w="930" w:type="dxa"/>
            <w:tcBorders>
              <w:top w:val="nil"/>
              <w:left w:val="nil"/>
              <w:bottom w:val="nil"/>
              <w:right w:val="nil"/>
            </w:tcBorders>
            <w:tcMar>
              <w:top w:w="-411" w:type="dxa"/>
              <w:left w:w="-411" w:type="dxa"/>
              <w:bottom w:w="-411" w:type="dxa"/>
              <w:right w:w="-411" w:type="dxa"/>
            </w:tcMar>
            <w:vAlign w:val="center"/>
          </w:tcPr>
          <w:p w14:paraId="4E9DDC85" w14:textId="77777777" w:rsidR="00142F34" w:rsidRDefault="00353792">
            <w:pPr>
              <w:jc w:val="center"/>
              <w:rPr>
                <w:sz w:val="20"/>
                <w:szCs w:val="20"/>
              </w:rPr>
            </w:pPr>
            <w:r>
              <w:rPr>
                <w:rFonts w:ascii="Calibri" w:eastAsia="Calibri" w:hAnsi="Calibri" w:cs="Calibri"/>
                <w:sz w:val="20"/>
                <w:szCs w:val="20"/>
              </w:rPr>
              <w:t>0.22</w:t>
            </w:r>
          </w:p>
        </w:tc>
        <w:tc>
          <w:tcPr>
            <w:tcW w:w="675" w:type="dxa"/>
            <w:tcBorders>
              <w:top w:val="nil"/>
              <w:left w:val="nil"/>
              <w:bottom w:val="nil"/>
              <w:right w:val="nil"/>
            </w:tcBorders>
            <w:tcMar>
              <w:top w:w="-411" w:type="dxa"/>
              <w:left w:w="-411" w:type="dxa"/>
              <w:bottom w:w="-411" w:type="dxa"/>
              <w:right w:w="-411" w:type="dxa"/>
            </w:tcMar>
            <w:vAlign w:val="center"/>
          </w:tcPr>
          <w:p w14:paraId="1921CB9C"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408CEBB9" w14:textId="77777777" w:rsidR="00142F34" w:rsidRDefault="00353792">
            <w:pPr>
              <w:jc w:val="center"/>
              <w:rPr>
                <w:sz w:val="20"/>
                <w:szCs w:val="20"/>
              </w:rPr>
            </w:pPr>
            <w:r>
              <w:rPr>
                <w:rFonts w:ascii="Calibri" w:eastAsia="Calibri" w:hAnsi="Calibri" w:cs="Calibri"/>
                <w:sz w:val="20"/>
                <w:szCs w:val="20"/>
              </w:rPr>
              <w:t>0.768</w:t>
            </w:r>
          </w:p>
        </w:tc>
        <w:tc>
          <w:tcPr>
            <w:tcW w:w="795" w:type="dxa"/>
            <w:tcBorders>
              <w:top w:val="nil"/>
              <w:left w:val="nil"/>
              <w:bottom w:val="nil"/>
              <w:right w:val="nil"/>
            </w:tcBorders>
            <w:tcMar>
              <w:top w:w="-411" w:type="dxa"/>
              <w:left w:w="-411" w:type="dxa"/>
              <w:bottom w:w="-411" w:type="dxa"/>
              <w:right w:w="-411" w:type="dxa"/>
            </w:tcMar>
            <w:vAlign w:val="center"/>
          </w:tcPr>
          <w:p w14:paraId="793C000E" w14:textId="77777777" w:rsidR="00142F34" w:rsidRDefault="00353792">
            <w:pPr>
              <w:jc w:val="center"/>
              <w:rPr>
                <w:sz w:val="20"/>
                <w:szCs w:val="20"/>
              </w:rPr>
            </w:pPr>
            <w:r>
              <w:rPr>
                <w:rFonts w:ascii="Calibri" w:eastAsia="Calibri" w:hAnsi="Calibri" w:cs="Calibri"/>
                <w:sz w:val="20"/>
                <w:szCs w:val="20"/>
              </w:rPr>
              <w:t>1.631</w:t>
            </w:r>
          </w:p>
        </w:tc>
        <w:tc>
          <w:tcPr>
            <w:tcW w:w="660" w:type="dxa"/>
            <w:tcBorders>
              <w:top w:val="nil"/>
              <w:left w:val="nil"/>
              <w:bottom w:val="nil"/>
              <w:right w:val="nil"/>
            </w:tcBorders>
            <w:tcMar>
              <w:top w:w="-411" w:type="dxa"/>
              <w:left w:w="-411" w:type="dxa"/>
              <w:bottom w:w="-411" w:type="dxa"/>
              <w:right w:w="-411" w:type="dxa"/>
            </w:tcMar>
            <w:vAlign w:val="center"/>
          </w:tcPr>
          <w:p w14:paraId="0DDB0FDA"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27FBCDED"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0217CBA0" w14:textId="77777777" w:rsidR="00142F34" w:rsidRDefault="00353792">
            <w:pPr>
              <w:jc w:val="center"/>
              <w:rPr>
                <w:sz w:val="20"/>
                <w:szCs w:val="20"/>
              </w:rPr>
            </w:pPr>
            <w:r>
              <w:rPr>
                <w:rFonts w:ascii="Calibri" w:eastAsia="Calibri" w:hAnsi="Calibri" w:cs="Calibri"/>
                <w:sz w:val="20"/>
                <w:szCs w:val="20"/>
              </w:rPr>
              <w:t>Kelp forest (2018)</w:t>
            </w:r>
          </w:p>
        </w:tc>
      </w:tr>
      <w:tr w:rsidR="00142F34" w14:paraId="47CFD52A"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5C309D4" w14:textId="77777777" w:rsidR="00142F34" w:rsidRDefault="00353792">
            <w:pPr>
              <w:jc w:val="center"/>
              <w:rPr>
                <w:sz w:val="20"/>
                <w:szCs w:val="20"/>
              </w:rPr>
            </w:pPr>
            <w:r>
              <w:rPr>
                <w:rFonts w:ascii="Calibri" w:eastAsia="Calibri" w:hAnsi="Calibri" w:cs="Calibri"/>
                <w:sz w:val="20"/>
                <w:szCs w:val="20"/>
              </w:rPr>
              <w:t>6</w:t>
            </w:r>
          </w:p>
        </w:tc>
        <w:tc>
          <w:tcPr>
            <w:tcW w:w="600" w:type="dxa"/>
            <w:tcBorders>
              <w:top w:val="nil"/>
              <w:left w:val="nil"/>
              <w:bottom w:val="nil"/>
              <w:right w:val="nil"/>
            </w:tcBorders>
            <w:tcMar>
              <w:top w:w="-411" w:type="dxa"/>
              <w:left w:w="-411" w:type="dxa"/>
              <w:bottom w:w="-411" w:type="dxa"/>
              <w:right w:w="-411" w:type="dxa"/>
            </w:tcMar>
            <w:vAlign w:val="center"/>
          </w:tcPr>
          <w:p w14:paraId="765CB6AB"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5DD8C836" w14:textId="77777777" w:rsidR="00142F34" w:rsidRDefault="00353792">
            <w:pPr>
              <w:jc w:val="center"/>
              <w:rPr>
                <w:sz w:val="20"/>
                <w:szCs w:val="20"/>
              </w:rPr>
            </w:pPr>
            <w:r>
              <w:rPr>
                <w:rFonts w:ascii="Calibri" w:eastAsia="Calibri" w:hAnsi="Calibri" w:cs="Calibri"/>
                <w:sz w:val="20"/>
                <w:szCs w:val="20"/>
              </w:rPr>
              <w:t>Pyramid Point SMCA</w:t>
            </w:r>
          </w:p>
        </w:tc>
        <w:tc>
          <w:tcPr>
            <w:tcW w:w="1185" w:type="dxa"/>
            <w:tcBorders>
              <w:top w:val="nil"/>
              <w:left w:val="nil"/>
              <w:bottom w:val="nil"/>
              <w:right w:val="nil"/>
            </w:tcBorders>
            <w:tcMar>
              <w:top w:w="-411" w:type="dxa"/>
              <w:left w:w="-411" w:type="dxa"/>
              <w:bottom w:w="-411" w:type="dxa"/>
              <w:right w:w="-411" w:type="dxa"/>
            </w:tcMar>
            <w:vAlign w:val="center"/>
          </w:tcPr>
          <w:p w14:paraId="6085B6D4"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04C3BC7C" w14:textId="77777777" w:rsidR="00142F34" w:rsidRDefault="00353792">
            <w:pPr>
              <w:jc w:val="center"/>
              <w:rPr>
                <w:sz w:val="20"/>
                <w:szCs w:val="20"/>
              </w:rPr>
            </w:pPr>
            <w:r>
              <w:rPr>
                <w:rFonts w:ascii="Calibri" w:eastAsia="Calibri" w:hAnsi="Calibri" w:cs="Calibri"/>
                <w:sz w:val="20"/>
                <w:szCs w:val="20"/>
              </w:rPr>
              <w:t>-0.731</w:t>
            </w:r>
          </w:p>
        </w:tc>
        <w:tc>
          <w:tcPr>
            <w:tcW w:w="930" w:type="dxa"/>
            <w:tcBorders>
              <w:top w:val="nil"/>
              <w:left w:val="nil"/>
              <w:bottom w:val="nil"/>
              <w:right w:val="nil"/>
            </w:tcBorders>
            <w:tcMar>
              <w:top w:w="-411" w:type="dxa"/>
              <w:left w:w="-411" w:type="dxa"/>
              <w:bottom w:w="-411" w:type="dxa"/>
              <w:right w:w="-411" w:type="dxa"/>
            </w:tcMar>
            <w:vAlign w:val="center"/>
          </w:tcPr>
          <w:p w14:paraId="64228FE0" w14:textId="77777777" w:rsidR="00142F34" w:rsidRDefault="00353792">
            <w:pPr>
              <w:jc w:val="center"/>
              <w:rPr>
                <w:sz w:val="20"/>
                <w:szCs w:val="20"/>
              </w:rPr>
            </w:pPr>
            <w:r>
              <w:rPr>
                <w:rFonts w:ascii="Calibri" w:eastAsia="Calibri" w:hAnsi="Calibri" w:cs="Calibri"/>
                <w:sz w:val="20"/>
                <w:szCs w:val="20"/>
              </w:rPr>
              <w:t>0.788</w:t>
            </w:r>
          </w:p>
        </w:tc>
        <w:tc>
          <w:tcPr>
            <w:tcW w:w="675" w:type="dxa"/>
            <w:tcBorders>
              <w:top w:val="nil"/>
              <w:left w:val="nil"/>
              <w:bottom w:val="nil"/>
              <w:right w:val="nil"/>
            </w:tcBorders>
            <w:tcMar>
              <w:top w:w="-411" w:type="dxa"/>
              <w:left w:w="-411" w:type="dxa"/>
              <w:bottom w:w="-411" w:type="dxa"/>
              <w:right w:w="-411" w:type="dxa"/>
            </w:tcMar>
            <w:vAlign w:val="center"/>
          </w:tcPr>
          <w:p w14:paraId="1CF6725F" w14:textId="77777777" w:rsidR="00142F34" w:rsidRDefault="00353792">
            <w:pPr>
              <w:jc w:val="center"/>
              <w:rPr>
                <w:sz w:val="20"/>
                <w:szCs w:val="20"/>
              </w:rPr>
            </w:pPr>
            <w:r>
              <w:rPr>
                <w:rFonts w:ascii="Calibri" w:eastAsia="Calibri" w:hAnsi="Calibri" w:cs="Calibri"/>
                <w:sz w:val="20"/>
                <w:szCs w:val="20"/>
              </w:rPr>
              <w:t>0.354</w:t>
            </w:r>
          </w:p>
        </w:tc>
        <w:tc>
          <w:tcPr>
            <w:tcW w:w="495" w:type="dxa"/>
            <w:tcBorders>
              <w:top w:val="nil"/>
              <w:left w:val="nil"/>
              <w:bottom w:val="nil"/>
              <w:right w:val="nil"/>
            </w:tcBorders>
            <w:tcMar>
              <w:top w:w="-411" w:type="dxa"/>
              <w:left w:w="-411" w:type="dxa"/>
              <w:bottom w:w="-411" w:type="dxa"/>
              <w:right w:w="-411" w:type="dxa"/>
            </w:tcMar>
            <w:vAlign w:val="center"/>
          </w:tcPr>
          <w:p w14:paraId="358E72DD" w14:textId="77777777" w:rsidR="00142F34" w:rsidRDefault="00353792">
            <w:pPr>
              <w:jc w:val="center"/>
              <w:rPr>
                <w:sz w:val="20"/>
                <w:szCs w:val="20"/>
              </w:rPr>
            </w:pPr>
            <w:r>
              <w:rPr>
                <w:rFonts w:ascii="Calibri" w:eastAsia="Calibri" w:hAnsi="Calibri" w:cs="Calibri"/>
                <w:sz w:val="20"/>
                <w:szCs w:val="20"/>
              </w:rPr>
              <w:t>-2.275</w:t>
            </w:r>
          </w:p>
        </w:tc>
        <w:tc>
          <w:tcPr>
            <w:tcW w:w="795" w:type="dxa"/>
            <w:tcBorders>
              <w:top w:val="nil"/>
              <w:left w:val="nil"/>
              <w:bottom w:val="nil"/>
              <w:right w:val="nil"/>
            </w:tcBorders>
            <w:tcMar>
              <w:top w:w="-411" w:type="dxa"/>
              <w:left w:w="-411" w:type="dxa"/>
              <w:bottom w:w="-411" w:type="dxa"/>
              <w:right w:w="-411" w:type="dxa"/>
            </w:tcMar>
            <w:vAlign w:val="center"/>
          </w:tcPr>
          <w:p w14:paraId="34D965A6" w14:textId="77777777" w:rsidR="00142F34" w:rsidRDefault="00353792">
            <w:pPr>
              <w:jc w:val="center"/>
              <w:rPr>
                <w:sz w:val="20"/>
                <w:szCs w:val="20"/>
              </w:rPr>
            </w:pPr>
            <w:r>
              <w:rPr>
                <w:rFonts w:ascii="Calibri" w:eastAsia="Calibri" w:hAnsi="Calibri" w:cs="Calibri"/>
                <w:sz w:val="20"/>
                <w:szCs w:val="20"/>
              </w:rPr>
              <w:t>0.813</w:t>
            </w:r>
          </w:p>
        </w:tc>
        <w:tc>
          <w:tcPr>
            <w:tcW w:w="660" w:type="dxa"/>
            <w:tcBorders>
              <w:top w:val="nil"/>
              <w:left w:val="nil"/>
              <w:bottom w:val="nil"/>
              <w:right w:val="nil"/>
            </w:tcBorders>
            <w:tcMar>
              <w:top w:w="-411" w:type="dxa"/>
              <w:left w:w="-411" w:type="dxa"/>
              <w:bottom w:w="-411" w:type="dxa"/>
              <w:right w:w="-411" w:type="dxa"/>
            </w:tcMar>
            <w:vAlign w:val="center"/>
          </w:tcPr>
          <w:p w14:paraId="131D5139"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6C1A8DC"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E77DFC2" w14:textId="77777777" w:rsidR="00142F34" w:rsidRDefault="00353792">
            <w:pPr>
              <w:jc w:val="center"/>
              <w:rPr>
                <w:sz w:val="20"/>
                <w:szCs w:val="20"/>
              </w:rPr>
            </w:pPr>
            <w:r>
              <w:rPr>
                <w:rFonts w:ascii="Calibri" w:eastAsia="Calibri" w:hAnsi="Calibri" w:cs="Calibri"/>
                <w:sz w:val="20"/>
                <w:szCs w:val="20"/>
              </w:rPr>
              <w:t>Kelp forest (2018)</w:t>
            </w:r>
          </w:p>
        </w:tc>
      </w:tr>
      <w:tr w:rsidR="00142F34" w14:paraId="4C961C33"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0B31953C" w14:textId="77777777" w:rsidR="00142F34" w:rsidRDefault="00353792">
            <w:pPr>
              <w:jc w:val="center"/>
              <w:rPr>
                <w:sz w:val="20"/>
                <w:szCs w:val="20"/>
              </w:rPr>
            </w:pPr>
            <w:r>
              <w:rPr>
                <w:rFonts w:ascii="Calibri" w:eastAsia="Calibri" w:hAnsi="Calibri" w:cs="Calibri"/>
                <w:sz w:val="20"/>
                <w:szCs w:val="20"/>
              </w:rPr>
              <w:t>7</w:t>
            </w:r>
          </w:p>
        </w:tc>
        <w:tc>
          <w:tcPr>
            <w:tcW w:w="600" w:type="dxa"/>
            <w:tcBorders>
              <w:top w:val="nil"/>
              <w:left w:val="nil"/>
              <w:bottom w:val="nil"/>
              <w:right w:val="nil"/>
            </w:tcBorders>
            <w:tcMar>
              <w:top w:w="-411" w:type="dxa"/>
              <w:left w:w="-411" w:type="dxa"/>
              <w:bottom w:w="-411" w:type="dxa"/>
              <w:right w:w="-411" w:type="dxa"/>
            </w:tcMar>
            <w:vAlign w:val="center"/>
          </w:tcPr>
          <w:p w14:paraId="0836E4A2"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3CEDD96B" w14:textId="77777777" w:rsidR="00142F34" w:rsidRDefault="00353792">
            <w:pPr>
              <w:jc w:val="center"/>
              <w:rPr>
                <w:sz w:val="20"/>
                <w:szCs w:val="20"/>
              </w:rPr>
            </w:pPr>
            <w:r>
              <w:rPr>
                <w:rFonts w:ascii="Calibri" w:eastAsia="Calibri" w:hAnsi="Calibri" w:cs="Calibri"/>
                <w:sz w:val="20"/>
                <w:szCs w:val="20"/>
              </w:rPr>
              <w:t>Point St. George Reef Offshore SMCA</w:t>
            </w:r>
          </w:p>
        </w:tc>
        <w:tc>
          <w:tcPr>
            <w:tcW w:w="1185" w:type="dxa"/>
            <w:tcBorders>
              <w:top w:val="nil"/>
              <w:left w:val="nil"/>
              <w:bottom w:val="nil"/>
              <w:right w:val="nil"/>
            </w:tcBorders>
            <w:tcMar>
              <w:top w:w="-411" w:type="dxa"/>
              <w:left w:w="-411" w:type="dxa"/>
              <w:bottom w:w="-411" w:type="dxa"/>
              <w:right w:w="-411" w:type="dxa"/>
            </w:tcMar>
            <w:vAlign w:val="center"/>
          </w:tcPr>
          <w:p w14:paraId="0BBAAB0D"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1340C8A6" w14:textId="77777777" w:rsidR="00142F34" w:rsidRDefault="00353792">
            <w:pPr>
              <w:jc w:val="center"/>
              <w:rPr>
                <w:sz w:val="20"/>
                <w:szCs w:val="20"/>
              </w:rPr>
            </w:pPr>
            <w:r>
              <w:rPr>
                <w:rFonts w:ascii="Calibri" w:eastAsia="Calibri" w:hAnsi="Calibri" w:cs="Calibri"/>
                <w:sz w:val="20"/>
                <w:szCs w:val="20"/>
              </w:rPr>
              <w:t>1.359</w:t>
            </w:r>
          </w:p>
        </w:tc>
        <w:tc>
          <w:tcPr>
            <w:tcW w:w="930" w:type="dxa"/>
            <w:tcBorders>
              <w:top w:val="nil"/>
              <w:left w:val="nil"/>
              <w:bottom w:val="nil"/>
              <w:right w:val="nil"/>
            </w:tcBorders>
            <w:tcMar>
              <w:top w:w="-411" w:type="dxa"/>
              <w:left w:w="-411" w:type="dxa"/>
              <w:bottom w:w="-411" w:type="dxa"/>
              <w:right w:w="-411" w:type="dxa"/>
            </w:tcMar>
            <w:vAlign w:val="center"/>
          </w:tcPr>
          <w:p w14:paraId="375E4140" w14:textId="77777777" w:rsidR="00142F34" w:rsidRDefault="00353792">
            <w:pPr>
              <w:jc w:val="center"/>
              <w:rPr>
                <w:sz w:val="20"/>
                <w:szCs w:val="20"/>
              </w:rPr>
            </w:pPr>
            <w:r>
              <w:rPr>
                <w:rFonts w:ascii="Calibri" w:eastAsia="Calibri" w:hAnsi="Calibri" w:cs="Calibri"/>
                <w:sz w:val="20"/>
                <w:szCs w:val="20"/>
              </w:rPr>
              <w:t>0.392</w:t>
            </w:r>
          </w:p>
        </w:tc>
        <w:tc>
          <w:tcPr>
            <w:tcW w:w="675" w:type="dxa"/>
            <w:tcBorders>
              <w:top w:val="nil"/>
              <w:left w:val="nil"/>
              <w:bottom w:val="nil"/>
              <w:right w:val="nil"/>
            </w:tcBorders>
            <w:tcMar>
              <w:top w:w="-411" w:type="dxa"/>
              <w:left w:w="-411" w:type="dxa"/>
              <w:bottom w:w="-411" w:type="dxa"/>
              <w:right w:w="-411" w:type="dxa"/>
            </w:tcMar>
            <w:vAlign w:val="center"/>
          </w:tcPr>
          <w:p w14:paraId="35FA0FE3" w14:textId="77777777" w:rsidR="00142F34" w:rsidRDefault="00353792">
            <w:pPr>
              <w:jc w:val="center"/>
              <w:rPr>
                <w:sz w:val="20"/>
                <w:szCs w:val="20"/>
              </w:rPr>
            </w:pPr>
            <w:r>
              <w:rPr>
                <w:rFonts w:ascii="Calibri" w:eastAsia="Calibri" w:hAnsi="Calibri" w:cs="Calibri"/>
                <w:sz w:val="20"/>
                <w:szCs w:val="20"/>
              </w:rPr>
              <w:t>0.001</w:t>
            </w:r>
          </w:p>
        </w:tc>
        <w:tc>
          <w:tcPr>
            <w:tcW w:w="495" w:type="dxa"/>
            <w:tcBorders>
              <w:top w:val="nil"/>
              <w:left w:val="nil"/>
              <w:bottom w:val="nil"/>
              <w:right w:val="nil"/>
            </w:tcBorders>
            <w:tcMar>
              <w:top w:w="-411" w:type="dxa"/>
              <w:left w:w="-411" w:type="dxa"/>
              <w:bottom w:w="-411" w:type="dxa"/>
              <w:right w:w="-411" w:type="dxa"/>
            </w:tcMar>
            <w:vAlign w:val="center"/>
          </w:tcPr>
          <w:p w14:paraId="554056EC" w14:textId="77777777" w:rsidR="00142F34" w:rsidRDefault="00353792">
            <w:pPr>
              <w:jc w:val="center"/>
              <w:rPr>
                <w:sz w:val="20"/>
                <w:szCs w:val="20"/>
              </w:rPr>
            </w:pPr>
            <w:r>
              <w:rPr>
                <w:rFonts w:ascii="Calibri" w:eastAsia="Calibri" w:hAnsi="Calibri" w:cs="Calibri"/>
                <w:sz w:val="20"/>
                <w:szCs w:val="20"/>
              </w:rPr>
              <w:t>0.592</w:t>
            </w:r>
          </w:p>
        </w:tc>
        <w:tc>
          <w:tcPr>
            <w:tcW w:w="795" w:type="dxa"/>
            <w:tcBorders>
              <w:top w:val="nil"/>
              <w:left w:val="nil"/>
              <w:bottom w:val="nil"/>
              <w:right w:val="nil"/>
            </w:tcBorders>
            <w:tcMar>
              <w:top w:w="-411" w:type="dxa"/>
              <w:left w:w="-411" w:type="dxa"/>
              <w:bottom w:w="-411" w:type="dxa"/>
              <w:right w:w="-411" w:type="dxa"/>
            </w:tcMar>
            <w:vAlign w:val="center"/>
          </w:tcPr>
          <w:p w14:paraId="20538550" w14:textId="77777777" w:rsidR="00142F34" w:rsidRDefault="00353792">
            <w:pPr>
              <w:jc w:val="center"/>
              <w:rPr>
                <w:sz w:val="20"/>
                <w:szCs w:val="20"/>
              </w:rPr>
            </w:pPr>
            <w:r>
              <w:rPr>
                <w:rFonts w:ascii="Calibri" w:eastAsia="Calibri" w:hAnsi="Calibri" w:cs="Calibri"/>
                <w:sz w:val="20"/>
                <w:szCs w:val="20"/>
              </w:rPr>
              <w:t>2.127</w:t>
            </w:r>
          </w:p>
        </w:tc>
        <w:tc>
          <w:tcPr>
            <w:tcW w:w="660" w:type="dxa"/>
            <w:tcBorders>
              <w:top w:val="nil"/>
              <w:left w:val="nil"/>
              <w:bottom w:val="nil"/>
              <w:right w:val="nil"/>
            </w:tcBorders>
            <w:tcMar>
              <w:top w:w="-411" w:type="dxa"/>
              <w:left w:w="-411" w:type="dxa"/>
              <w:bottom w:w="-411" w:type="dxa"/>
              <w:right w:w="-411" w:type="dxa"/>
            </w:tcMar>
            <w:vAlign w:val="center"/>
          </w:tcPr>
          <w:p w14:paraId="3F2DFEEB"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2994154"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C6C2A0E" w14:textId="77777777" w:rsidR="00142F34" w:rsidRDefault="00353792">
            <w:pPr>
              <w:jc w:val="center"/>
              <w:rPr>
                <w:sz w:val="20"/>
                <w:szCs w:val="20"/>
              </w:rPr>
            </w:pPr>
            <w:r>
              <w:rPr>
                <w:rFonts w:ascii="Calibri" w:eastAsia="Calibri" w:hAnsi="Calibri" w:cs="Calibri"/>
                <w:sz w:val="20"/>
                <w:szCs w:val="20"/>
              </w:rPr>
              <w:t>Deep reef (2014)</w:t>
            </w:r>
          </w:p>
        </w:tc>
      </w:tr>
      <w:tr w:rsidR="00142F34" w14:paraId="3B41B5D0"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5C4A473" w14:textId="77777777" w:rsidR="00142F34" w:rsidRDefault="00353792">
            <w:pPr>
              <w:jc w:val="center"/>
              <w:rPr>
                <w:sz w:val="20"/>
                <w:szCs w:val="20"/>
              </w:rPr>
            </w:pPr>
            <w:r>
              <w:rPr>
                <w:rFonts w:ascii="Calibri" w:eastAsia="Calibri" w:hAnsi="Calibri" w:cs="Calibri"/>
                <w:sz w:val="20"/>
                <w:szCs w:val="20"/>
              </w:rPr>
              <w:t>7</w:t>
            </w:r>
          </w:p>
        </w:tc>
        <w:tc>
          <w:tcPr>
            <w:tcW w:w="600" w:type="dxa"/>
            <w:tcBorders>
              <w:top w:val="nil"/>
              <w:left w:val="nil"/>
              <w:bottom w:val="nil"/>
              <w:right w:val="nil"/>
            </w:tcBorders>
            <w:tcMar>
              <w:top w:w="-411" w:type="dxa"/>
              <w:left w:w="-411" w:type="dxa"/>
              <w:bottom w:w="-411" w:type="dxa"/>
              <w:right w:w="-411" w:type="dxa"/>
            </w:tcMar>
            <w:vAlign w:val="center"/>
          </w:tcPr>
          <w:p w14:paraId="53E59409"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296D0951" w14:textId="77777777" w:rsidR="00142F34" w:rsidRDefault="00353792">
            <w:pPr>
              <w:jc w:val="center"/>
              <w:rPr>
                <w:sz w:val="20"/>
                <w:szCs w:val="20"/>
              </w:rPr>
            </w:pPr>
            <w:r>
              <w:rPr>
                <w:rFonts w:ascii="Calibri" w:eastAsia="Calibri" w:hAnsi="Calibri" w:cs="Calibri"/>
                <w:sz w:val="20"/>
                <w:szCs w:val="20"/>
              </w:rPr>
              <w:t>Point St. George Reef Offshore SMCA</w:t>
            </w:r>
          </w:p>
        </w:tc>
        <w:tc>
          <w:tcPr>
            <w:tcW w:w="1185" w:type="dxa"/>
            <w:tcBorders>
              <w:top w:val="nil"/>
              <w:left w:val="nil"/>
              <w:bottom w:val="nil"/>
              <w:right w:val="nil"/>
            </w:tcBorders>
            <w:tcMar>
              <w:top w:w="-411" w:type="dxa"/>
              <w:left w:w="-411" w:type="dxa"/>
              <w:bottom w:w="-411" w:type="dxa"/>
              <w:right w:w="-411" w:type="dxa"/>
            </w:tcMar>
            <w:vAlign w:val="center"/>
          </w:tcPr>
          <w:p w14:paraId="570B3F6B"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658CC14A" w14:textId="77777777" w:rsidR="00142F34" w:rsidRDefault="00353792">
            <w:pPr>
              <w:jc w:val="center"/>
              <w:rPr>
                <w:sz w:val="20"/>
                <w:szCs w:val="20"/>
              </w:rPr>
            </w:pPr>
            <w:r>
              <w:rPr>
                <w:rFonts w:ascii="Calibri" w:eastAsia="Calibri" w:hAnsi="Calibri" w:cs="Calibri"/>
                <w:sz w:val="20"/>
                <w:szCs w:val="20"/>
              </w:rPr>
              <w:t>1.355</w:t>
            </w:r>
          </w:p>
        </w:tc>
        <w:tc>
          <w:tcPr>
            <w:tcW w:w="930" w:type="dxa"/>
            <w:tcBorders>
              <w:top w:val="nil"/>
              <w:left w:val="nil"/>
              <w:bottom w:val="nil"/>
              <w:right w:val="nil"/>
            </w:tcBorders>
            <w:tcMar>
              <w:top w:w="-411" w:type="dxa"/>
              <w:left w:w="-411" w:type="dxa"/>
              <w:bottom w:w="-411" w:type="dxa"/>
              <w:right w:w="-411" w:type="dxa"/>
            </w:tcMar>
            <w:vAlign w:val="center"/>
          </w:tcPr>
          <w:p w14:paraId="63E0106B" w14:textId="77777777" w:rsidR="00142F34" w:rsidRDefault="00353792">
            <w:pPr>
              <w:jc w:val="center"/>
              <w:rPr>
                <w:sz w:val="20"/>
                <w:szCs w:val="20"/>
              </w:rPr>
            </w:pPr>
            <w:r>
              <w:rPr>
                <w:rFonts w:ascii="Calibri" w:eastAsia="Calibri" w:hAnsi="Calibri" w:cs="Calibri"/>
                <w:sz w:val="20"/>
                <w:szCs w:val="20"/>
              </w:rPr>
              <w:t>0.003</w:t>
            </w:r>
          </w:p>
        </w:tc>
        <w:tc>
          <w:tcPr>
            <w:tcW w:w="675" w:type="dxa"/>
            <w:tcBorders>
              <w:top w:val="nil"/>
              <w:left w:val="nil"/>
              <w:bottom w:val="nil"/>
              <w:right w:val="nil"/>
            </w:tcBorders>
            <w:tcMar>
              <w:top w:w="-411" w:type="dxa"/>
              <w:left w:w="-411" w:type="dxa"/>
              <w:bottom w:w="-411" w:type="dxa"/>
              <w:right w:w="-411" w:type="dxa"/>
            </w:tcMar>
            <w:vAlign w:val="center"/>
          </w:tcPr>
          <w:p w14:paraId="25E2BF3A"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06CECC32" w14:textId="77777777" w:rsidR="00142F34" w:rsidRDefault="00353792">
            <w:pPr>
              <w:jc w:val="center"/>
              <w:rPr>
                <w:sz w:val="20"/>
                <w:szCs w:val="20"/>
              </w:rPr>
            </w:pPr>
            <w:r>
              <w:rPr>
                <w:rFonts w:ascii="Calibri" w:eastAsia="Calibri" w:hAnsi="Calibri" w:cs="Calibri"/>
                <w:sz w:val="20"/>
                <w:szCs w:val="20"/>
              </w:rPr>
              <w:t>1.349</w:t>
            </w:r>
          </w:p>
        </w:tc>
        <w:tc>
          <w:tcPr>
            <w:tcW w:w="795" w:type="dxa"/>
            <w:tcBorders>
              <w:top w:val="nil"/>
              <w:left w:val="nil"/>
              <w:bottom w:val="nil"/>
              <w:right w:val="nil"/>
            </w:tcBorders>
            <w:tcMar>
              <w:top w:w="-411" w:type="dxa"/>
              <w:left w:w="-411" w:type="dxa"/>
              <w:bottom w:w="-411" w:type="dxa"/>
              <w:right w:w="-411" w:type="dxa"/>
            </w:tcMar>
            <w:vAlign w:val="center"/>
          </w:tcPr>
          <w:p w14:paraId="467C4F83" w14:textId="77777777" w:rsidR="00142F34" w:rsidRDefault="00353792">
            <w:pPr>
              <w:jc w:val="center"/>
              <w:rPr>
                <w:sz w:val="20"/>
                <w:szCs w:val="20"/>
              </w:rPr>
            </w:pPr>
            <w:r>
              <w:rPr>
                <w:rFonts w:ascii="Calibri" w:eastAsia="Calibri" w:hAnsi="Calibri" w:cs="Calibri"/>
                <w:sz w:val="20"/>
                <w:szCs w:val="20"/>
              </w:rPr>
              <w:t>1.362</w:t>
            </w:r>
          </w:p>
        </w:tc>
        <w:tc>
          <w:tcPr>
            <w:tcW w:w="660" w:type="dxa"/>
            <w:tcBorders>
              <w:top w:val="nil"/>
              <w:left w:val="nil"/>
              <w:bottom w:val="nil"/>
              <w:right w:val="nil"/>
            </w:tcBorders>
            <w:tcMar>
              <w:top w:w="-411" w:type="dxa"/>
              <w:left w:w="-411" w:type="dxa"/>
              <w:bottom w:w="-411" w:type="dxa"/>
              <w:right w:w="-411" w:type="dxa"/>
            </w:tcMar>
            <w:vAlign w:val="center"/>
          </w:tcPr>
          <w:p w14:paraId="2A033B0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8FBEDE8"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3E2B4DF" w14:textId="77777777" w:rsidR="00142F34" w:rsidRDefault="00353792">
            <w:pPr>
              <w:jc w:val="center"/>
              <w:rPr>
                <w:sz w:val="20"/>
                <w:szCs w:val="20"/>
              </w:rPr>
            </w:pPr>
            <w:r>
              <w:rPr>
                <w:rFonts w:ascii="Calibri" w:eastAsia="Calibri" w:hAnsi="Calibri" w:cs="Calibri"/>
                <w:sz w:val="20"/>
                <w:szCs w:val="20"/>
              </w:rPr>
              <w:t>Deep reef (2014)</w:t>
            </w:r>
          </w:p>
        </w:tc>
      </w:tr>
      <w:tr w:rsidR="00142F34" w14:paraId="021B8517"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2E8CE7E" w14:textId="77777777" w:rsidR="00142F34" w:rsidRDefault="00353792">
            <w:pPr>
              <w:jc w:val="center"/>
              <w:rPr>
                <w:sz w:val="20"/>
                <w:szCs w:val="20"/>
              </w:rPr>
            </w:pPr>
            <w:r>
              <w:rPr>
                <w:rFonts w:ascii="Calibri" w:eastAsia="Calibri" w:hAnsi="Calibri" w:cs="Calibri"/>
                <w:sz w:val="20"/>
                <w:szCs w:val="20"/>
              </w:rPr>
              <w:t>8</w:t>
            </w:r>
          </w:p>
        </w:tc>
        <w:tc>
          <w:tcPr>
            <w:tcW w:w="600" w:type="dxa"/>
            <w:tcBorders>
              <w:top w:val="nil"/>
              <w:left w:val="nil"/>
              <w:bottom w:val="nil"/>
              <w:right w:val="nil"/>
            </w:tcBorders>
            <w:tcMar>
              <w:top w:w="-411" w:type="dxa"/>
              <w:left w:w="-411" w:type="dxa"/>
              <w:bottom w:w="-411" w:type="dxa"/>
              <w:right w:w="-411" w:type="dxa"/>
            </w:tcMar>
            <w:vAlign w:val="center"/>
          </w:tcPr>
          <w:p w14:paraId="1846A120"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68A00AEF" w14:textId="77777777" w:rsidR="00142F34" w:rsidRDefault="00353792">
            <w:pPr>
              <w:jc w:val="center"/>
              <w:rPr>
                <w:sz w:val="20"/>
                <w:szCs w:val="20"/>
              </w:rPr>
            </w:pPr>
            <w:r>
              <w:rPr>
                <w:rFonts w:ascii="Calibri" w:eastAsia="Calibri" w:hAnsi="Calibri" w:cs="Calibri"/>
                <w:sz w:val="20"/>
                <w:szCs w:val="20"/>
              </w:rPr>
              <w:t>Samoa SMCA</w:t>
            </w:r>
          </w:p>
        </w:tc>
        <w:tc>
          <w:tcPr>
            <w:tcW w:w="1185" w:type="dxa"/>
            <w:tcBorders>
              <w:top w:val="nil"/>
              <w:left w:val="nil"/>
              <w:bottom w:val="nil"/>
              <w:right w:val="nil"/>
            </w:tcBorders>
            <w:tcMar>
              <w:top w:w="-411" w:type="dxa"/>
              <w:left w:w="-411" w:type="dxa"/>
              <w:bottom w:w="-411" w:type="dxa"/>
              <w:right w:w="-411" w:type="dxa"/>
            </w:tcMar>
            <w:vAlign w:val="center"/>
          </w:tcPr>
          <w:p w14:paraId="5ED06982"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7C6C95A3" w14:textId="77777777" w:rsidR="00142F34" w:rsidRDefault="00353792">
            <w:pPr>
              <w:jc w:val="center"/>
              <w:rPr>
                <w:sz w:val="20"/>
                <w:szCs w:val="20"/>
              </w:rPr>
            </w:pPr>
            <w:r>
              <w:rPr>
                <w:rFonts w:ascii="Calibri" w:eastAsia="Calibri" w:hAnsi="Calibri" w:cs="Calibri"/>
                <w:sz w:val="20"/>
                <w:szCs w:val="20"/>
              </w:rPr>
              <w:t>4.988</w:t>
            </w:r>
          </w:p>
        </w:tc>
        <w:tc>
          <w:tcPr>
            <w:tcW w:w="930" w:type="dxa"/>
            <w:tcBorders>
              <w:top w:val="nil"/>
              <w:left w:val="nil"/>
              <w:bottom w:val="nil"/>
              <w:right w:val="nil"/>
            </w:tcBorders>
            <w:tcMar>
              <w:top w:w="-411" w:type="dxa"/>
              <w:left w:w="-411" w:type="dxa"/>
              <w:bottom w:w="-411" w:type="dxa"/>
              <w:right w:w="-411" w:type="dxa"/>
            </w:tcMar>
            <w:vAlign w:val="center"/>
          </w:tcPr>
          <w:p w14:paraId="6CB58041" w14:textId="77777777" w:rsidR="00142F34" w:rsidRDefault="00353792">
            <w:pPr>
              <w:jc w:val="center"/>
              <w:rPr>
                <w:sz w:val="20"/>
                <w:szCs w:val="20"/>
              </w:rPr>
            </w:pPr>
            <w:r>
              <w:rPr>
                <w:rFonts w:ascii="Calibri" w:eastAsia="Calibri" w:hAnsi="Calibri" w:cs="Calibri"/>
                <w:sz w:val="20"/>
                <w:szCs w:val="20"/>
              </w:rPr>
              <w:t>0.922</w:t>
            </w:r>
          </w:p>
        </w:tc>
        <w:tc>
          <w:tcPr>
            <w:tcW w:w="675" w:type="dxa"/>
            <w:tcBorders>
              <w:top w:val="nil"/>
              <w:left w:val="nil"/>
              <w:bottom w:val="nil"/>
              <w:right w:val="nil"/>
            </w:tcBorders>
            <w:tcMar>
              <w:top w:w="-411" w:type="dxa"/>
              <w:left w:w="-411" w:type="dxa"/>
              <w:bottom w:w="-411" w:type="dxa"/>
              <w:right w:w="-411" w:type="dxa"/>
            </w:tcMar>
            <w:vAlign w:val="center"/>
          </w:tcPr>
          <w:p w14:paraId="0A0628FD"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295F30A0" w14:textId="77777777" w:rsidR="00142F34" w:rsidRDefault="00353792">
            <w:pPr>
              <w:jc w:val="center"/>
              <w:rPr>
                <w:sz w:val="20"/>
                <w:szCs w:val="20"/>
              </w:rPr>
            </w:pPr>
            <w:r>
              <w:rPr>
                <w:rFonts w:ascii="Calibri" w:eastAsia="Calibri" w:hAnsi="Calibri" w:cs="Calibri"/>
                <w:sz w:val="20"/>
                <w:szCs w:val="20"/>
              </w:rPr>
              <w:t>3.181</w:t>
            </w:r>
          </w:p>
        </w:tc>
        <w:tc>
          <w:tcPr>
            <w:tcW w:w="795" w:type="dxa"/>
            <w:tcBorders>
              <w:top w:val="nil"/>
              <w:left w:val="nil"/>
              <w:bottom w:val="nil"/>
              <w:right w:val="nil"/>
            </w:tcBorders>
            <w:tcMar>
              <w:top w:w="-411" w:type="dxa"/>
              <w:left w:w="-411" w:type="dxa"/>
              <w:bottom w:w="-411" w:type="dxa"/>
              <w:right w:w="-411" w:type="dxa"/>
            </w:tcMar>
            <w:vAlign w:val="center"/>
          </w:tcPr>
          <w:p w14:paraId="43D9453D" w14:textId="77777777" w:rsidR="00142F34" w:rsidRDefault="00353792">
            <w:pPr>
              <w:jc w:val="center"/>
              <w:rPr>
                <w:sz w:val="20"/>
                <w:szCs w:val="20"/>
              </w:rPr>
            </w:pPr>
            <w:r>
              <w:rPr>
                <w:rFonts w:ascii="Calibri" w:eastAsia="Calibri" w:hAnsi="Calibri" w:cs="Calibri"/>
                <w:sz w:val="20"/>
                <w:szCs w:val="20"/>
              </w:rPr>
              <w:t>6.795</w:t>
            </w:r>
          </w:p>
        </w:tc>
        <w:tc>
          <w:tcPr>
            <w:tcW w:w="660" w:type="dxa"/>
            <w:tcBorders>
              <w:top w:val="nil"/>
              <w:left w:val="nil"/>
              <w:bottom w:val="nil"/>
              <w:right w:val="nil"/>
            </w:tcBorders>
            <w:tcMar>
              <w:top w:w="-411" w:type="dxa"/>
              <w:left w:w="-411" w:type="dxa"/>
              <w:bottom w:w="-411" w:type="dxa"/>
              <w:right w:w="-411" w:type="dxa"/>
            </w:tcMar>
            <w:vAlign w:val="center"/>
          </w:tcPr>
          <w:p w14:paraId="01420A3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D8E4CF2"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372ADAE0" w14:textId="77777777" w:rsidR="00142F34" w:rsidRDefault="00353792">
            <w:pPr>
              <w:jc w:val="center"/>
              <w:rPr>
                <w:sz w:val="20"/>
                <w:szCs w:val="20"/>
              </w:rPr>
            </w:pPr>
            <w:r>
              <w:rPr>
                <w:rFonts w:ascii="Calibri" w:eastAsia="Calibri" w:hAnsi="Calibri" w:cs="Calibri"/>
                <w:sz w:val="20"/>
                <w:szCs w:val="20"/>
              </w:rPr>
              <w:t>Surf zone (2020)</w:t>
            </w:r>
          </w:p>
        </w:tc>
      </w:tr>
      <w:tr w:rsidR="00142F34" w14:paraId="144CAA9B"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4CD824B" w14:textId="77777777" w:rsidR="00142F34" w:rsidRDefault="00353792">
            <w:pPr>
              <w:jc w:val="center"/>
              <w:rPr>
                <w:sz w:val="20"/>
                <w:szCs w:val="20"/>
              </w:rPr>
            </w:pPr>
            <w:r>
              <w:rPr>
                <w:rFonts w:ascii="Calibri" w:eastAsia="Calibri" w:hAnsi="Calibri" w:cs="Calibri"/>
                <w:sz w:val="20"/>
                <w:szCs w:val="20"/>
              </w:rPr>
              <w:t>8</w:t>
            </w:r>
          </w:p>
        </w:tc>
        <w:tc>
          <w:tcPr>
            <w:tcW w:w="600" w:type="dxa"/>
            <w:tcBorders>
              <w:top w:val="nil"/>
              <w:left w:val="nil"/>
              <w:bottom w:val="nil"/>
              <w:right w:val="nil"/>
            </w:tcBorders>
            <w:tcMar>
              <w:top w:w="-411" w:type="dxa"/>
              <w:left w:w="-411" w:type="dxa"/>
              <w:bottom w:w="-411" w:type="dxa"/>
              <w:right w:w="-411" w:type="dxa"/>
            </w:tcMar>
            <w:vAlign w:val="center"/>
          </w:tcPr>
          <w:p w14:paraId="0B0C6745" w14:textId="77777777" w:rsidR="00142F34" w:rsidRDefault="00353792">
            <w:pPr>
              <w:jc w:val="center"/>
              <w:rPr>
                <w:sz w:val="20"/>
                <w:szCs w:val="20"/>
              </w:rPr>
            </w:pPr>
            <w:r>
              <w:rPr>
                <w:rFonts w:ascii="Calibri" w:eastAsia="Calibri" w:hAnsi="Calibri" w:cs="Calibri"/>
                <w:sz w:val="20"/>
                <w:szCs w:val="20"/>
              </w:rPr>
              <w:t>North</w:t>
            </w:r>
          </w:p>
        </w:tc>
        <w:tc>
          <w:tcPr>
            <w:tcW w:w="2100" w:type="dxa"/>
            <w:tcBorders>
              <w:top w:val="nil"/>
              <w:left w:val="nil"/>
              <w:bottom w:val="nil"/>
              <w:right w:val="nil"/>
            </w:tcBorders>
            <w:tcMar>
              <w:top w:w="-411" w:type="dxa"/>
              <w:left w:w="-411" w:type="dxa"/>
              <w:bottom w:w="-411" w:type="dxa"/>
              <w:right w:w="-411" w:type="dxa"/>
            </w:tcMar>
            <w:vAlign w:val="center"/>
          </w:tcPr>
          <w:p w14:paraId="75E27B62" w14:textId="77777777" w:rsidR="00142F34" w:rsidRDefault="00353792">
            <w:pPr>
              <w:jc w:val="center"/>
              <w:rPr>
                <w:sz w:val="20"/>
                <w:szCs w:val="20"/>
              </w:rPr>
            </w:pPr>
            <w:r>
              <w:rPr>
                <w:rFonts w:ascii="Calibri" w:eastAsia="Calibri" w:hAnsi="Calibri" w:cs="Calibri"/>
                <w:sz w:val="20"/>
                <w:szCs w:val="20"/>
              </w:rPr>
              <w:t>Samoa SMCA</w:t>
            </w:r>
          </w:p>
        </w:tc>
        <w:tc>
          <w:tcPr>
            <w:tcW w:w="1185" w:type="dxa"/>
            <w:tcBorders>
              <w:top w:val="nil"/>
              <w:left w:val="nil"/>
              <w:bottom w:val="nil"/>
              <w:right w:val="nil"/>
            </w:tcBorders>
            <w:tcMar>
              <w:top w:w="-411" w:type="dxa"/>
              <w:left w:w="-411" w:type="dxa"/>
              <w:bottom w:w="-411" w:type="dxa"/>
              <w:right w:w="-411" w:type="dxa"/>
            </w:tcMar>
            <w:vAlign w:val="center"/>
          </w:tcPr>
          <w:p w14:paraId="0CA45D15"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1893B97C" w14:textId="77777777" w:rsidR="00142F34" w:rsidRDefault="00353792">
            <w:pPr>
              <w:jc w:val="center"/>
              <w:rPr>
                <w:sz w:val="20"/>
                <w:szCs w:val="20"/>
              </w:rPr>
            </w:pPr>
            <w:r>
              <w:rPr>
                <w:rFonts w:ascii="Calibri" w:eastAsia="Calibri" w:hAnsi="Calibri" w:cs="Calibri"/>
                <w:sz w:val="20"/>
                <w:szCs w:val="20"/>
              </w:rPr>
              <w:t>0.854</w:t>
            </w:r>
          </w:p>
        </w:tc>
        <w:tc>
          <w:tcPr>
            <w:tcW w:w="930" w:type="dxa"/>
            <w:tcBorders>
              <w:top w:val="nil"/>
              <w:left w:val="nil"/>
              <w:bottom w:val="nil"/>
              <w:right w:val="nil"/>
            </w:tcBorders>
            <w:tcMar>
              <w:top w:w="-411" w:type="dxa"/>
              <w:left w:w="-411" w:type="dxa"/>
              <w:bottom w:w="-411" w:type="dxa"/>
              <w:right w:w="-411" w:type="dxa"/>
            </w:tcMar>
            <w:vAlign w:val="center"/>
          </w:tcPr>
          <w:p w14:paraId="763F8F21" w14:textId="77777777" w:rsidR="00142F34" w:rsidRDefault="00353792">
            <w:pPr>
              <w:jc w:val="center"/>
              <w:rPr>
                <w:sz w:val="20"/>
                <w:szCs w:val="20"/>
              </w:rPr>
            </w:pPr>
            <w:r>
              <w:rPr>
                <w:rFonts w:ascii="Calibri" w:eastAsia="Calibri" w:hAnsi="Calibri" w:cs="Calibri"/>
                <w:sz w:val="20"/>
                <w:szCs w:val="20"/>
              </w:rPr>
              <w:t>0.592</w:t>
            </w:r>
          </w:p>
        </w:tc>
        <w:tc>
          <w:tcPr>
            <w:tcW w:w="675" w:type="dxa"/>
            <w:tcBorders>
              <w:top w:val="nil"/>
              <w:left w:val="nil"/>
              <w:bottom w:val="nil"/>
              <w:right w:val="nil"/>
            </w:tcBorders>
            <w:tcMar>
              <w:top w:w="-411" w:type="dxa"/>
              <w:left w:w="-411" w:type="dxa"/>
              <w:bottom w:w="-411" w:type="dxa"/>
              <w:right w:w="-411" w:type="dxa"/>
            </w:tcMar>
            <w:vAlign w:val="center"/>
          </w:tcPr>
          <w:p w14:paraId="7F62D0F5" w14:textId="77777777" w:rsidR="00142F34" w:rsidRDefault="00353792">
            <w:pPr>
              <w:jc w:val="center"/>
              <w:rPr>
                <w:sz w:val="20"/>
                <w:szCs w:val="20"/>
              </w:rPr>
            </w:pPr>
            <w:r>
              <w:rPr>
                <w:rFonts w:ascii="Calibri" w:eastAsia="Calibri" w:hAnsi="Calibri" w:cs="Calibri"/>
                <w:sz w:val="20"/>
                <w:szCs w:val="20"/>
              </w:rPr>
              <w:t>0.149</w:t>
            </w:r>
          </w:p>
        </w:tc>
        <w:tc>
          <w:tcPr>
            <w:tcW w:w="495" w:type="dxa"/>
            <w:tcBorders>
              <w:top w:val="nil"/>
              <w:left w:val="nil"/>
              <w:bottom w:val="nil"/>
              <w:right w:val="nil"/>
            </w:tcBorders>
            <w:tcMar>
              <w:top w:w="-411" w:type="dxa"/>
              <w:left w:w="-411" w:type="dxa"/>
              <w:bottom w:w="-411" w:type="dxa"/>
              <w:right w:w="-411" w:type="dxa"/>
            </w:tcMar>
            <w:vAlign w:val="center"/>
          </w:tcPr>
          <w:p w14:paraId="0CF73D78" w14:textId="77777777" w:rsidR="00142F34" w:rsidRDefault="00353792">
            <w:pPr>
              <w:jc w:val="center"/>
              <w:rPr>
                <w:sz w:val="20"/>
                <w:szCs w:val="20"/>
              </w:rPr>
            </w:pPr>
            <w:r>
              <w:rPr>
                <w:rFonts w:ascii="Calibri" w:eastAsia="Calibri" w:hAnsi="Calibri" w:cs="Calibri"/>
                <w:sz w:val="20"/>
                <w:szCs w:val="20"/>
              </w:rPr>
              <w:t>-0.307</w:t>
            </w:r>
          </w:p>
        </w:tc>
        <w:tc>
          <w:tcPr>
            <w:tcW w:w="795" w:type="dxa"/>
            <w:tcBorders>
              <w:top w:val="nil"/>
              <w:left w:val="nil"/>
              <w:bottom w:val="nil"/>
              <w:right w:val="nil"/>
            </w:tcBorders>
            <w:tcMar>
              <w:top w:w="-411" w:type="dxa"/>
              <w:left w:w="-411" w:type="dxa"/>
              <w:bottom w:w="-411" w:type="dxa"/>
              <w:right w:w="-411" w:type="dxa"/>
            </w:tcMar>
            <w:vAlign w:val="center"/>
          </w:tcPr>
          <w:p w14:paraId="03FDDED1" w14:textId="77777777" w:rsidR="00142F34" w:rsidRDefault="00353792">
            <w:pPr>
              <w:jc w:val="center"/>
              <w:rPr>
                <w:sz w:val="20"/>
                <w:szCs w:val="20"/>
              </w:rPr>
            </w:pPr>
            <w:r>
              <w:rPr>
                <w:rFonts w:ascii="Calibri" w:eastAsia="Calibri" w:hAnsi="Calibri" w:cs="Calibri"/>
                <w:sz w:val="20"/>
                <w:szCs w:val="20"/>
              </w:rPr>
              <w:t>2.015</w:t>
            </w:r>
          </w:p>
        </w:tc>
        <w:tc>
          <w:tcPr>
            <w:tcW w:w="660" w:type="dxa"/>
            <w:tcBorders>
              <w:top w:val="nil"/>
              <w:left w:val="nil"/>
              <w:bottom w:val="nil"/>
              <w:right w:val="nil"/>
            </w:tcBorders>
            <w:tcMar>
              <w:top w:w="-411" w:type="dxa"/>
              <w:left w:w="-411" w:type="dxa"/>
              <w:bottom w:w="-411" w:type="dxa"/>
              <w:right w:w="-411" w:type="dxa"/>
            </w:tcMar>
            <w:vAlign w:val="center"/>
          </w:tcPr>
          <w:p w14:paraId="3D59B092"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34D7B72B"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29AB633" w14:textId="77777777" w:rsidR="00142F34" w:rsidRDefault="00353792">
            <w:pPr>
              <w:jc w:val="center"/>
              <w:rPr>
                <w:sz w:val="20"/>
                <w:szCs w:val="20"/>
              </w:rPr>
            </w:pPr>
            <w:r>
              <w:rPr>
                <w:rFonts w:ascii="Calibri" w:eastAsia="Calibri" w:hAnsi="Calibri" w:cs="Calibri"/>
                <w:sz w:val="20"/>
                <w:szCs w:val="20"/>
              </w:rPr>
              <w:t>Surf zone (2020)</w:t>
            </w:r>
          </w:p>
        </w:tc>
      </w:tr>
      <w:tr w:rsidR="00142F34" w14:paraId="31E95F39"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C39BB3F" w14:textId="77777777" w:rsidR="00142F34" w:rsidRDefault="00353792">
            <w:pPr>
              <w:jc w:val="center"/>
              <w:rPr>
                <w:sz w:val="20"/>
                <w:szCs w:val="20"/>
              </w:rPr>
            </w:pPr>
            <w:r>
              <w:rPr>
                <w:rFonts w:ascii="Calibri" w:eastAsia="Calibri" w:hAnsi="Calibri" w:cs="Calibri"/>
                <w:sz w:val="20"/>
                <w:szCs w:val="20"/>
              </w:rPr>
              <w:t>9</w:t>
            </w:r>
          </w:p>
        </w:tc>
        <w:tc>
          <w:tcPr>
            <w:tcW w:w="600" w:type="dxa"/>
            <w:tcBorders>
              <w:top w:val="nil"/>
              <w:left w:val="nil"/>
              <w:bottom w:val="nil"/>
              <w:right w:val="nil"/>
            </w:tcBorders>
            <w:tcMar>
              <w:top w:w="-411" w:type="dxa"/>
              <w:left w:w="-411" w:type="dxa"/>
              <w:bottom w:w="-411" w:type="dxa"/>
              <w:right w:w="-411" w:type="dxa"/>
            </w:tcMar>
            <w:vAlign w:val="center"/>
          </w:tcPr>
          <w:p w14:paraId="2DD14FE8"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51F33FF6" w14:textId="77777777" w:rsidR="00142F34" w:rsidRDefault="00353792">
            <w:pPr>
              <w:jc w:val="center"/>
              <w:rPr>
                <w:sz w:val="20"/>
                <w:szCs w:val="20"/>
              </w:rPr>
            </w:pPr>
            <w:r>
              <w:rPr>
                <w:rFonts w:ascii="Calibri" w:eastAsia="Calibri" w:hAnsi="Calibri" w:cs="Calibri"/>
                <w:sz w:val="20"/>
                <w:szCs w:val="20"/>
              </w:rPr>
              <w:t>Salt Point SMCA</w:t>
            </w:r>
          </w:p>
        </w:tc>
        <w:tc>
          <w:tcPr>
            <w:tcW w:w="1185" w:type="dxa"/>
            <w:tcBorders>
              <w:top w:val="nil"/>
              <w:left w:val="nil"/>
              <w:bottom w:val="nil"/>
              <w:right w:val="nil"/>
            </w:tcBorders>
            <w:tcMar>
              <w:top w:w="-411" w:type="dxa"/>
              <w:left w:w="-411" w:type="dxa"/>
              <w:bottom w:w="-411" w:type="dxa"/>
              <w:right w:w="-411" w:type="dxa"/>
            </w:tcMar>
            <w:vAlign w:val="center"/>
          </w:tcPr>
          <w:p w14:paraId="7BE9A18C"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4CE76840" w14:textId="77777777" w:rsidR="00142F34" w:rsidRDefault="00353792">
            <w:pPr>
              <w:jc w:val="center"/>
              <w:rPr>
                <w:sz w:val="20"/>
                <w:szCs w:val="20"/>
              </w:rPr>
            </w:pPr>
            <w:r>
              <w:rPr>
                <w:rFonts w:ascii="Calibri" w:eastAsia="Calibri" w:hAnsi="Calibri" w:cs="Calibri"/>
                <w:sz w:val="20"/>
                <w:szCs w:val="20"/>
              </w:rPr>
              <w:t>-0.476</w:t>
            </w:r>
          </w:p>
        </w:tc>
        <w:tc>
          <w:tcPr>
            <w:tcW w:w="930" w:type="dxa"/>
            <w:tcBorders>
              <w:top w:val="nil"/>
              <w:left w:val="nil"/>
              <w:bottom w:val="nil"/>
              <w:right w:val="nil"/>
            </w:tcBorders>
            <w:tcMar>
              <w:top w:w="-411" w:type="dxa"/>
              <w:left w:w="-411" w:type="dxa"/>
              <w:bottom w:w="-411" w:type="dxa"/>
              <w:right w:w="-411" w:type="dxa"/>
            </w:tcMar>
            <w:vAlign w:val="center"/>
          </w:tcPr>
          <w:p w14:paraId="64974AC5" w14:textId="77777777" w:rsidR="00142F34" w:rsidRDefault="00353792">
            <w:pPr>
              <w:jc w:val="center"/>
              <w:rPr>
                <w:sz w:val="20"/>
                <w:szCs w:val="20"/>
              </w:rPr>
            </w:pPr>
            <w:r>
              <w:rPr>
                <w:rFonts w:ascii="Calibri" w:eastAsia="Calibri" w:hAnsi="Calibri" w:cs="Calibri"/>
                <w:sz w:val="20"/>
                <w:szCs w:val="20"/>
              </w:rPr>
              <w:t>0.317</w:t>
            </w:r>
          </w:p>
        </w:tc>
        <w:tc>
          <w:tcPr>
            <w:tcW w:w="675" w:type="dxa"/>
            <w:tcBorders>
              <w:top w:val="nil"/>
              <w:left w:val="nil"/>
              <w:bottom w:val="nil"/>
              <w:right w:val="nil"/>
            </w:tcBorders>
            <w:tcMar>
              <w:top w:w="-411" w:type="dxa"/>
              <w:left w:w="-411" w:type="dxa"/>
              <w:bottom w:w="-411" w:type="dxa"/>
              <w:right w:w="-411" w:type="dxa"/>
            </w:tcMar>
            <w:vAlign w:val="center"/>
          </w:tcPr>
          <w:p w14:paraId="1B1C5A82" w14:textId="77777777" w:rsidR="00142F34" w:rsidRDefault="00353792">
            <w:pPr>
              <w:jc w:val="center"/>
              <w:rPr>
                <w:sz w:val="20"/>
                <w:szCs w:val="20"/>
              </w:rPr>
            </w:pPr>
            <w:r>
              <w:rPr>
                <w:rFonts w:ascii="Calibri" w:eastAsia="Calibri" w:hAnsi="Calibri" w:cs="Calibri"/>
                <w:sz w:val="20"/>
                <w:szCs w:val="20"/>
              </w:rPr>
              <w:t>0.133</w:t>
            </w:r>
          </w:p>
        </w:tc>
        <w:tc>
          <w:tcPr>
            <w:tcW w:w="495" w:type="dxa"/>
            <w:tcBorders>
              <w:top w:val="nil"/>
              <w:left w:val="nil"/>
              <w:bottom w:val="nil"/>
              <w:right w:val="nil"/>
            </w:tcBorders>
            <w:tcMar>
              <w:top w:w="-411" w:type="dxa"/>
              <w:left w:w="-411" w:type="dxa"/>
              <w:bottom w:w="-411" w:type="dxa"/>
              <w:right w:w="-411" w:type="dxa"/>
            </w:tcMar>
            <w:vAlign w:val="center"/>
          </w:tcPr>
          <w:p w14:paraId="29C8F921" w14:textId="77777777" w:rsidR="00142F34" w:rsidRDefault="00353792">
            <w:pPr>
              <w:jc w:val="center"/>
              <w:rPr>
                <w:sz w:val="20"/>
                <w:szCs w:val="20"/>
              </w:rPr>
            </w:pPr>
            <w:r>
              <w:rPr>
                <w:rFonts w:ascii="Calibri" w:eastAsia="Calibri" w:hAnsi="Calibri" w:cs="Calibri"/>
                <w:sz w:val="20"/>
                <w:szCs w:val="20"/>
              </w:rPr>
              <w:t>-1.098</w:t>
            </w:r>
          </w:p>
        </w:tc>
        <w:tc>
          <w:tcPr>
            <w:tcW w:w="795" w:type="dxa"/>
            <w:tcBorders>
              <w:top w:val="nil"/>
              <w:left w:val="nil"/>
              <w:bottom w:val="nil"/>
              <w:right w:val="nil"/>
            </w:tcBorders>
            <w:tcMar>
              <w:top w:w="-411" w:type="dxa"/>
              <w:left w:w="-411" w:type="dxa"/>
              <w:bottom w:w="-411" w:type="dxa"/>
              <w:right w:w="-411" w:type="dxa"/>
            </w:tcMar>
            <w:vAlign w:val="center"/>
          </w:tcPr>
          <w:p w14:paraId="1E0A40E8" w14:textId="77777777" w:rsidR="00142F34" w:rsidRDefault="00353792">
            <w:pPr>
              <w:jc w:val="center"/>
              <w:rPr>
                <w:sz w:val="20"/>
                <w:szCs w:val="20"/>
              </w:rPr>
            </w:pPr>
            <w:r>
              <w:rPr>
                <w:rFonts w:ascii="Calibri" w:eastAsia="Calibri" w:hAnsi="Calibri" w:cs="Calibri"/>
                <w:sz w:val="20"/>
                <w:szCs w:val="20"/>
              </w:rPr>
              <w:t>0.145</w:t>
            </w:r>
          </w:p>
        </w:tc>
        <w:tc>
          <w:tcPr>
            <w:tcW w:w="660" w:type="dxa"/>
            <w:tcBorders>
              <w:top w:val="nil"/>
              <w:left w:val="nil"/>
              <w:bottom w:val="nil"/>
              <w:right w:val="nil"/>
            </w:tcBorders>
            <w:tcMar>
              <w:top w:w="-411" w:type="dxa"/>
              <w:left w:w="-411" w:type="dxa"/>
              <w:bottom w:w="-411" w:type="dxa"/>
              <w:right w:w="-411" w:type="dxa"/>
            </w:tcMar>
            <w:vAlign w:val="center"/>
          </w:tcPr>
          <w:p w14:paraId="0A68B690"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E306137"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10E6FF1" w14:textId="77777777" w:rsidR="00142F34" w:rsidRDefault="00353792">
            <w:pPr>
              <w:jc w:val="center"/>
              <w:rPr>
                <w:sz w:val="20"/>
                <w:szCs w:val="20"/>
              </w:rPr>
            </w:pPr>
            <w:r>
              <w:rPr>
                <w:rFonts w:ascii="Calibri" w:eastAsia="Calibri" w:hAnsi="Calibri" w:cs="Calibri"/>
                <w:sz w:val="20"/>
                <w:szCs w:val="20"/>
              </w:rPr>
              <w:t>Kelp forest (2011)</w:t>
            </w:r>
          </w:p>
        </w:tc>
      </w:tr>
      <w:tr w:rsidR="00142F34" w14:paraId="3A82922F"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0F6CC0C" w14:textId="77777777" w:rsidR="00142F34" w:rsidRDefault="00353792">
            <w:pPr>
              <w:jc w:val="center"/>
              <w:rPr>
                <w:sz w:val="20"/>
                <w:szCs w:val="20"/>
              </w:rPr>
            </w:pPr>
            <w:r>
              <w:rPr>
                <w:rFonts w:ascii="Calibri" w:eastAsia="Calibri" w:hAnsi="Calibri" w:cs="Calibri"/>
                <w:sz w:val="20"/>
                <w:szCs w:val="20"/>
              </w:rPr>
              <w:t>9</w:t>
            </w:r>
          </w:p>
        </w:tc>
        <w:tc>
          <w:tcPr>
            <w:tcW w:w="600" w:type="dxa"/>
            <w:tcBorders>
              <w:top w:val="nil"/>
              <w:left w:val="nil"/>
              <w:bottom w:val="nil"/>
              <w:right w:val="nil"/>
            </w:tcBorders>
            <w:tcMar>
              <w:top w:w="-411" w:type="dxa"/>
              <w:left w:w="-411" w:type="dxa"/>
              <w:bottom w:w="-411" w:type="dxa"/>
              <w:right w:w="-411" w:type="dxa"/>
            </w:tcMar>
            <w:vAlign w:val="center"/>
          </w:tcPr>
          <w:p w14:paraId="76FEC6FE"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2724E7ED" w14:textId="77777777" w:rsidR="00142F34" w:rsidRDefault="00353792">
            <w:pPr>
              <w:jc w:val="center"/>
              <w:rPr>
                <w:sz w:val="20"/>
                <w:szCs w:val="20"/>
              </w:rPr>
            </w:pPr>
            <w:r>
              <w:rPr>
                <w:rFonts w:ascii="Calibri" w:eastAsia="Calibri" w:hAnsi="Calibri" w:cs="Calibri"/>
                <w:sz w:val="20"/>
                <w:szCs w:val="20"/>
              </w:rPr>
              <w:t>Salt Point SMCA</w:t>
            </w:r>
          </w:p>
        </w:tc>
        <w:tc>
          <w:tcPr>
            <w:tcW w:w="1185" w:type="dxa"/>
            <w:tcBorders>
              <w:top w:val="nil"/>
              <w:left w:val="nil"/>
              <w:bottom w:val="nil"/>
              <w:right w:val="nil"/>
            </w:tcBorders>
            <w:tcMar>
              <w:top w:w="-411" w:type="dxa"/>
              <w:left w:w="-411" w:type="dxa"/>
              <w:bottom w:w="-411" w:type="dxa"/>
              <w:right w:w="-411" w:type="dxa"/>
            </w:tcMar>
            <w:vAlign w:val="center"/>
          </w:tcPr>
          <w:p w14:paraId="4DE226EB"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77FBEB92" w14:textId="77777777" w:rsidR="00142F34" w:rsidRDefault="00353792">
            <w:pPr>
              <w:jc w:val="center"/>
              <w:rPr>
                <w:sz w:val="20"/>
                <w:szCs w:val="20"/>
              </w:rPr>
            </w:pPr>
            <w:r>
              <w:rPr>
                <w:rFonts w:ascii="Calibri" w:eastAsia="Calibri" w:hAnsi="Calibri" w:cs="Calibri"/>
                <w:sz w:val="20"/>
                <w:szCs w:val="20"/>
              </w:rPr>
              <w:t>0.232</w:t>
            </w:r>
          </w:p>
        </w:tc>
        <w:tc>
          <w:tcPr>
            <w:tcW w:w="930" w:type="dxa"/>
            <w:tcBorders>
              <w:top w:val="nil"/>
              <w:left w:val="nil"/>
              <w:bottom w:val="nil"/>
              <w:right w:val="nil"/>
            </w:tcBorders>
            <w:tcMar>
              <w:top w:w="-411" w:type="dxa"/>
              <w:left w:w="-411" w:type="dxa"/>
              <w:bottom w:w="-411" w:type="dxa"/>
              <w:right w:w="-411" w:type="dxa"/>
            </w:tcMar>
            <w:vAlign w:val="center"/>
          </w:tcPr>
          <w:p w14:paraId="168936F4" w14:textId="77777777" w:rsidR="00142F34" w:rsidRDefault="00353792">
            <w:pPr>
              <w:jc w:val="center"/>
              <w:rPr>
                <w:sz w:val="20"/>
                <w:szCs w:val="20"/>
              </w:rPr>
            </w:pPr>
            <w:r>
              <w:rPr>
                <w:rFonts w:ascii="Calibri" w:eastAsia="Calibri" w:hAnsi="Calibri" w:cs="Calibri"/>
                <w:sz w:val="20"/>
                <w:szCs w:val="20"/>
              </w:rPr>
              <w:t>0.022</w:t>
            </w:r>
          </w:p>
        </w:tc>
        <w:tc>
          <w:tcPr>
            <w:tcW w:w="675" w:type="dxa"/>
            <w:tcBorders>
              <w:top w:val="nil"/>
              <w:left w:val="nil"/>
              <w:bottom w:val="nil"/>
              <w:right w:val="nil"/>
            </w:tcBorders>
            <w:tcMar>
              <w:top w:w="-411" w:type="dxa"/>
              <w:left w:w="-411" w:type="dxa"/>
              <w:bottom w:w="-411" w:type="dxa"/>
              <w:right w:w="-411" w:type="dxa"/>
            </w:tcMar>
            <w:vAlign w:val="center"/>
          </w:tcPr>
          <w:p w14:paraId="290DEC4F"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162F58FC" w14:textId="77777777" w:rsidR="00142F34" w:rsidRDefault="00353792">
            <w:pPr>
              <w:jc w:val="center"/>
              <w:rPr>
                <w:sz w:val="20"/>
                <w:szCs w:val="20"/>
              </w:rPr>
            </w:pPr>
            <w:r>
              <w:rPr>
                <w:rFonts w:ascii="Calibri" w:eastAsia="Calibri" w:hAnsi="Calibri" w:cs="Calibri"/>
                <w:sz w:val="20"/>
                <w:szCs w:val="20"/>
              </w:rPr>
              <w:t>0.189</w:t>
            </w:r>
          </w:p>
        </w:tc>
        <w:tc>
          <w:tcPr>
            <w:tcW w:w="795" w:type="dxa"/>
            <w:tcBorders>
              <w:top w:val="nil"/>
              <w:left w:val="nil"/>
              <w:bottom w:val="nil"/>
              <w:right w:val="nil"/>
            </w:tcBorders>
            <w:tcMar>
              <w:top w:w="-411" w:type="dxa"/>
              <w:left w:w="-411" w:type="dxa"/>
              <w:bottom w:w="-411" w:type="dxa"/>
              <w:right w:w="-411" w:type="dxa"/>
            </w:tcMar>
            <w:vAlign w:val="center"/>
          </w:tcPr>
          <w:p w14:paraId="31757D8F" w14:textId="77777777" w:rsidR="00142F34" w:rsidRDefault="00353792">
            <w:pPr>
              <w:jc w:val="center"/>
              <w:rPr>
                <w:sz w:val="20"/>
                <w:szCs w:val="20"/>
              </w:rPr>
            </w:pPr>
            <w:r>
              <w:rPr>
                <w:rFonts w:ascii="Calibri" w:eastAsia="Calibri" w:hAnsi="Calibri" w:cs="Calibri"/>
                <w:sz w:val="20"/>
                <w:szCs w:val="20"/>
              </w:rPr>
              <w:t>0.276</w:t>
            </w:r>
          </w:p>
        </w:tc>
        <w:tc>
          <w:tcPr>
            <w:tcW w:w="660" w:type="dxa"/>
            <w:tcBorders>
              <w:top w:val="nil"/>
              <w:left w:val="nil"/>
              <w:bottom w:val="nil"/>
              <w:right w:val="nil"/>
            </w:tcBorders>
            <w:tcMar>
              <w:top w:w="-411" w:type="dxa"/>
              <w:left w:w="-411" w:type="dxa"/>
              <w:bottom w:w="-411" w:type="dxa"/>
              <w:right w:w="-411" w:type="dxa"/>
            </w:tcMar>
            <w:vAlign w:val="center"/>
          </w:tcPr>
          <w:p w14:paraId="035EB1C4"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2D6655F"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5FBDE0E" w14:textId="77777777" w:rsidR="00142F34" w:rsidRDefault="00353792">
            <w:pPr>
              <w:jc w:val="center"/>
              <w:rPr>
                <w:sz w:val="20"/>
                <w:szCs w:val="20"/>
              </w:rPr>
            </w:pPr>
            <w:r>
              <w:rPr>
                <w:rFonts w:ascii="Calibri" w:eastAsia="Calibri" w:hAnsi="Calibri" w:cs="Calibri"/>
                <w:sz w:val="20"/>
                <w:szCs w:val="20"/>
              </w:rPr>
              <w:t>Kelp forest (2011)</w:t>
            </w:r>
          </w:p>
        </w:tc>
      </w:tr>
      <w:tr w:rsidR="00142F34" w14:paraId="5FA0AF2B"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E2ED969" w14:textId="77777777" w:rsidR="00142F34" w:rsidRDefault="00353792">
            <w:pPr>
              <w:jc w:val="center"/>
              <w:rPr>
                <w:sz w:val="20"/>
                <w:szCs w:val="20"/>
              </w:rPr>
            </w:pPr>
            <w:r>
              <w:rPr>
                <w:rFonts w:ascii="Calibri" w:eastAsia="Calibri" w:hAnsi="Calibri" w:cs="Calibri"/>
                <w:sz w:val="20"/>
                <w:szCs w:val="20"/>
              </w:rPr>
              <w:t>10</w:t>
            </w:r>
          </w:p>
        </w:tc>
        <w:tc>
          <w:tcPr>
            <w:tcW w:w="600" w:type="dxa"/>
            <w:tcBorders>
              <w:top w:val="nil"/>
              <w:left w:val="nil"/>
              <w:bottom w:val="nil"/>
              <w:right w:val="nil"/>
            </w:tcBorders>
            <w:tcMar>
              <w:top w:w="-411" w:type="dxa"/>
              <w:left w:w="-411" w:type="dxa"/>
              <w:bottom w:w="-411" w:type="dxa"/>
              <w:right w:w="-411" w:type="dxa"/>
            </w:tcMar>
            <w:vAlign w:val="center"/>
          </w:tcPr>
          <w:p w14:paraId="26575DCC"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00B62DFC" w14:textId="77777777" w:rsidR="00142F34" w:rsidRDefault="00353792">
            <w:pPr>
              <w:jc w:val="center"/>
              <w:rPr>
                <w:sz w:val="20"/>
                <w:szCs w:val="20"/>
              </w:rPr>
            </w:pPr>
            <w:r>
              <w:rPr>
                <w:rFonts w:ascii="Calibri" w:eastAsia="Calibri" w:hAnsi="Calibri" w:cs="Calibri"/>
                <w:sz w:val="20"/>
                <w:szCs w:val="20"/>
              </w:rPr>
              <w:t>Saunders Reef SMCA</w:t>
            </w:r>
          </w:p>
        </w:tc>
        <w:tc>
          <w:tcPr>
            <w:tcW w:w="1185" w:type="dxa"/>
            <w:tcBorders>
              <w:top w:val="nil"/>
              <w:left w:val="nil"/>
              <w:bottom w:val="nil"/>
              <w:right w:val="nil"/>
            </w:tcBorders>
            <w:tcMar>
              <w:top w:w="-411" w:type="dxa"/>
              <w:left w:w="-411" w:type="dxa"/>
              <w:bottom w:w="-411" w:type="dxa"/>
              <w:right w:w="-411" w:type="dxa"/>
            </w:tcMar>
            <w:vAlign w:val="center"/>
          </w:tcPr>
          <w:p w14:paraId="680ECBF9"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1AB40ED7" w14:textId="77777777" w:rsidR="00142F34" w:rsidRDefault="00353792">
            <w:pPr>
              <w:jc w:val="center"/>
              <w:rPr>
                <w:sz w:val="20"/>
                <w:szCs w:val="20"/>
              </w:rPr>
            </w:pPr>
            <w:r>
              <w:rPr>
                <w:rFonts w:ascii="Calibri" w:eastAsia="Calibri" w:hAnsi="Calibri" w:cs="Calibri"/>
                <w:sz w:val="20"/>
                <w:szCs w:val="20"/>
              </w:rPr>
              <w:t>0.026</w:t>
            </w:r>
          </w:p>
        </w:tc>
        <w:tc>
          <w:tcPr>
            <w:tcW w:w="930" w:type="dxa"/>
            <w:tcBorders>
              <w:top w:val="nil"/>
              <w:left w:val="nil"/>
              <w:bottom w:val="nil"/>
              <w:right w:val="nil"/>
            </w:tcBorders>
            <w:tcMar>
              <w:top w:w="-411" w:type="dxa"/>
              <w:left w:w="-411" w:type="dxa"/>
              <w:bottom w:w="-411" w:type="dxa"/>
              <w:right w:w="-411" w:type="dxa"/>
            </w:tcMar>
            <w:vAlign w:val="center"/>
          </w:tcPr>
          <w:p w14:paraId="08AA04F5" w14:textId="77777777" w:rsidR="00142F34" w:rsidRDefault="00353792">
            <w:pPr>
              <w:jc w:val="center"/>
              <w:rPr>
                <w:sz w:val="20"/>
                <w:szCs w:val="20"/>
              </w:rPr>
            </w:pPr>
            <w:r>
              <w:rPr>
                <w:rFonts w:ascii="Calibri" w:eastAsia="Calibri" w:hAnsi="Calibri" w:cs="Calibri"/>
                <w:sz w:val="20"/>
                <w:szCs w:val="20"/>
              </w:rPr>
              <w:t>0.848</w:t>
            </w:r>
          </w:p>
        </w:tc>
        <w:tc>
          <w:tcPr>
            <w:tcW w:w="675" w:type="dxa"/>
            <w:tcBorders>
              <w:top w:val="nil"/>
              <w:left w:val="nil"/>
              <w:bottom w:val="nil"/>
              <w:right w:val="nil"/>
            </w:tcBorders>
            <w:tcMar>
              <w:top w:w="-411" w:type="dxa"/>
              <w:left w:w="-411" w:type="dxa"/>
              <w:bottom w:w="-411" w:type="dxa"/>
              <w:right w:w="-411" w:type="dxa"/>
            </w:tcMar>
            <w:vAlign w:val="center"/>
          </w:tcPr>
          <w:p w14:paraId="7D8CDCFA" w14:textId="77777777" w:rsidR="00142F34" w:rsidRDefault="00353792">
            <w:pPr>
              <w:jc w:val="center"/>
              <w:rPr>
                <w:sz w:val="20"/>
                <w:szCs w:val="20"/>
              </w:rPr>
            </w:pPr>
            <w:r>
              <w:rPr>
                <w:rFonts w:ascii="Calibri" w:eastAsia="Calibri" w:hAnsi="Calibri" w:cs="Calibri"/>
                <w:sz w:val="20"/>
                <w:szCs w:val="20"/>
              </w:rPr>
              <w:t>0.976</w:t>
            </w:r>
          </w:p>
        </w:tc>
        <w:tc>
          <w:tcPr>
            <w:tcW w:w="495" w:type="dxa"/>
            <w:tcBorders>
              <w:top w:val="nil"/>
              <w:left w:val="nil"/>
              <w:bottom w:val="nil"/>
              <w:right w:val="nil"/>
            </w:tcBorders>
            <w:tcMar>
              <w:top w:w="-411" w:type="dxa"/>
              <w:left w:w="-411" w:type="dxa"/>
              <w:bottom w:w="-411" w:type="dxa"/>
              <w:right w:w="-411" w:type="dxa"/>
            </w:tcMar>
            <w:vAlign w:val="center"/>
          </w:tcPr>
          <w:p w14:paraId="200668F2" w14:textId="77777777" w:rsidR="00142F34" w:rsidRDefault="00353792">
            <w:pPr>
              <w:jc w:val="center"/>
              <w:rPr>
                <w:sz w:val="20"/>
                <w:szCs w:val="20"/>
              </w:rPr>
            </w:pPr>
            <w:r>
              <w:rPr>
                <w:rFonts w:ascii="Calibri" w:eastAsia="Calibri" w:hAnsi="Calibri" w:cs="Calibri"/>
                <w:sz w:val="20"/>
                <w:szCs w:val="20"/>
              </w:rPr>
              <w:t>-1.637</w:t>
            </w:r>
          </w:p>
        </w:tc>
        <w:tc>
          <w:tcPr>
            <w:tcW w:w="795" w:type="dxa"/>
            <w:tcBorders>
              <w:top w:val="nil"/>
              <w:left w:val="nil"/>
              <w:bottom w:val="nil"/>
              <w:right w:val="nil"/>
            </w:tcBorders>
            <w:tcMar>
              <w:top w:w="-411" w:type="dxa"/>
              <w:left w:w="-411" w:type="dxa"/>
              <w:bottom w:w="-411" w:type="dxa"/>
              <w:right w:w="-411" w:type="dxa"/>
            </w:tcMar>
            <w:vAlign w:val="center"/>
          </w:tcPr>
          <w:p w14:paraId="30F4C4A3" w14:textId="77777777" w:rsidR="00142F34" w:rsidRDefault="00353792">
            <w:pPr>
              <w:jc w:val="center"/>
              <w:rPr>
                <w:sz w:val="20"/>
                <w:szCs w:val="20"/>
              </w:rPr>
            </w:pPr>
            <w:r>
              <w:rPr>
                <w:rFonts w:ascii="Calibri" w:eastAsia="Calibri" w:hAnsi="Calibri" w:cs="Calibri"/>
                <w:sz w:val="20"/>
                <w:szCs w:val="20"/>
              </w:rPr>
              <w:t>1.689</w:t>
            </w:r>
          </w:p>
        </w:tc>
        <w:tc>
          <w:tcPr>
            <w:tcW w:w="660" w:type="dxa"/>
            <w:tcBorders>
              <w:top w:val="nil"/>
              <w:left w:val="nil"/>
              <w:bottom w:val="nil"/>
              <w:right w:val="nil"/>
            </w:tcBorders>
            <w:tcMar>
              <w:top w:w="-411" w:type="dxa"/>
              <w:left w:w="-411" w:type="dxa"/>
              <w:bottom w:w="-411" w:type="dxa"/>
              <w:right w:w="-411" w:type="dxa"/>
            </w:tcMar>
            <w:vAlign w:val="center"/>
          </w:tcPr>
          <w:p w14:paraId="392867F3"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E289ABC"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6C506BF" w14:textId="77777777" w:rsidR="00142F34" w:rsidRDefault="00353792">
            <w:pPr>
              <w:jc w:val="center"/>
              <w:rPr>
                <w:sz w:val="20"/>
                <w:szCs w:val="20"/>
              </w:rPr>
            </w:pPr>
            <w:r>
              <w:rPr>
                <w:rFonts w:ascii="Calibri" w:eastAsia="Calibri" w:hAnsi="Calibri" w:cs="Calibri"/>
                <w:sz w:val="20"/>
                <w:szCs w:val="20"/>
              </w:rPr>
              <w:t>Kelp forest (2020)</w:t>
            </w:r>
          </w:p>
        </w:tc>
      </w:tr>
      <w:tr w:rsidR="00142F34" w14:paraId="2BD89DAD"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26CE009" w14:textId="77777777" w:rsidR="00142F34" w:rsidRDefault="00353792">
            <w:pPr>
              <w:jc w:val="center"/>
              <w:rPr>
                <w:sz w:val="20"/>
                <w:szCs w:val="20"/>
              </w:rPr>
            </w:pPr>
            <w:r>
              <w:rPr>
                <w:rFonts w:ascii="Calibri" w:eastAsia="Calibri" w:hAnsi="Calibri" w:cs="Calibri"/>
                <w:sz w:val="20"/>
                <w:szCs w:val="20"/>
              </w:rPr>
              <w:t>10</w:t>
            </w:r>
          </w:p>
        </w:tc>
        <w:tc>
          <w:tcPr>
            <w:tcW w:w="600" w:type="dxa"/>
            <w:tcBorders>
              <w:top w:val="nil"/>
              <w:left w:val="nil"/>
              <w:bottom w:val="nil"/>
              <w:right w:val="nil"/>
            </w:tcBorders>
            <w:tcMar>
              <w:top w:w="-411" w:type="dxa"/>
              <w:left w:w="-411" w:type="dxa"/>
              <w:bottom w:w="-411" w:type="dxa"/>
              <w:right w:w="-411" w:type="dxa"/>
            </w:tcMar>
            <w:vAlign w:val="center"/>
          </w:tcPr>
          <w:p w14:paraId="15DB83D3"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215D053A" w14:textId="77777777" w:rsidR="00142F34" w:rsidRDefault="00353792">
            <w:pPr>
              <w:jc w:val="center"/>
              <w:rPr>
                <w:sz w:val="20"/>
                <w:szCs w:val="20"/>
              </w:rPr>
            </w:pPr>
            <w:r>
              <w:rPr>
                <w:rFonts w:ascii="Calibri" w:eastAsia="Calibri" w:hAnsi="Calibri" w:cs="Calibri"/>
                <w:sz w:val="20"/>
                <w:szCs w:val="20"/>
              </w:rPr>
              <w:t>Saunders Reef SMCA</w:t>
            </w:r>
          </w:p>
        </w:tc>
        <w:tc>
          <w:tcPr>
            <w:tcW w:w="1185" w:type="dxa"/>
            <w:tcBorders>
              <w:top w:val="nil"/>
              <w:left w:val="nil"/>
              <w:bottom w:val="nil"/>
              <w:right w:val="nil"/>
            </w:tcBorders>
            <w:tcMar>
              <w:top w:w="-411" w:type="dxa"/>
              <w:left w:w="-411" w:type="dxa"/>
              <w:bottom w:w="-411" w:type="dxa"/>
              <w:right w:w="-411" w:type="dxa"/>
            </w:tcMar>
            <w:vAlign w:val="center"/>
          </w:tcPr>
          <w:p w14:paraId="089E582B"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3DA911C8" w14:textId="77777777" w:rsidR="00142F34" w:rsidRDefault="00353792">
            <w:pPr>
              <w:jc w:val="center"/>
              <w:rPr>
                <w:sz w:val="20"/>
                <w:szCs w:val="20"/>
              </w:rPr>
            </w:pPr>
            <w:r>
              <w:rPr>
                <w:rFonts w:ascii="Calibri" w:eastAsia="Calibri" w:hAnsi="Calibri" w:cs="Calibri"/>
                <w:sz w:val="20"/>
                <w:szCs w:val="20"/>
              </w:rPr>
              <w:t>-0.719</w:t>
            </w:r>
          </w:p>
        </w:tc>
        <w:tc>
          <w:tcPr>
            <w:tcW w:w="930" w:type="dxa"/>
            <w:tcBorders>
              <w:top w:val="nil"/>
              <w:left w:val="nil"/>
              <w:bottom w:val="nil"/>
              <w:right w:val="nil"/>
            </w:tcBorders>
            <w:tcMar>
              <w:top w:w="-411" w:type="dxa"/>
              <w:left w:w="-411" w:type="dxa"/>
              <w:bottom w:w="-411" w:type="dxa"/>
              <w:right w:w="-411" w:type="dxa"/>
            </w:tcMar>
            <w:vAlign w:val="center"/>
          </w:tcPr>
          <w:p w14:paraId="1A1C0D49" w14:textId="77777777" w:rsidR="00142F34" w:rsidRDefault="00353792">
            <w:pPr>
              <w:jc w:val="center"/>
              <w:rPr>
                <w:sz w:val="20"/>
                <w:szCs w:val="20"/>
              </w:rPr>
            </w:pPr>
            <w:r>
              <w:rPr>
                <w:rFonts w:ascii="Calibri" w:eastAsia="Calibri" w:hAnsi="Calibri" w:cs="Calibri"/>
                <w:sz w:val="20"/>
                <w:szCs w:val="20"/>
              </w:rPr>
              <w:t>0.039</w:t>
            </w:r>
          </w:p>
        </w:tc>
        <w:tc>
          <w:tcPr>
            <w:tcW w:w="675" w:type="dxa"/>
            <w:tcBorders>
              <w:top w:val="nil"/>
              <w:left w:val="nil"/>
              <w:bottom w:val="nil"/>
              <w:right w:val="nil"/>
            </w:tcBorders>
            <w:tcMar>
              <w:top w:w="-411" w:type="dxa"/>
              <w:left w:w="-411" w:type="dxa"/>
              <w:bottom w:w="-411" w:type="dxa"/>
              <w:right w:w="-411" w:type="dxa"/>
            </w:tcMar>
            <w:vAlign w:val="center"/>
          </w:tcPr>
          <w:p w14:paraId="41366503"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5ECE0678" w14:textId="77777777" w:rsidR="00142F34" w:rsidRDefault="00353792">
            <w:pPr>
              <w:jc w:val="center"/>
              <w:rPr>
                <w:sz w:val="20"/>
                <w:szCs w:val="20"/>
              </w:rPr>
            </w:pPr>
            <w:r>
              <w:rPr>
                <w:rFonts w:ascii="Calibri" w:eastAsia="Calibri" w:hAnsi="Calibri" w:cs="Calibri"/>
                <w:sz w:val="20"/>
                <w:szCs w:val="20"/>
              </w:rPr>
              <w:t>-0.797</w:t>
            </w:r>
          </w:p>
        </w:tc>
        <w:tc>
          <w:tcPr>
            <w:tcW w:w="795" w:type="dxa"/>
            <w:tcBorders>
              <w:top w:val="nil"/>
              <w:left w:val="nil"/>
              <w:bottom w:val="nil"/>
              <w:right w:val="nil"/>
            </w:tcBorders>
            <w:tcMar>
              <w:top w:w="-411" w:type="dxa"/>
              <w:left w:w="-411" w:type="dxa"/>
              <w:bottom w:w="-411" w:type="dxa"/>
              <w:right w:w="-411" w:type="dxa"/>
            </w:tcMar>
            <w:vAlign w:val="center"/>
          </w:tcPr>
          <w:p w14:paraId="20DB1664" w14:textId="77777777" w:rsidR="00142F34" w:rsidRDefault="00353792">
            <w:pPr>
              <w:jc w:val="center"/>
              <w:rPr>
                <w:sz w:val="20"/>
                <w:szCs w:val="20"/>
              </w:rPr>
            </w:pPr>
            <w:r>
              <w:rPr>
                <w:rFonts w:ascii="Calibri" w:eastAsia="Calibri" w:hAnsi="Calibri" w:cs="Calibri"/>
                <w:sz w:val="20"/>
                <w:szCs w:val="20"/>
              </w:rPr>
              <w:t>-0.642</w:t>
            </w:r>
          </w:p>
        </w:tc>
        <w:tc>
          <w:tcPr>
            <w:tcW w:w="660" w:type="dxa"/>
            <w:tcBorders>
              <w:top w:val="nil"/>
              <w:left w:val="nil"/>
              <w:bottom w:val="nil"/>
              <w:right w:val="nil"/>
            </w:tcBorders>
            <w:tcMar>
              <w:top w:w="-411" w:type="dxa"/>
              <w:left w:w="-411" w:type="dxa"/>
              <w:bottom w:w="-411" w:type="dxa"/>
              <w:right w:w="-411" w:type="dxa"/>
            </w:tcMar>
            <w:vAlign w:val="center"/>
          </w:tcPr>
          <w:p w14:paraId="0FF6CA48"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09BAD85E"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600B4811" w14:textId="77777777" w:rsidR="00142F34" w:rsidRDefault="00353792">
            <w:pPr>
              <w:jc w:val="center"/>
              <w:rPr>
                <w:sz w:val="20"/>
                <w:szCs w:val="20"/>
              </w:rPr>
            </w:pPr>
            <w:r>
              <w:rPr>
                <w:rFonts w:ascii="Calibri" w:eastAsia="Calibri" w:hAnsi="Calibri" w:cs="Calibri"/>
                <w:sz w:val="20"/>
                <w:szCs w:val="20"/>
              </w:rPr>
              <w:t>Kelp forest (2020)</w:t>
            </w:r>
          </w:p>
        </w:tc>
      </w:tr>
      <w:tr w:rsidR="00142F34" w14:paraId="632F495C"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025C619" w14:textId="77777777" w:rsidR="00142F34" w:rsidRDefault="00353792">
            <w:pPr>
              <w:jc w:val="center"/>
              <w:rPr>
                <w:sz w:val="20"/>
                <w:szCs w:val="20"/>
              </w:rPr>
            </w:pPr>
            <w:r>
              <w:rPr>
                <w:rFonts w:ascii="Calibri" w:eastAsia="Calibri" w:hAnsi="Calibri" w:cs="Calibri"/>
                <w:sz w:val="20"/>
                <w:szCs w:val="20"/>
              </w:rPr>
              <w:t>11</w:t>
            </w:r>
          </w:p>
        </w:tc>
        <w:tc>
          <w:tcPr>
            <w:tcW w:w="600" w:type="dxa"/>
            <w:tcBorders>
              <w:top w:val="nil"/>
              <w:left w:val="nil"/>
              <w:bottom w:val="nil"/>
              <w:right w:val="nil"/>
            </w:tcBorders>
            <w:tcMar>
              <w:top w:w="-411" w:type="dxa"/>
              <w:left w:w="-411" w:type="dxa"/>
              <w:bottom w:w="-411" w:type="dxa"/>
              <w:right w:w="-411" w:type="dxa"/>
            </w:tcMar>
            <w:vAlign w:val="center"/>
          </w:tcPr>
          <w:p w14:paraId="342D752A"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4EF49C0E" w14:textId="77777777" w:rsidR="00142F34" w:rsidRDefault="00353792">
            <w:pPr>
              <w:jc w:val="center"/>
              <w:rPr>
                <w:sz w:val="20"/>
                <w:szCs w:val="20"/>
              </w:rPr>
            </w:pPr>
            <w:r>
              <w:rPr>
                <w:rFonts w:ascii="Calibri" w:eastAsia="Calibri" w:hAnsi="Calibri" w:cs="Calibri"/>
                <w:sz w:val="20"/>
                <w:szCs w:val="20"/>
              </w:rPr>
              <w:t>Bodega Head SMR</w:t>
            </w:r>
          </w:p>
        </w:tc>
        <w:tc>
          <w:tcPr>
            <w:tcW w:w="1185" w:type="dxa"/>
            <w:tcBorders>
              <w:top w:val="nil"/>
              <w:left w:val="nil"/>
              <w:bottom w:val="nil"/>
              <w:right w:val="nil"/>
            </w:tcBorders>
            <w:tcMar>
              <w:top w:w="-411" w:type="dxa"/>
              <w:left w:w="-411" w:type="dxa"/>
              <w:bottom w:w="-411" w:type="dxa"/>
              <w:right w:w="-411" w:type="dxa"/>
            </w:tcMar>
            <w:vAlign w:val="center"/>
          </w:tcPr>
          <w:p w14:paraId="1913B016"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2356FE28" w14:textId="77777777" w:rsidR="00142F34" w:rsidRDefault="00353792">
            <w:pPr>
              <w:jc w:val="center"/>
              <w:rPr>
                <w:sz w:val="20"/>
                <w:szCs w:val="20"/>
              </w:rPr>
            </w:pPr>
            <w:r>
              <w:rPr>
                <w:rFonts w:ascii="Calibri" w:eastAsia="Calibri" w:hAnsi="Calibri" w:cs="Calibri"/>
                <w:sz w:val="20"/>
                <w:szCs w:val="20"/>
              </w:rPr>
              <w:t>0.222</w:t>
            </w:r>
          </w:p>
        </w:tc>
        <w:tc>
          <w:tcPr>
            <w:tcW w:w="930" w:type="dxa"/>
            <w:tcBorders>
              <w:top w:val="nil"/>
              <w:left w:val="nil"/>
              <w:bottom w:val="nil"/>
              <w:right w:val="nil"/>
            </w:tcBorders>
            <w:tcMar>
              <w:top w:w="-411" w:type="dxa"/>
              <w:left w:w="-411" w:type="dxa"/>
              <w:bottom w:w="-411" w:type="dxa"/>
              <w:right w:w="-411" w:type="dxa"/>
            </w:tcMar>
            <w:vAlign w:val="center"/>
          </w:tcPr>
          <w:p w14:paraId="5B6106EB" w14:textId="77777777" w:rsidR="00142F34" w:rsidRDefault="00353792">
            <w:pPr>
              <w:jc w:val="center"/>
              <w:rPr>
                <w:sz w:val="20"/>
                <w:szCs w:val="20"/>
              </w:rPr>
            </w:pPr>
            <w:r>
              <w:rPr>
                <w:rFonts w:ascii="Calibri" w:eastAsia="Calibri" w:hAnsi="Calibri" w:cs="Calibri"/>
                <w:sz w:val="20"/>
                <w:szCs w:val="20"/>
              </w:rPr>
              <w:t>0.484</w:t>
            </w:r>
          </w:p>
        </w:tc>
        <w:tc>
          <w:tcPr>
            <w:tcW w:w="675" w:type="dxa"/>
            <w:tcBorders>
              <w:top w:val="nil"/>
              <w:left w:val="nil"/>
              <w:bottom w:val="nil"/>
              <w:right w:val="nil"/>
            </w:tcBorders>
            <w:tcMar>
              <w:top w:w="-411" w:type="dxa"/>
              <w:left w:w="-411" w:type="dxa"/>
              <w:bottom w:w="-411" w:type="dxa"/>
              <w:right w:w="-411" w:type="dxa"/>
            </w:tcMar>
            <w:vAlign w:val="center"/>
          </w:tcPr>
          <w:p w14:paraId="34533CAA" w14:textId="77777777" w:rsidR="00142F34" w:rsidRDefault="00353792">
            <w:pPr>
              <w:jc w:val="center"/>
              <w:rPr>
                <w:sz w:val="20"/>
                <w:szCs w:val="20"/>
              </w:rPr>
            </w:pPr>
            <w:r>
              <w:rPr>
                <w:rFonts w:ascii="Calibri" w:eastAsia="Calibri" w:hAnsi="Calibri" w:cs="Calibri"/>
                <w:sz w:val="20"/>
                <w:szCs w:val="20"/>
              </w:rPr>
              <w:t>0.647</w:t>
            </w:r>
          </w:p>
        </w:tc>
        <w:tc>
          <w:tcPr>
            <w:tcW w:w="495" w:type="dxa"/>
            <w:tcBorders>
              <w:top w:val="nil"/>
              <w:left w:val="nil"/>
              <w:bottom w:val="nil"/>
              <w:right w:val="nil"/>
            </w:tcBorders>
            <w:tcMar>
              <w:top w:w="-411" w:type="dxa"/>
              <w:left w:w="-411" w:type="dxa"/>
              <w:bottom w:w="-411" w:type="dxa"/>
              <w:right w:w="-411" w:type="dxa"/>
            </w:tcMar>
            <w:vAlign w:val="center"/>
          </w:tcPr>
          <w:p w14:paraId="784B10AF" w14:textId="77777777" w:rsidR="00142F34" w:rsidRDefault="00353792">
            <w:pPr>
              <w:jc w:val="center"/>
              <w:rPr>
                <w:sz w:val="20"/>
                <w:szCs w:val="20"/>
              </w:rPr>
            </w:pPr>
            <w:r>
              <w:rPr>
                <w:rFonts w:ascii="Calibri" w:eastAsia="Calibri" w:hAnsi="Calibri" w:cs="Calibri"/>
                <w:sz w:val="20"/>
                <w:szCs w:val="20"/>
              </w:rPr>
              <w:t>-0.727</w:t>
            </w:r>
          </w:p>
        </w:tc>
        <w:tc>
          <w:tcPr>
            <w:tcW w:w="795" w:type="dxa"/>
            <w:tcBorders>
              <w:top w:val="nil"/>
              <w:left w:val="nil"/>
              <w:bottom w:val="nil"/>
              <w:right w:val="nil"/>
            </w:tcBorders>
            <w:tcMar>
              <w:top w:w="-411" w:type="dxa"/>
              <w:left w:w="-411" w:type="dxa"/>
              <w:bottom w:w="-411" w:type="dxa"/>
              <w:right w:w="-411" w:type="dxa"/>
            </w:tcMar>
            <w:vAlign w:val="center"/>
          </w:tcPr>
          <w:p w14:paraId="72CBFBFD" w14:textId="77777777" w:rsidR="00142F34" w:rsidRDefault="00353792">
            <w:pPr>
              <w:jc w:val="center"/>
              <w:rPr>
                <w:sz w:val="20"/>
                <w:szCs w:val="20"/>
              </w:rPr>
            </w:pPr>
            <w:r>
              <w:rPr>
                <w:rFonts w:ascii="Calibri" w:eastAsia="Calibri" w:hAnsi="Calibri" w:cs="Calibri"/>
                <w:sz w:val="20"/>
                <w:szCs w:val="20"/>
              </w:rPr>
              <w:t>1.171</w:t>
            </w:r>
          </w:p>
        </w:tc>
        <w:tc>
          <w:tcPr>
            <w:tcW w:w="660" w:type="dxa"/>
            <w:tcBorders>
              <w:top w:val="nil"/>
              <w:left w:val="nil"/>
              <w:bottom w:val="nil"/>
              <w:right w:val="nil"/>
            </w:tcBorders>
            <w:tcMar>
              <w:top w:w="-411" w:type="dxa"/>
              <w:left w:w="-411" w:type="dxa"/>
              <w:bottom w:w="-411" w:type="dxa"/>
              <w:right w:w="-411" w:type="dxa"/>
            </w:tcMar>
            <w:vAlign w:val="center"/>
          </w:tcPr>
          <w:p w14:paraId="168F00D7" w14:textId="77777777" w:rsidR="00142F34" w:rsidRDefault="00353792">
            <w:pPr>
              <w:jc w:val="center"/>
              <w:rPr>
                <w:sz w:val="20"/>
                <w:szCs w:val="20"/>
              </w:rPr>
            </w:pPr>
            <w:r>
              <w:rPr>
                <w:rFonts w:ascii="Calibri" w:eastAsia="Calibri" w:hAnsi="Calibri" w:cs="Calibri"/>
                <w:sz w:val="20"/>
                <w:szCs w:val="20"/>
              </w:rPr>
              <w:t>0.396</w:t>
            </w:r>
          </w:p>
        </w:tc>
        <w:tc>
          <w:tcPr>
            <w:tcW w:w="1215" w:type="dxa"/>
            <w:tcBorders>
              <w:top w:val="nil"/>
              <w:left w:val="nil"/>
              <w:bottom w:val="nil"/>
              <w:right w:val="nil"/>
            </w:tcBorders>
            <w:tcMar>
              <w:top w:w="-411" w:type="dxa"/>
              <w:left w:w="-411" w:type="dxa"/>
              <w:bottom w:w="-411" w:type="dxa"/>
              <w:right w:w="-411" w:type="dxa"/>
            </w:tcMar>
            <w:vAlign w:val="center"/>
          </w:tcPr>
          <w:p w14:paraId="071FE930" w14:textId="77777777" w:rsidR="00142F34" w:rsidRDefault="00353792">
            <w:pPr>
              <w:jc w:val="center"/>
              <w:rPr>
                <w:sz w:val="20"/>
                <w:szCs w:val="20"/>
              </w:rPr>
            </w:pPr>
            <w:r>
              <w:rPr>
                <w:rFonts w:ascii="Calibri" w:eastAsia="Calibri" w:hAnsi="Calibri" w:cs="Calibri"/>
                <w:sz w:val="20"/>
                <w:szCs w:val="20"/>
              </w:rPr>
              <w:t>6.253</w:t>
            </w:r>
          </w:p>
        </w:tc>
        <w:tc>
          <w:tcPr>
            <w:tcW w:w="3540" w:type="dxa"/>
            <w:tcBorders>
              <w:top w:val="nil"/>
              <w:left w:val="nil"/>
              <w:bottom w:val="nil"/>
              <w:right w:val="nil"/>
            </w:tcBorders>
            <w:tcMar>
              <w:top w:w="-411" w:type="dxa"/>
              <w:left w:w="-411" w:type="dxa"/>
              <w:bottom w:w="-411" w:type="dxa"/>
              <w:right w:w="-411" w:type="dxa"/>
            </w:tcMar>
            <w:vAlign w:val="center"/>
          </w:tcPr>
          <w:p w14:paraId="6E4188F0" w14:textId="77777777" w:rsidR="00142F34" w:rsidRDefault="00353792">
            <w:pPr>
              <w:jc w:val="center"/>
              <w:rPr>
                <w:sz w:val="20"/>
                <w:szCs w:val="20"/>
              </w:rPr>
            </w:pPr>
            <w:r>
              <w:rPr>
                <w:rFonts w:ascii="Calibri" w:eastAsia="Calibri" w:hAnsi="Calibri" w:cs="Calibri"/>
                <w:sz w:val="20"/>
                <w:szCs w:val="20"/>
              </w:rPr>
              <w:t>Shallow reef (2020), Deep reef (2019)</w:t>
            </w:r>
          </w:p>
        </w:tc>
      </w:tr>
      <w:tr w:rsidR="00142F34" w14:paraId="06FCE12C"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81E3719" w14:textId="77777777" w:rsidR="00142F34" w:rsidRDefault="00353792">
            <w:pPr>
              <w:jc w:val="center"/>
              <w:rPr>
                <w:sz w:val="20"/>
                <w:szCs w:val="20"/>
              </w:rPr>
            </w:pPr>
            <w:r>
              <w:rPr>
                <w:rFonts w:ascii="Calibri" w:eastAsia="Calibri" w:hAnsi="Calibri" w:cs="Calibri"/>
                <w:sz w:val="20"/>
                <w:szCs w:val="20"/>
              </w:rPr>
              <w:t>11</w:t>
            </w:r>
          </w:p>
        </w:tc>
        <w:tc>
          <w:tcPr>
            <w:tcW w:w="600" w:type="dxa"/>
            <w:tcBorders>
              <w:top w:val="nil"/>
              <w:left w:val="nil"/>
              <w:bottom w:val="nil"/>
              <w:right w:val="nil"/>
            </w:tcBorders>
            <w:tcMar>
              <w:top w:w="-411" w:type="dxa"/>
              <w:left w:w="-411" w:type="dxa"/>
              <w:bottom w:w="-411" w:type="dxa"/>
              <w:right w:w="-411" w:type="dxa"/>
            </w:tcMar>
            <w:vAlign w:val="center"/>
          </w:tcPr>
          <w:p w14:paraId="2A348A68"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3CAE86D5" w14:textId="77777777" w:rsidR="00142F34" w:rsidRDefault="00353792">
            <w:pPr>
              <w:jc w:val="center"/>
              <w:rPr>
                <w:sz w:val="20"/>
                <w:szCs w:val="20"/>
              </w:rPr>
            </w:pPr>
            <w:r>
              <w:rPr>
                <w:rFonts w:ascii="Calibri" w:eastAsia="Calibri" w:hAnsi="Calibri" w:cs="Calibri"/>
                <w:sz w:val="20"/>
                <w:szCs w:val="20"/>
              </w:rPr>
              <w:t>Bodega Head SMR</w:t>
            </w:r>
          </w:p>
        </w:tc>
        <w:tc>
          <w:tcPr>
            <w:tcW w:w="1185" w:type="dxa"/>
            <w:tcBorders>
              <w:top w:val="nil"/>
              <w:left w:val="nil"/>
              <w:bottom w:val="nil"/>
              <w:right w:val="nil"/>
            </w:tcBorders>
            <w:tcMar>
              <w:top w:w="-411" w:type="dxa"/>
              <w:left w:w="-411" w:type="dxa"/>
              <w:bottom w:w="-411" w:type="dxa"/>
              <w:right w:w="-411" w:type="dxa"/>
            </w:tcMar>
            <w:vAlign w:val="center"/>
          </w:tcPr>
          <w:p w14:paraId="0E77650F"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156CB576" w14:textId="77777777" w:rsidR="00142F34" w:rsidRDefault="00353792">
            <w:pPr>
              <w:jc w:val="center"/>
              <w:rPr>
                <w:sz w:val="20"/>
                <w:szCs w:val="20"/>
              </w:rPr>
            </w:pPr>
            <w:r>
              <w:rPr>
                <w:rFonts w:ascii="Calibri" w:eastAsia="Calibri" w:hAnsi="Calibri" w:cs="Calibri"/>
                <w:sz w:val="20"/>
                <w:szCs w:val="20"/>
              </w:rPr>
              <w:t>0.478</w:t>
            </w:r>
          </w:p>
        </w:tc>
        <w:tc>
          <w:tcPr>
            <w:tcW w:w="930" w:type="dxa"/>
            <w:tcBorders>
              <w:top w:val="nil"/>
              <w:left w:val="nil"/>
              <w:bottom w:val="nil"/>
              <w:right w:val="nil"/>
            </w:tcBorders>
            <w:tcMar>
              <w:top w:w="-411" w:type="dxa"/>
              <w:left w:w="-411" w:type="dxa"/>
              <w:bottom w:w="-411" w:type="dxa"/>
              <w:right w:w="-411" w:type="dxa"/>
            </w:tcMar>
            <w:vAlign w:val="center"/>
          </w:tcPr>
          <w:p w14:paraId="067A2E83" w14:textId="77777777" w:rsidR="00142F34" w:rsidRDefault="00353792">
            <w:pPr>
              <w:jc w:val="center"/>
              <w:rPr>
                <w:sz w:val="20"/>
                <w:szCs w:val="20"/>
              </w:rPr>
            </w:pPr>
            <w:r>
              <w:rPr>
                <w:rFonts w:ascii="Calibri" w:eastAsia="Calibri" w:hAnsi="Calibri" w:cs="Calibri"/>
                <w:sz w:val="20"/>
                <w:szCs w:val="20"/>
              </w:rPr>
              <w:t>0.033</w:t>
            </w:r>
          </w:p>
        </w:tc>
        <w:tc>
          <w:tcPr>
            <w:tcW w:w="675" w:type="dxa"/>
            <w:tcBorders>
              <w:top w:val="nil"/>
              <w:left w:val="nil"/>
              <w:bottom w:val="nil"/>
              <w:right w:val="nil"/>
            </w:tcBorders>
            <w:tcMar>
              <w:top w:w="-411" w:type="dxa"/>
              <w:left w:w="-411" w:type="dxa"/>
              <w:bottom w:w="-411" w:type="dxa"/>
              <w:right w:w="-411" w:type="dxa"/>
            </w:tcMar>
            <w:vAlign w:val="center"/>
          </w:tcPr>
          <w:p w14:paraId="18570560"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5D75E6AD" w14:textId="77777777" w:rsidR="00142F34" w:rsidRDefault="00353792">
            <w:pPr>
              <w:jc w:val="center"/>
              <w:rPr>
                <w:sz w:val="20"/>
                <w:szCs w:val="20"/>
              </w:rPr>
            </w:pPr>
            <w:r>
              <w:rPr>
                <w:rFonts w:ascii="Calibri" w:eastAsia="Calibri" w:hAnsi="Calibri" w:cs="Calibri"/>
                <w:sz w:val="20"/>
                <w:szCs w:val="20"/>
              </w:rPr>
              <w:t>0.414</w:t>
            </w:r>
          </w:p>
        </w:tc>
        <w:tc>
          <w:tcPr>
            <w:tcW w:w="795" w:type="dxa"/>
            <w:tcBorders>
              <w:top w:val="nil"/>
              <w:left w:val="nil"/>
              <w:bottom w:val="nil"/>
              <w:right w:val="nil"/>
            </w:tcBorders>
            <w:tcMar>
              <w:top w:w="-411" w:type="dxa"/>
              <w:left w:w="-411" w:type="dxa"/>
              <w:bottom w:w="-411" w:type="dxa"/>
              <w:right w:w="-411" w:type="dxa"/>
            </w:tcMar>
            <w:vAlign w:val="center"/>
          </w:tcPr>
          <w:p w14:paraId="0F1F5A89" w14:textId="77777777" w:rsidR="00142F34" w:rsidRDefault="00353792">
            <w:pPr>
              <w:jc w:val="center"/>
              <w:rPr>
                <w:sz w:val="20"/>
                <w:szCs w:val="20"/>
              </w:rPr>
            </w:pPr>
            <w:r>
              <w:rPr>
                <w:rFonts w:ascii="Calibri" w:eastAsia="Calibri" w:hAnsi="Calibri" w:cs="Calibri"/>
                <w:sz w:val="20"/>
                <w:szCs w:val="20"/>
              </w:rPr>
              <w:t>0.542</w:t>
            </w:r>
          </w:p>
        </w:tc>
        <w:tc>
          <w:tcPr>
            <w:tcW w:w="660" w:type="dxa"/>
            <w:tcBorders>
              <w:top w:val="nil"/>
              <w:left w:val="nil"/>
              <w:bottom w:val="nil"/>
              <w:right w:val="nil"/>
            </w:tcBorders>
            <w:tcMar>
              <w:top w:w="-411" w:type="dxa"/>
              <w:left w:w="-411" w:type="dxa"/>
              <w:bottom w:w="-411" w:type="dxa"/>
              <w:right w:w="-411" w:type="dxa"/>
            </w:tcMar>
            <w:vAlign w:val="center"/>
          </w:tcPr>
          <w:p w14:paraId="40E0EB86"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0FB83E89"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A43D2DB" w14:textId="77777777" w:rsidR="00142F34" w:rsidRDefault="00353792">
            <w:pPr>
              <w:jc w:val="center"/>
              <w:rPr>
                <w:sz w:val="20"/>
                <w:szCs w:val="20"/>
              </w:rPr>
            </w:pPr>
            <w:r>
              <w:rPr>
                <w:rFonts w:ascii="Calibri" w:eastAsia="Calibri" w:hAnsi="Calibri" w:cs="Calibri"/>
                <w:sz w:val="20"/>
                <w:szCs w:val="20"/>
              </w:rPr>
              <w:t>Deep reef (2019)</w:t>
            </w:r>
          </w:p>
        </w:tc>
      </w:tr>
      <w:tr w:rsidR="00142F34" w14:paraId="12752025"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E56FEA5" w14:textId="77777777" w:rsidR="00142F34" w:rsidRDefault="00353792">
            <w:pPr>
              <w:jc w:val="center"/>
              <w:rPr>
                <w:sz w:val="20"/>
                <w:szCs w:val="20"/>
              </w:rPr>
            </w:pPr>
            <w:r>
              <w:rPr>
                <w:rFonts w:ascii="Calibri" w:eastAsia="Calibri" w:hAnsi="Calibri" w:cs="Calibri"/>
                <w:sz w:val="20"/>
                <w:szCs w:val="20"/>
              </w:rPr>
              <w:t>12</w:t>
            </w:r>
          </w:p>
        </w:tc>
        <w:tc>
          <w:tcPr>
            <w:tcW w:w="600" w:type="dxa"/>
            <w:tcBorders>
              <w:top w:val="nil"/>
              <w:left w:val="nil"/>
              <w:bottom w:val="nil"/>
              <w:right w:val="nil"/>
            </w:tcBorders>
            <w:tcMar>
              <w:top w:w="-411" w:type="dxa"/>
              <w:left w:w="-411" w:type="dxa"/>
              <w:bottom w:w="-411" w:type="dxa"/>
              <w:right w:w="-411" w:type="dxa"/>
            </w:tcMar>
            <w:vAlign w:val="center"/>
          </w:tcPr>
          <w:p w14:paraId="5A73D97B"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296B1FD9" w14:textId="77777777" w:rsidR="00142F34" w:rsidRDefault="00353792">
            <w:pPr>
              <w:jc w:val="center"/>
              <w:rPr>
                <w:sz w:val="20"/>
                <w:szCs w:val="20"/>
              </w:rPr>
            </w:pPr>
            <w:r>
              <w:rPr>
                <w:rFonts w:ascii="Calibri" w:eastAsia="Calibri" w:hAnsi="Calibri" w:cs="Calibri"/>
                <w:sz w:val="20"/>
                <w:szCs w:val="20"/>
              </w:rPr>
              <w:t>Southeast Farallon Island SMR</w:t>
            </w:r>
          </w:p>
        </w:tc>
        <w:tc>
          <w:tcPr>
            <w:tcW w:w="1185" w:type="dxa"/>
            <w:tcBorders>
              <w:top w:val="nil"/>
              <w:left w:val="nil"/>
              <w:bottom w:val="nil"/>
              <w:right w:val="nil"/>
            </w:tcBorders>
            <w:tcMar>
              <w:top w:w="-411" w:type="dxa"/>
              <w:left w:w="-411" w:type="dxa"/>
              <w:bottom w:w="-411" w:type="dxa"/>
              <w:right w:w="-411" w:type="dxa"/>
            </w:tcMar>
            <w:vAlign w:val="center"/>
          </w:tcPr>
          <w:p w14:paraId="0DB18B59"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6F3B7BB1" w14:textId="77777777" w:rsidR="00142F34" w:rsidRDefault="00353792">
            <w:pPr>
              <w:jc w:val="center"/>
              <w:rPr>
                <w:sz w:val="20"/>
                <w:szCs w:val="20"/>
              </w:rPr>
            </w:pPr>
            <w:r>
              <w:rPr>
                <w:rFonts w:ascii="Calibri" w:eastAsia="Calibri" w:hAnsi="Calibri" w:cs="Calibri"/>
                <w:sz w:val="20"/>
                <w:szCs w:val="20"/>
              </w:rPr>
              <w:t>0.35</w:t>
            </w:r>
          </w:p>
        </w:tc>
        <w:tc>
          <w:tcPr>
            <w:tcW w:w="930" w:type="dxa"/>
            <w:tcBorders>
              <w:top w:val="nil"/>
              <w:left w:val="nil"/>
              <w:bottom w:val="nil"/>
              <w:right w:val="nil"/>
            </w:tcBorders>
            <w:tcMar>
              <w:top w:w="-411" w:type="dxa"/>
              <w:left w:w="-411" w:type="dxa"/>
              <w:bottom w:w="-411" w:type="dxa"/>
              <w:right w:w="-411" w:type="dxa"/>
            </w:tcMar>
            <w:vAlign w:val="center"/>
          </w:tcPr>
          <w:p w14:paraId="58053580" w14:textId="77777777" w:rsidR="00142F34" w:rsidRDefault="00353792">
            <w:pPr>
              <w:jc w:val="center"/>
              <w:rPr>
                <w:sz w:val="20"/>
                <w:szCs w:val="20"/>
              </w:rPr>
            </w:pPr>
            <w:r>
              <w:rPr>
                <w:rFonts w:ascii="Calibri" w:eastAsia="Calibri" w:hAnsi="Calibri" w:cs="Calibri"/>
                <w:sz w:val="20"/>
                <w:szCs w:val="20"/>
              </w:rPr>
              <w:t>0.153</w:t>
            </w:r>
          </w:p>
        </w:tc>
        <w:tc>
          <w:tcPr>
            <w:tcW w:w="675" w:type="dxa"/>
            <w:tcBorders>
              <w:top w:val="nil"/>
              <w:left w:val="nil"/>
              <w:bottom w:val="nil"/>
              <w:right w:val="nil"/>
            </w:tcBorders>
            <w:tcMar>
              <w:top w:w="-411" w:type="dxa"/>
              <w:left w:w="-411" w:type="dxa"/>
              <w:bottom w:w="-411" w:type="dxa"/>
              <w:right w:w="-411" w:type="dxa"/>
            </w:tcMar>
            <w:vAlign w:val="center"/>
          </w:tcPr>
          <w:p w14:paraId="5AE2679C" w14:textId="77777777" w:rsidR="00142F34" w:rsidRDefault="00353792">
            <w:pPr>
              <w:jc w:val="center"/>
              <w:rPr>
                <w:sz w:val="20"/>
                <w:szCs w:val="20"/>
              </w:rPr>
            </w:pPr>
            <w:r>
              <w:rPr>
                <w:rFonts w:ascii="Calibri" w:eastAsia="Calibri" w:hAnsi="Calibri" w:cs="Calibri"/>
                <w:sz w:val="20"/>
                <w:szCs w:val="20"/>
              </w:rPr>
              <w:t>0.022</w:t>
            </w:r>
          </w:p>
        </w:tc>
        <w:tc>
          <w:tcPr>
            <w:tcW w:w="495" w:type="dxa"/>
            <w:tcBorders>
              <w:top w:val="nil"/>
              <w:left w:val="nil"/>
              <w:bottom w:val="nil"/>
              <w:right w:val="nil"/>
            </w:tcBorders>
            <w:tcMar>
              <w:top w:w="-411" w:type="dxa"/>
              <w:left w:w="-411" w:type="dxa"/>
              <w:bottom w:w="-411" w:type="dxa"/>
              <w:right w:w="-411" w:type="dxa"/>
            </w:tcMar>
            <w:vAlign w:val="center"/>
          </w:tcPr>
          <w:p w14:paraId="3AADAC08" w14:textId="77777777" w:rsidR="00142F34" w:rsidRDefault="00353792">
            <w:pPr>
              <w:jc w:val="center"/>
              <w:rPr>
                <w:sz w:val="20"/>
                <w:szCs w:val="20"/>
              </w:rPr>
            </w:pPr>
            <w:r>
              <w:rPr>
                <w:rFonts w:ascii="Calibri" w:eastAsia="Calibri" w:hAnsi="Calibri" w:cs="Calibri"/>
                <w:sz w:val="20"/>
                <w:szCs w:val="20"/>
              </w:rPr>
              <w:t>0.05</w:t>
            </w:r>
          </w:p>
        </w:tc>
        <w:tc>
          <w:tcPr>
            <w:tcW w:w="795" w:type="dxa"/>
            <w:tcBorders>
              <w:top w:val="nil"/>
              <w:left w:val="nil"/>
              <w:bottom w:val="nil"/>
              <w:right w:val="nil"/>
            </w:tcBorders>
            <w:tcMar>
              <w:top w:w="-411" w:type="dxa"/>
              <w:left w:w="-411" w:type="dxa"/>
              <w:bottom w:w="-411" w:type="dxa"/>
              <w:right w:w="-411" w:type="dxa"/>
            </w:tcMar>
            <w:vAlign w:val="center"/>
          </w:tcPr>
          <w:p w14:paraId="33AD7903" w14:textId="77777777" w:rsidR="00142F34" w:rsidRDefault="00353792">
            <w:pPr>
              <w:jc w:val="center"/>
              <w:rPr>
                <w:sz w:val="20"/>
                <w:szCs w:val="20"/>
              </w:rPr>
            </w:pPr>
            <w:r>
              <w:rPr>
                <w:rFonts w:ascii="Calibri" w:eastAsia="Calibri" w:hAnsi="Calibri" w:cs="Calibri"/>
                <w:sz w:val="20"/>
                <w:szCs w:val="20"/>
              </w:rPr>
              <w:t>0.649</w:t>
            </w:r>
          </w:p>
        </w:tc>
        <w:tc>
          <w:tcPr>
            <w:tcW w:w="660" w:type="dxa"/>
            <w:tcBorders>
              <w:top w:val="nil"/>
              <w:left w:val="nil"/>
              <w:bottom w:val="nil"/>
              <w:right w:val="nil"/>
            </w:tcBorders>
            <w:tcMar>
              <w:top w:w="-411" w:type="dxa"/>
              <w:left w:w="-411" w:type="dxa"/>
              <w:bottom w:w="-411" w:type="dxa"/>
              <w:right w:w="-411" w:type="dxa"/>
            </w:tcMar>
            <w:vAlign w:val="center"/>
          </w:tcPr>
          <w:p w14:paraId="21083438"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2C810CC" w14:textId="77777777" w:rsidR="00142F34" w:rsidRDefault="00353792">
            <w:pPr>
              <w:jc w:val="center"/>
              <w:rPr>
                <w:sz w:val="20"/>
                <w:szCs w:val="20"/>
              </w:rPr>
            </w:pPr>
            <w:r>
              <w:rPr>
                <w:rFonts w:ascii="Calibri" w:eastAsia="Calibri" w:hAnsi="Calibri" w:cs="Calibri"/>
                <w:sz w:val="20"/>
                <w:szCs w:val="20"/>
              </w:rPr>
              <w:t>0.14</w:t>
            </w:r>
          </w:p>
        </w:tc>
        <w:tc>
          <w:tcPr>
            <w:tcW w:w="3540" w:type="dxa"/>
            <w:tcBorders>
              <w:top w:val="nil"/>
              <w:left w:val="nil"/>
              <w:bottom w:val="nil"/>
              <w:right w:val="nil"/>
            </w:tcBorders>
            <w:tcMar>
              <w:top w:w="-411" w:type="dxa"/>
              <w:left w:w="-411" w:type="dxa"/>
              <w:bottom w:w="-411" w:type="dxa"/>
              <w:right w:w="-411" w:type="dxa"/>
            </w:tcMar>
            <w:vAlign w:val="center"/>
          </w:tcPr>
          <w:p w14:paraId="603954BF" w14:textId="77777777" w:rsidR="00142F34" w:rsidRDefault="00353792">
            <w:pPr>
              <w:jc w:val="center"/>
              <w:rPr>
                <w:sz w:val="20"/>
                <w:szCs w:val="20"/>
              </w:rPr>
            </w:pPr>
            <w:r>
              <w:rPr>
                <w:rFonts w:ascii="Calibri" w:eastAsia="Calibri" w:hAnsi="Calibri" w:cs="Calibri"/>
                <w:sz w:val="20"/>
                <w:szCs w:val="20"/>
              </w:rPr>
              <w:t>Shallow reef (2018), Deep reef (2011)</w:t>
            </w:r>
          </w:p>
        </w:tc>
      </w:tr>
      <w:tr w:rsidR="00142F34" w14:paraId="1237252D"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25EEF7A" w14:textId="77777777" w:rsidR="00142F34" w:rsidRDefault="00353792">
            <w:pPr>
              <w:jc w:val="center"/>
              <w:rPr>
                <w:sz w:val="20"/>
                <w:szCs w:val="20"/>
              </w:rPr>
            </w:pPr>
            <w:r>
              <w:rPr>
                <w:rFonts w:ascii="Calibri" w:eastAsia="Calibri" w:hAnsi="Calibri" w:cs="Calibri"/>
                <w:sz w:val="20"/>
                <w:szCs w:val="20"/>
              </w:rPr>
              <w:t>13</w:t>
            </w:r>
          </w:p>
        </w:tc>
        <w:tc>
          <w:tcPr>
            <w:tcW w:w="600" w:type="dxa"/>
            <w:tcBorders>
              <w:top w:val="nil"/>
              <w:left w:val="nil"/>
              <w:bottom w:val="nil"/>
              <w:right w:val="nil"/>
            </w:tcBorders>
            <w:tcMar>
              <w:top w:w="-411" w:type="dxa"/>
              <w:left w:w="-411" w:type="dxa"/>
              <w:bottom w:w="-411" w:type="dxa"/>
              <w:right w:w="-411" w:type="dxa"/>
            </w:tcMar>
            <w:vAlign w:val="center"/>
          </w:tcPr>
          <w:p w14:paraId="7F15F275"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08037C3A" w14:textId="77777777" w:rsidR="00142F34" w:rsidRDefault="00353792">
            <w:pPr>
              <w:jc w:val="center"/>
              <w:rPr>
                <w:sz w:val="20"/>
                <w:szCs w:val="20"/>
              </w:rPr>
            </w:pPr>
            <w:r>
              <w:rPr>
                <w:rFonts w:ascii="Calibri" w:eastAsia="Calibri" w:hAnsi="Calibri" w:cs="Calibri"/>
                <w:sz w:val="20"/>
                <w:szCs w:val="20"/>
              </w:rPr>
              <w:t>Del Mar Landing SMR</w:t>
            </w:r>
          </w:p>
        </w:tc>
        <w:tc>
          <w:tcPr>
            <w:tcW w:w="1185" w:type="dxa"/>
            <w:tcBorders>
              <w:top w:val="nil"/>
              <w:left w:val="nil"/>
              <w:bottom w:val="nil"/>
              <w:right w:val="nil"/>
            </w:tcBorders>
            <w:tcMar>
              <w:top w:w="-411" w:type="dxa"/>
              <w:left w:w="-411" w:type="dxa"/>
              <w:bottom w:w="-411" w:type="dxa"/>
              <w:right w:w="-411" w:type="dxa"/>
            </w:tcMar>
            <w:vAlign w:val="center"/>
          </w:tcPr>
          <w:p w14:paraId="08C16B01"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7F32C619" w14:textId="77777777" w:rsidR="00142F34" w:rsidRDefault="00353792">
            <w:pPr>
              <w:jc w:val="center"/>
              <w:rPr>
                <w:sz w:val="20"/>
                <w:szCs w:val="20"/>
              </w:rPr>
            </w:pPr>
            <w:r>
              <w:rPr>
                <w:rFonts w:ascii="Calibri" w:eastAsia="Calibri" w:hAnsi="Calibri" w:cs="Calibri"/>
                <w:sz w:val="20"/>
                <w:szCs w:val="20"/>
              </w:rPr>
              <w:t>0.379</w:t>
            </w:r>
          </w:p>
        </w:tc>
        <w:tc>
          <w:tcPr>
            <w:tcW w:w="930" w:type="dxa"/>
            <w:tcBorders>
              <w:top w:val="nil"/>
              <w:left w:val="nil"/>
              <w:bottom w:val="nil"/>
              <w:right w:val="nil"/>
            </w:tcBorders>
            <w:tcMar>
              <w:top w:w="-411" w:type="dxa"/>
              <w:left w:w="-411" w:type="dxa"/>
              <w:bottom w:w="-411" w:type="dxa"/>
              <w:right w:w="-411" w:type="dxa"/>
            </w:tcMar>
            <w:vAlign w:val="center"/>
          </w:tcPr>
          <w:p w14:paraId="59E6AAE3" w14:textId="77777777" w:rsidR="00142F34" w:rsidRDefault="00353792">
            <w:pPr>
              <w:jc w:val="center"/>
              <w:rPr>
                <w:sz w:val="20"/>
                <w:szCs w:val="20"/>
              </w:rPr>
            </w:pPr>
            <w:r>
              <w:rPr>
                <w:rFonts w:ascii="Calibri" w:eastAsia="Calibri" w:hAnsi="Calibri" w:cs="Calibri"/>
                <w:sz w:val="20"/>
                <w:szCs w:val="20"/>
              </w:rPr>
              <w:t>0.387</w:t>
            </w:r>
          </w:p>
        </w:tc>
        <w:tc>
          <w:tcPr>
            <w:tcW w:w="675" w:type="dxa"/>
            <w:tcBorders>
              <w:top w:val="nil"/>
              <w:left w:val="nil"/>
              <w:bottom w:val="nil"/>
              <w:right w:val="nil"/>
            </w:tcBorders>
            <w:tcMar>
              <w:top w:w="-411" w:type="dxa"/>
              <w:left w:w="-411" w:type="dxa"/>
              <w:bottom w:w="-411" w:type="dxa"/>
              <w:right w:w="-411" w:type="dxa"/>
            </w:tcMar>
            <w:vAlign w:val="center"/>
          </w:tcPr>
          <w:p w14:paraId="01369F69" w14:textId="77777777" w:rsidR="00142F34" w:rsidRDefault="00353792">
            <w:pPr>
              <w:jc w:val="center"/>
              <w:rPr>
                <w:sz w:val="20"/>
                <w:szCs w:val="20"/>
              </w:rPr>
            </w:pPr>
            <w:r>
              <w:rPr>
                <w:rFonts w:ascii="Calibri" w:eastAsia="Calibri" w:hAnsi="Calibri" w:cs="Calibri"/>
                <w:sz w:val="20"/>
                <w:szCs w:val="20"/>
              </w:rPr>
              <w:t>0.328</w:t>
            </w:r>
          </w:p>
        </w:tc>
        <w:tc>
          <w:tcPr>
            <w:tcW w:w="495" w:type="dxa"/>
            <w:tcBorders>
              <w:top w:val="nil"/>
              <w:left w:val="nil"/>
              <w:bottom w:val="nil"/>
              <w:right w:val="nil"/>
            </w:tcBorders>
            <w:tcMar>
              <w:top w:w="-411" w:type="dxa"/>
              <w:left w:w="-411" w:type="dxa"/>
              <w:bottom w:w="-411" w:type="dxa"/>
              <w:right w:w="-411" w:type="dxa"/>
            </w:tcMar>
            <w:vAlign w:val="center"/>
          </w:tcPr>
          <w:p w14:paraId="278E2390" w14:textId="77777777" w:rsidR="00142F34" w:rsidRDefault="00353792">
            <w:pPr>
              <w:jc w:val="center"/>
              <w:rPr>
                <w:sz w:val="20"/>
                <w:szCs w:val="20"/>
              </w:rPr>
            </w:pPr>
            <w:r>
              <w:rPr>
                <w:rFonts w:ascii="Calibri" w:eastAsia="Calibri" w:hAnsi="Calibri" w:cs="Calibri"/>
                <w:sz w:val="20"/>
                <w:szCs w:val="20"/>
              </w:rPr>
              <w:t>-0.38</w:t>
            </w:r>
          </w:p>
        </w:tc>
        <w:tc>
          <w:tcPr>
            <w:tcW w:w="795" w:type="dxa"/>
            <w:tcBorders>
              <w:top w:val="nil"/>
              <w:left w:val="nil"/>
              <w:bottom w:val="nil"/>
              <w:right w:val="nil"/>
            </w:tcBorders>
            <w:tcMar>
              <w:top w:w="-411" w:type="dxa"/>
              <w:left w:w="-411" w:type="dxa"/>
              <w:bottom w:w="-411" w:type="dxa"/>
              <w:right w:w="-411" w:type="dxa"/>
            </w:tcMar>
            <w:vAlign w:val="center"/>
          </w:tcPr>
          <w:p w14:paraId="12F7096F" w14:textId="77777777" w:rsidR="00142F34" w:rsidRDefault="00353792">
            <w:pPr>
              <w:jc w:val="center"/>
              <w:rPr>
                <w:sz w:val="20"/>
                <w:szCs w:val="20"/>
              </w:rPr>
            </w:pPr>
            <w:r>
              <w:rPr>
                <w:rFonts w:ascii="Calibri" w:eastAsia="Calibri" w:hAnsi="Calibri" w:cs="Calibri"/>
                <w:sz w:val="20"/>
                <w:szCs w:val="20"/>
              </w:rPr>
              <w:t>1.138</w:t>
            </w:r>
          </w:p>
        </w:tc>
        <w:tc>
          <w:tcPr>
            <w:tcW w:w="660" w:type="dxa"/>
            <w:tcBorders>
              <w:top w:val="nil"/>
              <w:left w:val="nil"/>
              <w:bottom w:val="nil"/>
              <w:right w:val="nil"/>
            </w:tcBorders>
            <w:tcMar>
              <w:top w:w="-411" w:type="dxa"/>
              <w:left w:w="-411" w:type="dxa"/>
              <w:bottom w:w="-411" w:type="dxa"/>
              <w:right w:w="-411" w:type="dxa"/>
            </w:tcMar>
            <w:vAlign w:val="center"/>
          </w:tcPr>
          <w:p w14:paraId="2A319632"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4B5BB419"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1819008F" w14:textId="77777777" w:rsidR="00142F34" w:rsidRDefault="00353792">
            <w:pPr>
              <w:jc w:val="center"/>
              <w:rPr>
                <w:sz w:val="20"/>
                <w:szCs w:val="20"/>
              </w:rPr>
            </w:pPr>
            <w:r>
              <w:rPr>
                <w:rFonts w:ascii="Calibri" w:eastAsia="Calibri" w:hAnsi="Calibri" w:cs="Calibri"/>
                <w:sz w:val="20"/>
                <w:szCs w:val="20"/>
              </w:rPr>
              <w:t>Kelp forest (2011)</w:t>
            </w:r>
          </w:p>
        </w:tc>
      </w:tr>
      <w:tr w:rsidR="00142F34" w14:paraId="06906CA9"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899DDCD" w14:textId="77777777" w:rsidR="00142F34" w:rsidRDefault="00353792">
            <w:pPr>
              <w:jc w:val="center"/>
              <w:rPr>
                <w:sz w:val="20"/>
                <w:szCs w:val="20"/>
              </w:rPr>
            </w:pPr>
            <w:r>
              <w:rPr>
                <w:rFonts w:ascii="Calibri" w:eastAsia="Calibri" w:hAnsi="Calibri" w:cs="Calibri"/>
                <w:sz w:val="20"/>
                <w:szCs w:val="20"/>
              </w:rPr>
              <w:t>13</w:t>
            </w:r>
          </w:p>
        </w:tc>
        <w:tc>
          <w:tcPr>
            <w:tcW w:w="600" w:type="dxa"/>
            <w:tcBorders>
              <w:top w:val="nil"/>
              <w:left w:val="nil"/>
              <w:bottom w:val="nil"/>
              <w:right w:val="nil"/>
            </w:tcBorders>
            <w:tcMar>
              <w:top w:w="-411" w:type="dxa"/>
              <w:left w:w="-411" w:type="dxa"/>
              <w:bottom w:w="-411" w:type="dxa"/>
              <w:right w:w="-411" w:type="dxa"/>
            </w:tcMar>
            <w:vAlign w:val="center"/>
          </w:tcPr>
          <w:p w14:paraId="71DEF2FC"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111CB4DF" w14:textId="77777777" w:rsidR="00142F34" w:rsidRDefault="00353792">
            <w:pPr>
              <w:jc w:val="center"/>
              <w:rPr>
                <w:sz w:val="20"/>
                <w:szCs w:val="20"/>
              </w:rPr>
            </w:pPr>
            <w:r>
              <w:rPr>
                <w:rFonts w:ascii="Calibri" w:eastAsia="Calibri" w:hAnsi="Calibri" w:cs="Calibri"/>
                <w:sz w:val="20"/>
                <w:szCs w:val="20"/>
              </w:rPr>
              <w:t>Del Mar Landing SMR</w:t>
            </w:r>
          </w:p>
        </w:tc>
        <w:tc>
          <w:tcPr>
            <w:tcW w:w="1185" w:type="dxa"/>
            <w:tcBorders>
              <w:top w:val="nil"/>
              <w:left w:val="nil"/>
              <w:bottom w:val="nil"/>
              <w:right w:val="nil"/>
            </w:tcBorders>
            <w:tcMar>
              <w:top w:w="-411" w:type="dxa"/>
              <w:left w:w="-411" w:type="dxa"/>
              <w:bottom w:w="-411" w:type="dxa"/>
              <w:right w:w="-411" w:type="dxa"/>
            </w:tcMar>
            <w:vAlign w:val="center"/>
          </w:tcPr>
          <w:p w14:paraId="15538424"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4001043D" w14:textId="77777777" w:rsidR="00142F34" w:rsidRDefault="00353792">
            <w:pPr>
              <w:jc w:val="center"/>
              <w:rPr>
                <w:sz w:val="20"/>
                <w:szCs w:val="20"/>
              </w:rPr>
            </w:pPr>
            <w:r>
              <w:rPr>
                <w:rFonts w:ascii="Calibri" w:eastAsia="Calibri" w:hAnsi="Calibri" w:cs="Calibri"/>
                <w:sz w:val="20"/>
                <w:szCs w:val="20"/>
              </w:rPr>
              <w:t>0.333</w:t>
            </w:r>
          </w:p>
        </w:tc>
        <w:tc>
          <w:tcPr>
            <w:tcW w:w="930" w:type="dxa"/>
            <w:tcBorders>
              <w:top w:val="nil"/>
              <w:left w:val="nil"/>
              <w:bottom w:val="nil"/>
              <w:right w:val="nil"/>
            </w:tcBorders>
            <w:tcMar>
              <w:top w:w="-411" w:type="dxa"/>
              <w:left w:w="-411" w:type="dxa"/>
              <w:bottom w:w="-411" w:type="dxa"/>
              <w:right w:w="-411" w:type="dxa"/>
            </w:tcMar>
            <w:vAlign w:val="center"/>
          </w:tcPr>
          <w:p w14:paraId="020C639E" w14:textId="77777777" w:rsidR="00142F34" w:rsidRDefault="00353792">
            <w:pPr>
              <w:jc w:val="center"/>
              <w:rPr>
                <w:sz w:val="20"/>
                <w:szCs w:val="20"/>
              </w:rPr>
            </w:pPr>
            <w:r>
              <w:rPr>
                <w:rFonts w:ascii="Calibri" w:eastAsia="Calibri" w:hAnsi="Calibri" w:cs="Calibri"/>
                <w:sz w:val="20"/>
                <w:szCs w:val="20"/>
              </w:rPr>
              <w:t>0.026</w:t>
            </w:r>
          </w:p>
        </w:tc>
        <w:tc>
          <w:tcPr>
            <w:tcW w:w="675" w:type="dxa"/>
            <w:tcBorders>
              <w:top w:val="nil"/>
              <w:left w:val="nil"/>
              <w:bottom w:val="nil"/>
              <w:right w:val="nil"/>
            </w:tcBorders>
            <w:tcMar>
              <w:top w:w="-411" w:type="dxa"/>
              <w:left w:w="-411" w:type="dxa"/>
              <w:bottom w:w="-411" w:type="dxa"/>
              <w:right w:w="-411" w:type="dxa"/>
            </w:tcMar>
            <w:vAlign w:val="center"/>
          </w:tcPr>
          <w:p w14:paraId="30565481"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7AF4A3DE" w14:textId="77777777" w:rsidR="00142F34" w:rsidRDefault="00353792">
            <w:pPr>
              <w:jc w:val="center"/>
              <w:rPr>
                <w:sz w:val="20"/>
                <w:szCs w:val="20"/>
              </w:rPr>
            </w:pPr>
            <w:r>
              <w:rPr>
                <w:rFonts w:ascii="Calibri" w:eastAsia="Calibri" w:hAnsi="Calibri" w:cs="Calibri"/>
                <w:sz w:val="20"/>
                <w:szCs w:val="20"/>
              </w:rPr>
              <w:t>0.281</w:t>
            </w:r>
          </w:p>
        </w:tc>
        <w:tc>
          <w:tcPr>
            <w:tcW w:w="795" w:type="dxa"/>
            <w:tcBorders>
              <w:top w:val="nil"/>
              <w:left w:val="nil"/>
              <w:bottom w:val="nil"/>
              <w:right w:val="nil"/>
            </w:tcBorders>
            <w:tcMar>
              <w:top w:w="-411" w:type="dxa"/>
              <w:left w:w="-411" w:type="dxa"/>
              <w:bottom w:w="-411" w:type="dxa"/>
              <w:right w:w="-411" w:type="dxa"/>
            </w:tcMar>
            <w:vAlign w:val="center"/>
          </w:tcPr>
          <w:p w14:paraId="163F65AD" w14:textId="77777777" w:rsidR="00142F34" w:rsidRDefault="00353792">
            <w:pPr>
              <w:jc w:val="center"/>
              <w:rPr>
                <w:sz w:val="20"/>
                <w:szCs w:val="20"/>
              </w:rPr>
            </w:pPr>
            <w:r>
              <w:rPr>
                <w:rFonts w:ascii="Calibri" w:eastAsia="Calibri" w:hAnsi="Calibri" w:cs="Calibri"/>
                <w:sz w:val="20"/>
                <w:szCs w:val="20"/>
              </w:rPr>
              <w:t>0.384</w:t>
            </w:r>
          </w:p>
        </w:tc>
        <w:tc>
          <w:tcPr>
            <w:tcW w:w="660" w:type="dxa"/>
            <w:tcBorders>
              <w:top w:val="nil"/>
              <w:left w:val="nil"/>
              <w:bottom w:val="nil"/>
              <w:right w:val="nil"/>
            </w:tcBorders>
            <w:tcMar>
              <w:top w:w="-411" w:type="dxa"/>
              <w:left w:w="-411" w:type="dxa"/>
              <w:bottom w:w="-411" w:type="dxa"/>
              <w:right w:w="-411" w:type="dxa"/>
            </w:tcMar>
            <w:vAlign w:val="center"/>
          </w:tcPr>
          <w:p w14:paraId="192C523A"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45B2D45"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48E4A4BB" w14:textId="77777777" w:rsidR="00142F34" w:rsidRDefault="00353792">
            <w:pPr>
              <w:jc w:val="center"/>
              <w:rPr>
                <w:sz w:val="20"/>
                <w:szCs w:val="20"/>
              </w:rPr>
            </w:pPr>
            <w:r>
              <w:rPr>
                <w:rFonts w:ascii="Calibri" w:eastAsia="Calibri" w:hAnsi="Calibri" w:cs="Calibri"/>
                <w:sz w:val="20"/>
                <w:szCs w:val="20"/>
              </w:rPr>
              <w:t>Kelp forest (2011)</w:t>
            </w:r>
          </w:p>
        </w:tc>
      </w:tr>
      <w:tr w:rsidR="00142F34" w14:paraId="7BED0D81"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DA530E3" w14:textId="77777777" w:rsidR="00142F34" w:rsidRDefault="00353792">
            <w:pPr>
              <w:jc w:val="center"/>
              <w:rPr>
                <w:sz w:val="20"/>
                <w:szCs w:val="20"/>
              </w:rPr>
            </w:pPr>
            <w:r>
              <w:rPr>
                <w:rFonts w:ascii="Calibri" w:eastAsia="Calibri" w:hAnsi="Calibri" w:cs="Calibri"/>
                <w:sz w:val="20"/>
                <w:szCs w:val="20"/>
              </w:rPr>
              <w:t>14</w:t>
            </w:r>
          </w:p>
        </w:tc>
        <w:tc>
          <w:tcPr>
            <w:tcW w:w="600" w:type="dxa"/>
            <w:tcBorders>
              <w:top w:val="nil"/>
              <w:left w:val="nil"/>
              <w:bottom w:val="nil"/>
              <w:right w:val="nil"/>
            </w:tcBorders>
            <w:tcMar>
              <w:top w:w="-411" w:type="dxa"/>
              <w:left w:w="-411" w:type="dxa"/>
              <w:bottom w:w="-411" w:type="dxa"/>
              <w:right w:w="-411" w:type="dxa"/>
            </w:tcMar>
            <w:vAlign w:val="center"/>
          </w:tcPr>
          <w:p w14:paraId="755155B8"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4C526B34" w14:textId="77777777" w:rsidR="00142F34" w:rsidRDefault="00353792">
            <w:pPr>
              <w:jc w:val="center"/>
              <w:rPr>
                <w:sz w:val="20"/>
                <w:szCs w:val="20"/>
              </w:rPr>
            </w:pPr>
            <w:r>
              <w:rPr>
                <w:rFonts w:ascii="Calibri" w:eastAsia="Calibri" w:hAnsi="Calibri" w:cs="Calibri"/>
                <w:sz w:val="20"/>
                <w:szCs w:val="20"/>
              </w:rPr>
              <w:t>Pillar Point SMCA</w:t>
            </w:r>
          </w:p>
        </w:tc>
        <w:tc>
          <w:tcPr>
            <w:tcW w:w="1185" w:type="dxa"/>
            <w:tcBorders>
              <w:top w:val="nil"/>
              <w:left w:val="nil"/>
              <w:bottom w:val="nil"/>
              <w:right w:val="nil"/>
            </w:tcBorders>
            <w:tcMar>
              <w:top w:w="-411" w:type="dxa"/>
              <w:left w:w="-411" w:type="dxa"/>
              <w:bottom w:w="-411" w:type="dxa"/>
              <w:right w:w="-411" w:type="dxa"/>
            </w:tcMar>
            <w:vAlign w:val="center"/>
          </w:tcPr>
          <w:p w14:paraId="10E7915F"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1EC09712" w14:textId="77777777" w:rsidR="00142F34" w:rsidRDefault="00353792">
            <w:pPr>
              <w:jc w:val="center"/>
              <w:rPr>
                <w:sz w:val="20"/>
                <w:szCs w:val="20"/>
              </w:rPr>
            </w:pPr>
            <w:r>
              <w:rPr>
                <w:rFonts w:ascii="Calibri" w:eastAsia="Calibri" w:hAnsi="Calibri" w:cs="Calibri"/>
                <w:sz w:val="20"/>
                <w:szCs w:val="20"/>
              </w:rPr>
              <w:t>0.524</w:t>
            </w:r>
          </w:p>
        </w:tc>
        <w:tc>
          <w:tcPr>
            <w:tcW w:w="930" w:type="dxa"/>
            <w:tcBorders>
              <w:top w:val="nil"/>
              <w:left w:val="nil"/>
              <w:bottom w:val="nil"/>
              <w:right w:val="nil"/>
            </w:tcBorders>
            <w:tcMar>
              <w:top w:w="-411" w:type="dxa"/>
              <w:left w:w="-411" w:type="dxa"/>
              <w:bottom w:w="-411" w:type="dxa"/>
              <w:right w:w="-411" w:type="dxa"/>
            </w:tcMar>
            <w:vAlign w:val="center"/>
          </w:tcPr>
          <w:p w14:paraId="5D7051CC" w14:textId="77777777" w:rsidR="00142F34" w:rsidRDefault="00353792">
            <w:pPr>
              <w:jc w:val="center"/>
              <w:rPr>
                <w:sz w:val="20"/>
                <w:szCs w:val="20"/>
              </w:rPr>
            </w:pPr>
            <w:r>
              <w:rPr>
                <w:rFonts w:ascii="Calibri" w:eastAsia="Calibri" w:hAnsi="Calibri" w:cs="Calibri"/>
                <w:sz w:val="20"/>
                <w:szCs w:val="20"/>
              </w:rPr>
              <w:t>0.283</w:t>
            </w:r>
          </w:p>
        </w:tc>
        <w:tc>
          <w:tcPr>
            <w:tcW w:w="675" w:type="dxa"/>
            <w:tcBorders>
              <w:top w:val="nil"/>
              <w:left w:val="nil"/>
              <w:bottom w:val="nil"/>
              <w:right w:val="nil"/>
            </w:tcBorders>
            <w:tcMar>
              <w:top w:w="-411" w:type="dxa"/>
              <w:left w:w="-411" w:type="dxa"/>
              <w:bottom w:w="-411" w:type="dxa"/>
              <w:right w:w="-411" w:type="dxa"/>
            </w:tcMar>
            <w:vAlign w:val="center"/>
          </w:tcPr>
          <w:p w14:paraId="38FEEB28" w14:textId="77777777" w:rsidR="00142F34" w:rsidRDefault="00353792">
            <w:pPr>
              <w:jc w:val="center"/>
              <w:rPr>
                <w:sz w:val="20"/>
                <w:szCs w:val="20"/>
              </w:rPr>
            </w:pPr>
            <w:r>
              <w:rPr>
                <w:rFonts w:ascii="Calibri" w:eastAsia="Calibri" w:hAnsi="Calibri" w:cs="Calibri"/>
                <w:sz w:val="20"/>
                <w:szCs w:val="20"/>
              </w:rPr>
              <w:t>0.064</w:t>
            </w:r>
          </w:p>
        </w:tc>
        <w:tc>
          <w:tcPr>
            <w:tcW w:w="495" w:type="dxa"/>
            <w:tcBorders>
              <w:top w:val="nil"/>
              <w:left w:val="nil"/>
              <w:bottom w:val="nil"/>
              <w:right w:val="nil"/>
            </w:tcBorders>
            <w:tcMar>
              <w:top w:w="-411" w:type="dxa"/>
              <w:left w:w="-411" w:type="dxa"/>
              <w:bottom w:w="-411" w:type="dxa"/>
              <w:right w:w="-411" w:type="dxa"/>
            </w:tcMar>
            <w:vAlign w:val="center"/>
          </w:tcPr>
          <w:p w14:paraId="26903486" w14:textId="77777777" w:rsidR="00142F34" w:rsidRDefault="00353792">
            <w:pPr>
              <w:jc w:val="center"/>
              <w:rPr>
                <w:sz w:val="20"/>
                <w:szCs w:val="20"/>
              </w:rPr>
            </w:pPr>
            <w:r>
              <w:rPr>
                <w:rFonts w:ascii="Calibri" w:eastAsia="Calibri" w:hAnsi="Calibri" w:cs="Calibri"/>
                <w:sz w:val="20"/>
                <w:szCs w:val="20"/>
              </w:rPr>
              <w:t>-0.031</w:t>
            </w:r>
          </w:p>
        </w:tc>
        <w:tc>
          <w:tcPr>
            <w:tcW w:w="795" w:type="dxa"/>
            <w:tcBorders>
              <w:top w:val="nil"/>
              <w:left w:val="nil"/>
              <w:bottom w:val="nil"/>
              <w:right w:val="nil"/>
            </w:tcBorders>
            <w:tcMar>
              <w:top w:w="-411" w:type="dxa"/>
              <w:left w:w="-411" w:type="dxa"/>
              <w:bottom w:w="-411" w:type="dxa"/>
              <w:right w:w="-411" w:type="dxa"/>
            </w:tcMar>
            <w:vAlign w:val="center"/>
          </w:tcPr>
          <w:p w14:paraId="053BCE1A" w14:textId="77777777" w:rsidR="00142F34" w:rsidRDefault="00353792">
            <w:pPr>
              <w:jc w:val="center"/>
              <w:rPr>
                <w:sz w:val="20"/>
                <w:szCs w:val="20"/>
              </w:rPr>
            </w:pPr>
            <w:r>
              <w:rPr>
                <w:rFonts w:ascii="Calibri" w:eastAsia="Calibri" w:hAnsi="Calibri" w:cs="Calibri"/>
                <w:sz w:val="20"/>
                <w:szCs w:val="20"/>
              </w:rPr>
              <w:t>1.079</w:t>
            </w:r>
          </w:p>
        </w:tc>
        <w:tc>
          <w:tcPr>
            <w:tcW w:w="660" w:type="dxa"/>
            <w:tcBorders>
              <w:top w:val="nil"/>
              <w:left w:val="nil"/>
              <w:bottom w:val="nil"/>
              <w:right w:val="nil"/>
            </w:tcBorders>
            <w:tcMar>
              <w:top w:w="-411" w:type="dxa"/>
              <w:left w:w="-411" w:type="dxa"/>
              <w:bottom w:w="-411" w:type="dxa"/>
              <w:right w:w="-411" w:type="dxa"/>
            </w:tcMar>
            <w:vAlign w:val="center"/>
          </w:tcPr>
          <w:p w14:paraId="625E719E"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C39A0C0"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9D8C43C" w14:textId="77777777" w:rsidR="00142F34" w:rsidRDefault="00353792">
            <w:pPr>
              <w:jc w:val="center"/>
              <w:rPr>
                <w:sz w:val="20"/>
                <w:szCs w:val="20"/>
              </w:rPr>
            </w:pPr>
            <w:r>
              <w:rPr>
                <w:rFonts w:ascii="Calibri" w:eastAsia="Calibri" w:hAnsi="Calibri" w:cs="Calibri"/>
                <w:sz w:val="20"/>
                <w:szCs w:val="20"/>
              </w:rPr>
              <w:t>Deep reef (2015)</w:t>
            </w:r>
          </w:p>
        </w:tc>
      </w:tr>
      <w:tr w:rsidR="00142F34" w14:paraId="7A949412"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02C1AA7" w14:textId="77777777" w:rsidR="00142F34" w:rsidRDefault="00353792">
            <w:pPr>
              <w:jc w:val="center"/>
              <w:rPr>
                <w:sz w:val="20"/>
                <w:szCs w:val="20"/>
              </w:rPr>
            </w:pPr>
            <w:r>
              <w:rPr>
                <w:rFonts w:ascii="Calibri" w:eastAsia="Calibri" w:hAnsi="Calibri" w:cs="Calibri"/>
                <w:sz w:val="20"/>
                <w:szCs w:val="20"/>
              </w:rPr>
              <w:t>14</w:t>
            </w:r>
          </w:p>
        </w:tc>
        <w:tc>
          <w:tcPr>
            <w:tcW w:w="600" w:type="dxa"/>
            <w:tcBorders>
              <w:top w:val="nil"/>
              <w:left w:val="nil"/>
              <w:bottom w:val="nil"/>
              <w:right w:val="nil"/>
            </w:tcBorders>
            <w:tcMar>
              <w:top w:w="-411" w:type="dxa"/>
              <w:left w:w="-411" w:type="dxa"/>
              <w:bottom w:w="-411" w:type="dxa"/>
              <w:right w:w="-411" w:type="dxa"/>
            </w:tcMar>
            <w:vAlign w:val="center"/>
          </w:tcPr>
          <w:p w14:paraId="47075E32"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00B582BA" w14:textId="77777777" w:rsidR="00142F34" w:rsidRDefault="00353792">
            <w:pPr>
              <w:jc w:val="center"/>
              <w:rPr>
                <w:sz w:val="20"/>
                <w:szCs w:val="20"/>
              </w:rPr>
            </w:pPr>
            <w:r>
              <w:rPr>
                <w:rFonts w:ascii="Calibri" w:eastAsia="Calibri" w:hAnsi="Calibri" w:cs="Calibri"/>
                <w:sz w:val="20"/>
                <w:szCs w:val="20"/>
              </w:rPr>
              <w:t>Pillar Point SMCA</w:t>
            </w:r>
          </w:p>
        </w:tc>
        <w:tc>
          <w:tcPr>
            <w:tcW w:w="1185" w:type="dxa"/>
            <w:tcBorders>
              <w:top w:val="nil"/>
              <w:left w:val="nil"/>
              <w:bottom w:val="nil"/>
              <w:right w:val="nil"/>
            </w:tcBorders>
            <w:tcMar>
              <w:top w:w="-411" w:type="dxa"/>
              <w:left w:w="-411" w:type="dxa"/>
              <w:bottom w:w="-411" w:type="dxa"/>
              <w:right w:w="-411" w:type="dxa"/>
            </w:tcMar>
            <w:vAlign w:val="center"/>
          </w:tcPr>
          <w:p w14:paraId="4E64D5E3"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0D6E47C6" w14:textId="77777777" w:rsidR="00142F34" w:rsidRDefault="00353792">
            <w:pPr>
              <w:jc w:val="center"/>
              <w:rPr>
                <w:sz w:val="20"/>
                <w:szCs w:val="20"/>
              </w:rPr>
            </w:pPr>
            <w:r>
              <w:rPr>
                <w:rFonts w:ascii="Calibri" w:eastAsia="Calibri" w:hAnsi="Calibri" w:cs="Calibri"/>
                <w:sz w:val="20"/>
                <w:szCs w:val="20"/>
              </w:rPr>
              <w:t>0.537</w:t>
            </w:r>
          </w:p>
        </w:tc>
        <w:tc>
          <w:tcPr>
            <w:tcW w:w="930" w:type="dxa"/>
            <w:tcBorders>
              <w:top w:val="nil"/>
              <w:left w:val="nil"/>
              <w:bottom w:val="nil"/>
              <w:right w:val="nil"/>
            </w:tcBorders>
            <w:tcMar>
              <w:top w:w="-411" w:type="dxa"/>
              <w:left w:w="-411" w:type="dxa"/>
              <w:bottom w:w="-411" w:type="dxa"/>
              <w:right w:w="-411" w:type="dxa"/>
            </w:tcMar>
            <w:vAlign w:val="center"/>
          </w:tcPr>
          <w:p w14:paraId="5AC441DB" w14:textId="77777777" w:rsidR="00142F34" w:rsidRDefault="00353792">
            <w:pPr>
              <w:jc w:val="center"/>
              <w:rPr>
                <w:sz w:val="20"/>
                <w:szCs w:val="20"/>
              </w:rPr>
            </w:pPr>
            <w:r>
              <w:rPr>
                <w:rFonts w:ascii="Calibri" w:eastAsia="Calibri" w:hAnsi="Calibri" w:cs="Calibri"/>
                <w:sz w:val="20"/>
                <w:szCs w:val="20"/>
              </w:rPr>
              <w:t>0.049</w:t>
            </w:r>
          </w:p>
        </w:tc>
        <w:tc>
          <w:tcPr>
            <w:tcW w:w="675" w:type="dxa"/>
            <w:tcBorders>
              <w:top w:val="nil"/>
              <w:left w:val="nil"/>
              <w:bottom w:val="nil"/>
              <w:right w:val="nil"/>
            </w:tcBorders>
            <w:tcMar>
              <w:top w:w="-411" w:type="dxa"/>
              <w:left w:w="-411" w:type="dxa"/>
              <w:bottom w:w="-411" w:type="dxa"/>
              <w:right w:w="-411" w:type="dxa"/>
            </w:tcMar>
            <w:vAlign w:val="center"/>
          </w:tcPr>
          <w:p w14:paraId="361F60FA"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6CD8184E" w14:textId="77777777" w:rsidR="00142F34" w:rsidRDefault="00353792">
            <w:pPr>
              <w:jc w:val="center"/>
              <w:rPr>
                <w:sz w:val="20"/>
                <w:szCs w:val="20"/>
              </w:rPr>
            </w:pPr>
            <w:r>
              <w:rPr>
                <w:rFonts w:ascii="Calibri" w:eastAsia="Calibri" w:hAnsi="Calibri" w:cs="Calibri"/>
                <w:sz w:val="20"/>
                <w:szCs w:val="20"/>
              </w:rPr>
              <w:t>0.442</w:t>
            </w:r>
          </w:p>
        </w:tc>
        <w:tc>
          <w:tcPr>
            <w:tcW w:w="795" w:type="dxa"/>
            <w:tcBorders>
              <w:top w:val="nil"/>
              <w:left w:val="nil"/>
              <w:bottom w:val="nil"/>
              <w:right w:val="nil"/>
            </w:tcBorders>
            <w:tcMar>
              <w:top w:w="-411" w:type="dxa"/>
              <w:left w:w="-411" w:type="dxa"/>
              <w:bottom w:w="-411" w:type="dxa"/>
              <w:right w:w="-411" w:type="dxa"/>
            </w:tcMar>
            <w:vAlign w:val="center"/>
          </w:tcPr>
          <w:p w14:paraId="39295F19" w14:textId="77777777" w:rsidR="00142F34" w:rsidRDefault="00353792">
            <w:pPr>
              <w:jc w:val="center"/>
              <w:rPr>
                <w:sz w:val="20"/>
                <w:szCs w:val="20"/>
              </w:rPr>
            </w:pPr>
            <w:r>
              <w:rPr>
                <w:rFonts w:ascii="Calibri" w:eastAsia="Calibri" w:hAnsi="Calibri" w:cs="Calibri"/>
                <w:sz w:val="20"/>
                <w:szCs w:val="20"/>
              </w:rPr>
              <w:t>0.632</w:t>
            </w:r>
          </w:p>
        </w:tc>
        <w:tc>
          <w:tcPr>
            <w:tcW w:w="660" w:type="dxa"/>
            <w:tcBorders>
              <w:top w:val="nil"/>
              <w:left w:val="nil"/>
              <w:bottom w:val="nil"/>
              <w:right w:val="nil"/>
            </w:tcBorders>
            <w:tcMar>
              <w:top w:w="-411" w:type="dxa"/>
              <w:left w:w="-411" w:type="dxa"/>
              <w:bottom w:w="-411" w:type="dxa"/>
              <w:right w:w="-411" w:type="dxa"/>
            </w:tcMar>
            <w:vAlign w:val="center"/>
          </w:tcPr>
          <w:p w14:paraId="0332182E"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33D644E0"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3E1D06A4" w14:textId="77777777" w:rsidR="00142F34" w:rsidRDefault="00353792">
            <w:pPr>
              <w:jc w:val="center"/>
              <w:rPr>
                <w:sz w:val="20"/>
                <w:szCs w:val="20"/>
              </w:rPr>
            </w:pPr>
            <w:r>
              <w:rPr>
                <w:rFonts w:ascii="Calibri" w:eastAsia="Calibri" w:hAnsi="Calibri" w:cs="Calibri"/>
                <w:sz w:val="20"/>
                <w:szCs w:val="20"/>
              </w:rPr>
              <w:t>Deep reef (2015)</w:t>
            </w:r>
          </w:p>
        </w:tc>
      </w:tr>
      <w:tr w:rsidR="00142F34" w14:paraId="63A1AC76"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1017638" w14:textId="77777777" w:rsidR="00142F34" w:rsidRDefault="00353792">
            <w:pPr>
              <w:jc w:val="center"/>
              <w:rPr>
                <w:sz w:val="20"/>
                <w:szCs w:val="20"/>
              </w:rPr>
            </w:pPr>
            <w:r>
              <w:rPr>
                <w:rFonts w:ascii="Calibri" w:eastAsia="Calibri" w:hAnsi="Calibri" w:cs="Calibri"/>
                <w:sz w:val="20"/>
                <w:szCs w:val="20"/>
              </w:rPr>
              <w:t>15</w:t>
            </w:r>
          </w:p>
        </w:tc>
        <w:tc>
          <w:tcPr>
            <w:tcW w:w="600" w:type="dxa"/>
            <w:tcBorders>
              <w:top w:val="nil"/>
              <w:left w:val="nil"/>
              <w:bottom w:val="nil"/>
              <w:right w:val="nil"/>
            </w:tcBorders>
            <w:tcMar>
              <w:top w:w="-411" w:type="dxa"/>
              <w:left w:w="-411" w:type="dxa"/>
              <w:bottom w:w="-411" w:type="dxa"/>
              <w:right w:w="-411" w:type="dxa"/>
            </w:tcMar>
            <w:vAlign w:val="center"/>
          </w:tcPr>
          <w:p w14:paraId="2021099A"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2E7A28D2" w14:textId="77777777" w:rsidR="00142F34" w:rsidRDefault="00353792">
            <w:pPr>
              <w:jc w:val="center"/>
              <w:rPr>
                <w:sz w:val="20"/>
                <w:szCs w:val="20"/>
              </w:rPr>
            </w:pPr>
            <w:r>
              <w:rPr>
                <w:rFonts w:ascii="Calibri" w:eastAsia="Calibri" w:hAnsi="Calibri" w:cs="Calibri"/>
                <w:sz w:val="20"/>
                <w:szCs w:val="20"/>
              </w:rPr>
              <w:t>Stewarts Point SMR</w:t>
            </w:r>
          </w:p>
        </w:tc>
        <w:tc>
          <w:tcPr>
            <w:tcW w:w="1185" w:type="dxa"/>
            <w:tcBorders>
              <w:top w:val="nil"/>
              <w:left w:val="nil"/>
              <w:bottom w:val="nil"/>
              <w:right w:val="nil"/>
            </w:tcBorders>
            <w:tcMar>
              <w:top w:w="-411" w:type="dxa"/>
              <w:left w:w="-411" w:type="dxa"/>
              <w:bottom w:w="-411" w:type="dxa"/>
              <w:right w:w="-411" w:type="dxa"/>
            </w:tcMar>
            <w:vAlign w:val="center"/>
          </w:tcPr>
          <w:p w14:paraId="1F7CCBE5"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11A6CE3C" w14:textId="77777777" w:rsidR="00142F34" w:rsidRDefault="00353792">
            <w:pPr>
              <w:jc w:val="center"/>
              <w:rPr>
                <w:sz w:val="20"/>
                <w:szCs w:val="20"/>
              </w:rPr>
            </w:pPr>
            <w:r>
              <w:rPr>
                <w:rFonts w:ascii="Calibri" w:eastAsia="Calibri" w:hAnsi="Calibri" w:cs="Calibri"/>
                <w:sz w:val="20"/>
                <w:szCs w:val="20"/>
              </w:rPr>
              <w:t>0.55</w:t>
            </w:r>
          </w:p>
        </w:tc>
        <w:tc>
          <w:tcPr>
            <w:tcW w:w="930" w:type="dxa"/>
            <w:tcBorders>
              <w:top w:val="nil"/>
              <w:left w:val="nil"/>
              <w:bottom w:val="nil"/>
              <w:right w:val="nil"/>
            </w:tcBorders>
            <w:tcMar>
              <w:top w:w="-411" w:type="dxa"/>
              <w:left w:w="-411" w:type="dxa"/>
              <w:bottom w:w="-411" w:type="dxa"/>
              <w:right w:w="-411" w:type="dxa"/>
            </w:tcMar>
            <w:vAlign w:val="center"/>
          </w:tcPr>
          <w:p w14:paraId="4742968F" w14:textId="77777777" w:rsidR="00142F34" w:rsidRDefault="00353792">
            <w:pPr>
              <w:jc w:val="center"/>
              <w:rPr>
                <w:sz w:val="20"/>
                <w:szCs w:val="20"/>
              </w:rPr>
            </w:pPr>
            <w:r>
              <w:rPr>
                <w:rFonts w:ascii="Calibri" w:eastAsia="Calibri" w:hAnsi="Calibri" w:cs="Calibri"/>
                <w:sz w:val="20"/>
                <w:szCs w:val="20"/>
              </w:rPr>
              <w:t>0.825</w:t>
            </w:r>
          </w:p>
        </w:tc>
        <w:tc>
          <w:tcPr>
            <w:tcW w:w="675" w:type="dxa"/>
            <w:tcBorders>
              <w:top w:val="nil"/>
              <w:left w:val="nil"/>
              <w:bottom w:val="nil"/>
              <w:right w:val="nil"/>
            </w:tcBorders>
            <w:tcMar>
              <w:top w:w="-411" w:type="dxa"/>
              <w:left w:w="-411" w:type="dxa"/>
              <w:bottom w:w="-411" w:type="dxa"/>
              <w:right w:w="-411" w:type="dxa"/>
            </w:tcMar>
            <w:vAlign w:val="center"/>
          </w:tcPr>
          <w:p w14:paraId="6096BFB8" w14:textId="77777777" w:rsidR="00142F34" w:rsidRDefault="00353792">
            <w:pPr>
              <w:jc w:val="center"/>
              <w:rPr>
                <w:sz w:val="20"/>
                <w:szCs w:val="20"/>
              </w:rPr>
            </w:pPr>
            <w:r>
              <w:rPr>
                <w:rFonts w:ascii="Calibri" w:eastAsia="Calibri" w:hAnsi="Calibri" w:cs="Calibri"/>
                <w:sz w:val="20"/>
                <w:szCs w:val="20"/>
              </w:rPr>
              <w:t>0.505</w:t>
            </w:r>
          </w:p>
        </w:tc>
        <w:tc>
          <w:tcPr>
            <w:tcW w:w="495" w:type="dxa"/>
            <w:tcBorders>
              <w:top w:val="nil"/>
              <w:left w:val="nil"/>
              <w:bottom w:val="nil"/>
              <w:right w:val="nil"/>
            </w:tcBorders>
            <w:tcMar>
              <w:top w:w="-411" w:type="dxa"/>
              <w:left w:w="-411" w:type="dxa"/>
              <w:bottom w:w="-411" w:type="dxa"/>
              <w:right w:w="-411" w:type="dxa"/>
            </w:tcMar>
            <w:vAlign w:val="center"/>
          </w:tcPr>
          <w:p w14:paraId="1245D288" w14:textId="77777777" w:rsidR="00142F34" w:rsidRDefault="00353792">
            <w:pPr>
              <w:jc w:val="center"/>
              <w:rPr>
                <w:sz w:val="20"/>
                <w:szCs w:val="20"/>
              </w:rPr>
            </w:pPr>
            <w:r>
              <w:rPr>
                <w:rFonts w:ascii="Calibri" w:eastAsia="Calibri" w:hAnsi="Calibri" w:cs="Calibri"/>
                <w:sz w:val="20"/>
                <w:szCs w:val="20"/>
              </w:rPr>
              <w:t>-1.066</w:t>
            </w:r>
          </w:p>
        </w:tc>
        <w:tc>
          <w:tcPr>
            <w:tcW w:w="795" w:type="dxa"/>
            <w:tcBorders>
              <w:top w:val="nil"/>
              <w:left w:val="nil"/>
              <w:bottom w:val="nil"/>
              <w:right w:val="nil"/>
            </w:tcBorders>
            <w:tcMar>
              <w:top w:w="-411" w:type="dxa"/>
              <w:left w:w="-411" w:type="dxa"/>
              <w:bottom w:w="-411" w:type="dxa"/>
              <w:right w:w="-411" w:type="dxa"/>
            </w:tcMar>
            <w:vAlign w:val="center"/>
          </w:tcPr>
          <w:p w14:paraId="1BAA7956" w14:textId="77777777" w:rsidR="00142F34" w:rsidRDefault="00353792">
            <w:pPr>
              <w:jc w:val="center"/>
              <w:rPr>
                <w:sz w:val="20"/>
                <w:szCs w:val="20"/>
              </w:rPr>
            </w:pPr>
            <w:r>
              <w:rPr>
                <w:rFonts w:ascii="Calibri" w:eastAsia="Calibri" w:hAnsi="Calibri" w:cs="Calibri"/>
                <w:sz w:val="20"/>
                <w:szCs w:val="20"/>
              </w:rPr>
              <w:t>2.166</w:t>
            </w:r>
          </w:p>
        </w:tc>
        <w:tc>
          <w:tcPr>
            <w:tcW w:w="660" w:type="dxa"/>
            <w:tcBorders>
              <w:top w:val="nil"/>
              <w:left w:val="nil"/>
              <w:bottom w:val="nil"/>
              <w:right w:val="nil"/>
            </w:tcBorders>
            <w:tcMar>
              <w:top w:w="-411" w:type="dxa"/>
              <w:left w:w="-411" w:type="dxa"/>
              <w:bottom w:w="-411" w:type="dxa"/>
              <w:right w:w="-411" w:type="dxa"/>
            </w:tcMar>
            <w:vAlign w:val="center"/>
          </w:tcPr>
          <w:p w14:paraId="75FD881E" w14:textId="77777777" w:rsidR="00142F34" w:rsidRDefault="00353792">
            <w:pPr>
              <w:jc w:val="center"/>
              <w:rPr>
                <w:sz w:val="20"/>
                <w:szCs w:val="20"/>
              </w:rPr>
            </w:pPr>
            <w:r>
              <w:rPr>
                <w:rFonts w:ascii="Calibri" w:eastAsia="Calibri" w:hAnsi="Calibri" w:cs="Calibri"/>
                <w:sz w:val="20"/>
                <w:szCs w:val="20"/>
              </w:rPr>
              <w:t>1.317</w:t>
            </w:r>
          </w:p>
        </w:tc>
        <w:tc>
          <w:tcPr>
            <w:tcW w:w="1215" w:type="dxa"/>
            <w:tcBorders>
              <w:top w:val="nil"/>
              <w:left w:val="nil"/>
              <w:bottom w:val="nil"/>
              <w:right w:val="nil"/>
            </w:tcBorders>
            <w:tcMar>
              <w:top w:w="-411" w:type="dxa"/>
              <w:left w:w="-411" w:type="dxa"/>
              <w:bottom w:w="-411" w:type="dxa"/>
              <w:right w:w="-411" w:type="dxa"/>
            </w:tcMar>
            <w:vAlign w:val="center"/>
          </w:tcPr>
          <w:p w14:paraId="1A5BE9BA" w14:textId="77777777" w:rsidR="00142F34" w:rsidRDefault="00353792">
            <w:pPr>
              <w:jc w:val="center"/>
              <w:rPr>
                <w:sz w:val="20"/>
                <w:szCs w:val="20"/>
              </w:rPr>
            </w:pPr>
            <w:r>
              <w:rPr>
                <w:rFonts w:ascii="Calibri" w:eastAsia="Calibri" w:hAnsi="Calibri" w:cs="Calibri"/>
                <w:sz w:val="20"/>
                <w:szCs w:val="20"/>
              </w:rPr>
              <w:t>31.137</w:t>
            </w:r>
          </w:p>
        </w:tc>
        <w:tc>
          <w:tcPr>
            <w:tcW w:w="3540" w:type="dxa"/>
            <w:tcBorders>
              <w:top w:val="nil"/>
              <w:left w:val="nil"/>
              <w:bottom w:val="nil"/>
              <w:right w:val="nil"/>
            </w:tcBorders>
            <w:tcMar>
              <w:top w:w="-411" w:type="dxa"/>
              <w:left w:w="-411" w:type="dxa"/>
              <w:bottom w:w="-411" w:type="dxa"/>
              <w:right w:w="-411" w:type="dxa"/>
            </w:tcMar>
            <w:vAlign w:val="center"/>
          </w:tcPr>
          <w:p w14:paraId="53223D97" w14:textId="77777777" w:rsidR="00142F34" w:rsidRDefault="00353792">
            <w:pPr>
              <w:jc w:val="center"/>
              <w:rPr>
                <w:sz w:val="20"/>
                <w:szCs w:val="20"/>
              </w:rPr>
            </w:pPr>
            <w:r>
              <w:rPr>
                <w:rFonts w:ascii="Calibri" w:eastAsia="Calibri" w:hAnsi="Calibri" w:cs="Calibri"/>
                <w:sz w:val="20"/>
                <w:szCs w:val="20"/>
              </w:rPr>
              <w:t>Kelp forest (2019), Shallow reef (2020)</w:t>
            </w:r>
          </w:p>
        </w:tc>
      </w:tr>
      <w:tr w:rsidR="00142F34" w14:paraId="3C909B85"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4C620634" w14:textId="77777777" w:rsidR="00142F34" w:rsidRDefault="00353792">
            <w:pPr>
              <w:jc w:val="center"/>
              <w:rPr>
                <w:sz w:val="20"/>
                <w:szCs w:val="20"/>
              </w:rPr>
            </w:pPr>
            <w:r>
              <w:rPr>
                <w:rFonts w:ascii="Calibri" w:eastAsia="Calibri" w:hAnsi="Calibri" w:cs="Calibri"/>
                <w:sz w:val="20"/>
                <w:szCs w:val="20"/>
              </w:rPr>
              <w:t>15</w:t>
            </w:r>
          </w:p>
        </w:tc>
        <w:tc>
          <w:tcPr>
            <w:tcW w:w="600" w:type="dxa"/>
            <w:tcBorders>
              <w:top w:val="nil"/>
              <w:left w:val="nil"/>
              <w:bottom w:val="nil"/>
              <w:right w:val="nil"/>
            </w:tcBorders>
            <w:tcMar>
              <w:top w:w="-411" w:type="dxa"/>
              <w:left w:w="-411" w:type="dxa"/>
              <w:bottom w:w="-411" w:type="dxa"/>
              <w:right w:w="-411" w:type="dxa"/>
            </w:tcMar>
            <w:vAlign w:val="center"/>
          </w:tcPr>
          <w:p w14:paraId="6794E2D6"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55CF25CD" w14:textId="77777777" w:rsidR="00142F34" w:rsidRDefault="00353792">
            <w:pPr>
              <w:jc w:val="center"/>
              <w:rPr>
                <w:sz w:val="20"/>
                <w:szCs w:val="20"/>
              </w:rPr>
            </w:pPr>
            <w:r>
              <w:rPr>
                <w:rFonts w:ascii="Calibri" w:eastAsia="Calibri" w:hAnsi="Calibri" w:cs="Calibri"/>
                <w:sz w:val="20"/>
                <w:szCs w:val="20"/>
              </w:rPr>
              <w:t>Stewarts Point SMR</w:t>
            </w:r>
          </w:p>
        </w:tc>
        <w:tc>
          <w:tcPr>
            <w:tcW w:w="1185" w:type="dxa"/>
            <w:tcBorders>
              <w:top w:val="nil"/>
              <w:left w:val="nil"/>
              <w:bottom w:val="nil"/>
              <w:right w:val="nil"/>
            </w:tcBorders>
            <w:tcMar>
              <w:top w:w="-411" w:type="dxa"/>
              <w:left w:w="-411" w:type="dxa"/>
              <w:bottom w:w="-411" w:type="dxa"/>
              <w:right w:w="-411" w:type="dxa"/>
            </w:tcMar>
            <w:vAlign w:val="center"/>
          </w:tcPr>
          <w:p w14:paraId="06E9FF32"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59EFCCD9" w14:textId="77777777" w:rsidR="00142F34" w:rsidRDefault="00353792">
            <w:pPr>
              <w:jc w:val="center"/>
              <w:rPr>
                <w:sz w:val="20"/>
                <w:szCs w:val="20"/>
              </w:rPr>
            </w:pPr>
            <w:r>
              <w:rPr>
                <w:rFonts w:ascii="Calibri" w:eastAsia="Calibri" w:hAnsi="Calibri" w:cs="Calibri"/>
                <w:sz w:val="20"/>
                <w:szCs w:val="20"/>
              </w:rPr>
              <w:t>0.299</w:t>
            </w:r>
          </w:p>
        </w:tc>
        <w:tc>
          <w:tcPr>
            <w:tcW w:w="930" w:type="dxa"/>
            <w:tcBorders>
              <w:top w:val="nil"/>
              <w:left w:val="nil"/>
              <w:bottom w:val="nil"/>
              <w:right w:val="nil"/>
            </w:tcBorders>
            <w:tcMar>
              <w:top w:w="-411" w:type="dxa"/>
              <w:left w:w="-411" w:type="dxa"/>
              <w:bottom w:w="-411" w:type="dxa"/>
              <w:right w:w="-411" w:type="dxa"/>
            </w:tcMar>
            <w:vAlign w:val="center"/>
          </w:tcPr>
          <w:p w14:paraId="5F9276B3" w14:textId="77777777" w:rsidR="00142F34" w:rsidRDefault="00353792">
            <w:pPr>
              <w:jc w:val="center"/>
              <w:rPr>
                <w:sz w:val="20"/>
                <w:szCs w:val="20"/>
              </w:rPr>
            </w:pPr>
            <w:r>
              <w:rPr>
                <w:rFonts w:ascii="Calibri" w:eastAsia="Calibri" w:hAnsi="Calibri" w:cs="Calibri"/>
                <w:sz w:val="20"/>
                <w:szCs w:val="20"/>
              </w:rPr>
              <w:t>0.029</w:t>
            </w:r>
          </w:p>
        </w:tc>
        <w:tc>
          <w:tcPr>
            <w:tcW w:w="675" w:type="dxa"/>
            <w:tcBorders>
              <w:top w:val="nil"/>
              <w:left w:val="nil"/>
              <w:bottom w:val="nil"/>
              <w:right w:val="nil"/>
            </w:tcBorders>
            <w:tcMar>
              <w:top w:w="-411" w:type="dxa"/>
              <w:left w:w="-411" w:type="dxa"/>
              <w:bottom w:w="-411" w:type="dxa"/>
              <w:right w:w="-411" w:type="dxa"/>
            </w:tcMar>
            <w:vAlign w:val="center"/>
          </w:tcPr>
          <w:p w14:paraId="10E09104"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1227EDB8" w14:textId="77777777" w:rsidR="00142F34" w:rsidRDefault="00353792">
            <w:pPr>
              <w:jc w:val="center"/>
              <w:rPr>
                <w:sz w:val="20"/>
                <w:szCs w:val="20"/>
              </w:rPr>
            </w:pPr>
            <w:r>
              <w:rPr>
                <w:rFonts w:ascii="Calibri" w:eastAsia="Calibri" w:hAnsi="Calibri" w:cs="Calibri"/>
                <w:sz w:val="20"/>
                <w:szCs w:val="20"/>
              </w:rPr>
              <w:t>0.242</w:t>
            </w:r>
          </w:p>
        </w:tc>
        <w:tc>
          <w:tcPr>
            <w:tcW w:w="795" w:type="dxa"/>
            <w:tcBorders>
              <w:top w:val="nil"/>
              <w:left w:val="nil"/>
              <w:bottom w:val="nil"/>
              <w:right w:val="nil"/>
            </w:tcBorders>
            <w:tcMar>
              <w:top w:w="-411" w:type="dxa"/>
              <w:left w:w="-411" w:type="dxa"/>
              <w:bottom w:w="-411" w:type="dxa"/>
              <w:right w:w="-411" w:type="dxa"/>
            </w:tcMar>
            <w:vAlign w:val="center"/>
          </w:tcPr>
          <w:p w14:paraId="20D76637" w14:textId="77777777" w:rsidR="00142F34" w:rsidRDefault="00353792">
            <w:pPr>
              <w:jc w:val="center"/>
              <w:rPr>
                <w:sz w:val="20"/>
                <w:szCs w:val="20"/>
              </w:rPr>
            </w:pPr>
            <w:r>
              <w:rPr>
                <w:rFonts w:ascii="Calibri" w:eastAsia="Calibri" w:hAnsi="Calibri" w:cs="Calibri"/>
                <w:sz w:val="20"/>
                <w:szCs w:val="20"/>
              </w:rPr>
              <w:t>0.355</w:t>
            </w:r>
          </w:p>
        </w:tc>
        <w:tc>
          <w:tcPr>
            <w:tcW w:w="660" w:type="dxa"/>
            <w:tcBorders>
              <w:top w:val="nil"/>
              <w:left w:val="nil"/>
              <w:bottom w:val="nil"/>
              <w:right w:val="nil"/>
            </w:tcBorders>
            <w:tcMar>
              <w:top w:w="-411" w:type="dxa"/>
              <w:left w:w="-411" w:type="dxa"/>
              <w:bottom w:w="-411" w:type="dxa"/>
              <w:right w:w="-411" w:type="dxa"/>
            </w:tcMar>
            <w:vAlign w:val="center"/>
          </w:tcPr>
          <w:p w14:paraId="02791291"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79C9FC32"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4DCFADC" w14:textId="77777777" w:rsidR="00142F34" w:rsidRDefault="00353792">
            <w:pPr>
              <w:jc w:val="center"/>
              <w:rPr>
                <w:sz w:val="20"/>
                <w:szCs w:val="20"/>
              </w:rPr>
            </w:pPr>
            <w:r>
              <w:rPr>
                <w:rFonts w:ascii="Calibri" w:eastAsia="Calibri" w:hAnsi="Calibri" w:cs="Calibri"/>
                <w:sz w:val="20"/>
                <w:szCs w:val="20"/>
              </w:rPr>
              <w:t>Kelp forest (2019)</w:t>
            </w:r>
          </w:p>
        </w:tc>
      </w:tr>
      <w:tr w:rsidR="00142F34" w14:paraId="0F8E844C"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2AB0FBE" w14:textId="77777777" w:rsidR="00142F34" w:rsidRDefault="00353792">
            <w:pPr>
              <w:jc w:val="center"/>
              <w:rPr>
                <w:sz w:val="20"/>
                <w:szCs w:val="20"/>
              </w:rPr>
            </w:pPr>
            <w:r>
              <w:rPr>
                <w:rFonts w:ascii="Calibri" w:eastAsia="Calibri" w:hAnsi="Calibri" w:cs="Calibri"/>
                <w:sz w:val="20"/>
                <w:szCs w:val="20"/>
              </w:rPr>
              <w:t>16</w:t>
            </w:r>
          </w:p>
        </w:tc>
        <w:tc>
          <w:tcPr>
            <w:tcW w:w="600" w:type="dxa"/>
            <w:tcBorders>
              <w:top w:val="nil"/>
              <w:left w:val="nil"/>
              <w:bottom w:val="nil"/>
              <w:right w:val="nil"/>
            </w:tcBorders>
            <w:tcMar>
              <w:top w:w="-411" w:type="dxa"/>
              <w:left w:w="-411" w:type="dxa"/>
              <w:bottom w:w="-411" w:type="dxa"/>
              <w:right w:w="-411" w:type="dxa"/>
            </w:tcMar>
            <w:vAlign w:val="center"/>
          </w:tcPr>
          <w:p w14:paraId="47879802"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37DF501B" w14:textId="77777777" w:rsidR="00142F34" w:rsidRDefault="00353792">
            <w:pPr>
              <w:jc w:val="center"/>
              <w:rPr>
                <w:sz w:val="20"/>
                <w:szCs w:val="20"/>
              </w:rPr>
            </w:pPr>
            <w:r>
              <w:rPr>
                <w:rFonts w:ascii="Calibri" w:eastAsia="Calibri" w:hAnsi="Calibri" w:cs="Calibri"/>
                <w:sz w:val="20"/>
                <w:szCs w:val="20"/>
              </w:rPr>
              <w:t>Sea Lion Cove SMCA</w:t>
            </w:r>
          </w:p>
        </w:tc>
        <w:tc>
          <w:tcPr>
            <w:tcW w:w="1185" w:type="dxa"/>
            <w:tcBorders>
              <w:top w:val="nil"/>
              <w:left w:val="nil"/>
              <w:bottom w:val="nil"/>
              <w:right w:val="nil"/>
            </w:tcBorders>
            <w:tcMar>
              <w:top w:w="-411" w:type="dxa"/>
              <w:left w:w="-411" w:type="dxa"/>
              <w:bottom w:w="-411" w:type="dxa"/>
              <w:right w:w="-411" w:type="dxa"/>
            </w:tcMar>
            <w:vAlign w:val="center"/>
          </w:tcPr>
          <w:p w14:paraId="0D10EB50"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5D2004D2" w14:textId="77777777" w:rsidR="00142F34" w:rsidRDefault="00353792">
            <w:pPr>
              <w:jc w:val="center"/>
              <w:rPr>
                <w:sz w:val="20"/>
                <w:szCs w:val="20"/>
              </w:rPr>
            </w:pPr>
            <w:r>
              <w:rPr>
                <w:rFonts w:ascii="Calibri" w:eastAsia="Calibri" w:hAnsi="Calibri" w:cs="Calibri"/>
                <w:sz w:val="20"/>
                <w:szCs w:val="20"/>
              </w:rPr>
              <w:t>0.874</w:t>
            </w:r>
          </w:p>
        </w:tc>
        <w:tc>
          <w:tcPr>
            <w:tcW w:w="930" w:type="dxa"/>
            <w:tcBorders>
              <w:top w:val="nil"/>
              <w:left w:val="nil"/>
              <w:bottom w:val="nil"/>
              <w:right w:val="nil"/>
            </w:tcBorders>
            <w:tcMar>
              <w:top w:w="-411" w:type="dxa"/>
              <w:left w:w="-411" w:type="dxa"/>
              <w:bottom w:w="-411" w:type="dxa"/>
              <w:right w:w="-411" w:type="dxa"/>
            </w:tcMar>
            <w:vAlign w:val="center"/>
          </w:tcPr>
          <w:p w14:paraId="3065E54D" w14:textId="77777777" w:rsidR="00142F34" w:rsidRDefault="00353792">
            <w:pPr>
              <w:jc w:val="center"/>
              <w:rPr>
                <w:sz w:val="20"/>
                <w:szCs w:val="20"/>
              </w:rPr>
            </w:pPr>
            <w:r>
              <w:rPr>
                <w:rFonts w:ascii="Calibri" w:eastAsia="Calibri" w:hAnsi="Calibri" w:cs="Calibri"/>
                <w:sz w:val="20"/>
                <w:szCs w:val="20"/>
              </w:rPr>
              <w:t>1.058</w:t>
            </w:r>
          </w:p>
        </w:tc>
        <w:tc>
          <w:tcPr>
            <w:tcW w:w="675" w:type="dxa"/>
            <w:tcBorders>
              <w:top w:val="nil"/>
              <w:left w:val="nil"/>
              <w:bottom w:val="nil"/>
              <w:right w:val="nil"/>
            </w:tcBorders>
            <w:tcMar>
              <w:top w:w="-411" w:type="dxa"/>
              <w:left w:w="-411" w:type="dxa"/>
              <w:bottom w:w="-411" w:type="dxa"/>
              <w:right w:w="-411" w:type="dxa"/>
            </w:tcMar>
            <w:vAlign w:val="center"/>
          </w:tcPr>
          <w:p w14:paraId="501A7BDC" w14:textId="77777777" w:rsidR="00142F34" w:rsidRDefault="00353792">
            <w:pPr>
              <w:jc w:val="center"/>
              <w:rPr>
                <w:sz w:val="20"/>
                <w:szCs w:val="20"/>
              </w:rPr>
            </w:pPr>
            <w:r>
              <w:rPr>
                <w:rFonts w:ascii="Calibri" w:eastAsia="Calibri" w:hAnsi="Calibri" w:cs="Calibri"/>
                <w:sz w:val="20"/>
                <w:szCs w:val="20"/>
              </w:rPr>
              <w:t>0.409</w:t>
            </w:r>
          </w:p>
        </w:tc>
        <w:tc>
          <w:tcPr>
            <w:tcW w:w="495" w:type="dxa"/>
            <w:tcBorders>
              <w:top w:val="nil"/>
              <w:left w:val="nil"/>
              <w:bottom w:val="nil"/>
              <w:right w:val="nil"/>
            </w:tcBorders>
            <w:tcMar>
              <w:top w:w="-411" w:type="dxa"/>
              <w:left w:w="-411" w:type="dxa"/>
              <w:bottom w:w="-411" w:type="dxa"/>
              <w:right w:w="-411" w:type="dxa"/>
            </w:tcMar>
            <w:vAlign w:val="center"/>
          </w:tcPr>
          <w:p w14:paraId="230E8C4D" w14:textId="77777777" w:rsidR="00142F34" w:rsidRDefault="00353792">
            <w:pPr>
              <w:jc w:val="center"/>
              <w:rPr>
                <w:sz w:val="20"/>
                <w:szCs w:val="20"/>
              </w:rPr>
            </w:pPr>
            <w:r>
              <w:rPr>
                <w:rFonts w:ascii="Calibri" w:eastAsia="Calibri" w:hAnsi="Calibri" w:cs="Calibri"/>
                <w:sz w:val="20"/>
                <w:szCs w:val="20"/>
              </w:rPr>
              <w:t>-1.201</w:t>
            </w:r>
          </w:p>
        </w:tc>
        <w:tc>
          <w:tcPr>
            <w:tcW w:w="795" w:type="dxa"/>
            <w:tcBorders>
              <w:top w:val="nil"/>
              <w:left w:val="nil"/>
              <w:bottom w:val="nil"/>
              <w:right w:val="nil"/>
            </w:tcBorders>
            <w:tcMar>
              <w:top w:w="-411" w:type="dxa"/>
              <w:left w:w="-411" w:type="dxa"/>
              <w:bottom w:w="-411" w:type="dxa"/>
              <w:right w:w="-411" w:type="dxa"/>
            </w:tcMar>
            <w:vAlign w:val="center"/>
          </w:tcPr>
          <w:p w14:paraId="0029369A" w14:textId="77777777" w:rsidR="00142F34" w:rsidRDefault="00353792">
            <w:pPr>
              <w:jc w:val="center"/>
              <w:rPr>
                <w:sz w:val="20"/>
                <w:szCs w:val="20"/>
              </w:rPr>
            </w:pPr>
            <w:r>
              <w:rPr>
                <w:rFonts w:ascii="Calibri" w:eastAsia="Calibri" w:hAnsi="Calibri" w:cs="Calibri"/>
                <w:sz w:val="20"/>
                <w:szCs w:val="20"/>
              </w:rPr>
              <w:t>2.948</w:t>
            </w:r>
          </w:p>
        </w:tc>
        <w:tc>
          <w:tcPr>
            <w:tcW w:w="660" w:type="dxa"/>
            <w:tcBorders>
              <w:top w:val="nil"/>
              <w:left w:val="nil"/>
              <w:bottom w:val="nil"/>
              <w:right w:val="nil"/>
            </w:tcBorders>
            <w:tcMar>
              <w:top w:w="-411" w:type="dxa"/>
              <w:left w:w="-411" w:type="dxa"/>
              <w:bottom w:w="-411" w:type="dxa"/>
              <w:right w:w="-411" w:type="dxa"/>
            </w:tcMar>
            <w:vAlign w:val="center"/>
          </w:tcPr>
          <w:p w14:paraId="48205024"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AAF56A4"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39B801C" w14:textId="77777777" w:rsidR="00142F34" w:rsidRDefault="00353792">
            <w:pPr>
              <w:jc w:val="center"/>
              <w:rPr>
                <w:sz w:val="20"/>
                <w:szCs w:val="20"/>
              </w:rPr>
            </w:pPr>
            <w:r>
              <w:rPr>
                <w:rFonts w:ascii="Calibri" w:eastAsia="Calibri" w:hAnsi="Calibri" w:cs="Calibri"/>
                <w:sz w:val="20"/>
                <w:szCs w:val="20"/>
              </w:rPr>
              <w:t>Kelp forest (2011)</w:t>
            </w:r>
          </w:p>
        </w:tc>
      </w:tr>
      <w:tr w:rsidR="00142F34" w14:paraId="05B1DFA1"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9760E14" w14:textId="77777777" w:rsidR="00142F34" w:rsidRDefault="00353792">
            <w:pPr>
              <w:jc w:val="center"/>
              <w:rPr>
                <w:sz w:val="20"/>
                <w:szCs w:val="20"/>
              </w:rPr>
            </w:pPr>
            <w:r>
              <w:rPr>
                <w:rFonts w:ascii="Calibri" w:eastAsia="Calibri" w:hAnsi="Calibri" w:cs="Calibri"/>
                <w:sz w:val="20"/>
                <w:szCs w:val="20"/>
              </w:rPr>
              <w:t>17</w:t>
            </w:r>
          </w:p>
        </w:tc>
        <w:tc>
          <w:tcPr>
            <w:tcW w:w="600" w:type="dxa"/>
            <w:tcBorders>
              <w:top w:val="nil"/>
              <w:left w:val="nil"/>
              <w:bottom w:val="nil"/>
              <w:right w:val="nil"/>
            </w:tcBorders>
            <w:tcMar>
              <w:top w:w="-411" w:type="dxa"/>
              <w:left w:w="-411" w:type="dxa"/>
              <w:bottom w:w="-411" w:type="dxa"/>
              <w:right w:w="-411" w:type="dxa"/>
            </w:tcMar>
            <w:vAlign w:val="center"/>
          </w:tcPr>
          <w:p w14:paraId="7107177D"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381D0AC6" w14:textId="77777777" w:rsidR="00142F34" w:rsidRDefault="00353792">
            <w:pPr>
              <w:jc w:val="center"/>
              <w:rPr>
                <w:sz w:val="20"/>
                <w:szCs w:val="20"/>
              </w:rPr>
            </w:pPr>
            <w:r>
              <w:rPr>
                <w:rFonts w:ascii="Calibri" w:eastAsia="Calibri" w:hAnsi="Calibri" w:cs="Calibri"/>
                <w:sz w:val="20"/>
                <w:szCs w:val="20"/>
              </w:rPr>
              <w:t>Point Reyes SMR</w:t>
            </w:r>
          </w:p>
        </w:tc>
        <w:tc>
          <w:tcPr>
            <w:tcW w:w="1185" w:type="dxa"/>
            <w:tcBorders>
              <w:top w:val="nil"/>
              <w:left w:val="nil"/>
              <w:bottom w:val="nil"/>
              <w:right w:val="nil"/>
            </w:tcBorders>
            <w:tcMar>
              <w:top w:w="-411" w:type="dxa"/>
              <w:left w:w="-411" w:type="dxa"/>
              <w:bottom w:w="-411" w:type="dxa"/>
              <w:right w:w="-411" w:type="dxa"/>
            </w:tcMar>
            <w:vAlign w:val="center"/>
          </w:tcPr>
          <w:p w14:paraId="4D332B37"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3F0DBC4A" w14:textId="77777777" w:rsidR="00142F34" w:rsidRDefault="00353792">
            <w:pPr>
              <w:jc w:val="center"/>
              <w:rPr>
                <w:sz w:val="20"/>
                <w:szCs w:val="20"/>
              </w:rPr>
            </w:pPr>
            <w:r>
              <w:rPr>
                <w:rFonts w:ascii="Calibri" w:eastAsia="Calibri" w:hAnsi="Calibri" w:cs="Calibri"/>
                <w:sz w:val="20"/>
                <w:szCs w:val="20"/>
              </w:rPr>
              <w:t>1.053</w:t>
            </w:r>
          </w:p>
        </w:tc>
        <w:tc>
          <w:tcPr>
            <w:tcW w:w="930" w:type="dxa"/>
            <w:tcBorders>
              <w:top w:val="nil"/>
              <w:left w:val="nil"/>
              <w:bottom w:val="nil"/>
              <w:right w:val="nil"/>
            </w:tcBorders>
            <w:tcMar>
              <w:top w:w="-411" w:type="dxa"/>
              <w:left w:w="-411" w:type="dxa"/>
              <w:bottom w:w="-411" w:type="dxa"/>
              <w:right w:w="-411" w:type="dxa"/>
            </w:tcMar>
            <w:vAlign w:val="center"/>
          </w:tcPr>
          <w:p w14:paraId="0CFD3E86" w14:textId="77777777" w:rsidR="00142F34" w:rsidRDefault="00353792">
            <w:pPr>
              <w:jc w:val="center"/>
              <w:rPr>
                <w:sz w:val="20"/>
                <w:szCs w:val="20"/>
              </w:rPr>
            </w:pPr>
            <w:r>
              <w:rPr>
                <w:rFonts w:ascii="Calibri" w:eastAsia="Calibri" w:hAnsi="Calibri" w:cs="Calibri"/>
                <w:sz w:val="20"/>
                <w:szCs w:val="20"/>
              </w:rPr>
              <w:t>0.454</w:t>
            </w:r>
          </w:p>
        </w:tc>
        <w:tc>
          <w:tcPr>
            <w:tcW w:w="675" w:type="dxa"/>
            <w:tcBorders>
              <w:top w:val="nil"/>
              <w:left w:val="nil"/>
              <w:bottom w:val="nil"/>
              <w:right w:val="nil"/>
            </w:tcBorders>
            <w:tcMar>
              <w:top w:w="-411" w:type="dxa"/>
              <w:left w:w="-411" w:type="dxa"/>
              <w:bottom w:w="-411" w:type="dxa"/>
              <w:right w:w="-411" w:type="dxa"/>
            </w:tcMar>
            <w:vAlign w:val="center"/>
          </w:tcPr>
          <w:p w14:paraId="6A5453C6" w14:textId="77777777" w:rsidR="00142F34" w:rsidRDefault="00353792">
            <w:pPr>
              <w:jc w:val="center"/>
              <w:rPr>
                <w:sz w:val="20"/>
                <w:szCs w:val="20"/>
              </w:rPr>
            </w:pPr>
            <w:r>
              <w:rPr>
                <w:rFonts w:ascii="Calibri" w:eastAsia="Calibri" w:hAnsi="Calibri" w:cs="Calibri"/>
                <w:sz w:val="20"/>
                <w:szCs w:val="20"/>
              </w:rPr>
              <w:t>0.02</w:t>
            </w:r>
          </w:p>
        </w:tc>
        <w:tc>
          <w:tcPr>
            <w:tcW w:w="495" w:type="dxa"/>
            <w:tcBorders>
              <w:top w:val="nil"/>
              <w:left w:val="nil"/>
              <w:bottom w:val="nil"/>
              <w:right w:val="nil"/>
            </w:tcBorders>
            <w:tcMar>
              <w:top w:w="-411" w:type="dxa"/>
              <w:left w:w="-411" w:type="dxa"/>
              <w:bottom w:w="-411" w:type="dxa"/>
              <w:right w:w="-411" w:type="dxa"/>
            </w:tcMar>
            <w:vAlign w:val="center"/>
          </w:tcPr>
          <w:p w14:paraId="401EBC81" w14:textId="77777777" w:rsidR="00142F34" w:rsidRDefault="00353792">
            <w:pPr>
              <w:jc w:val="center"/>
              <w:rPr>
                <w:sz w:val="20"/>
                <w:szCs w:val="20"/>
              </w:rPr>
            </w:pPr>
            <w:r>
              <w:rPr>
                <w:rFonts w:ascii="Calibri" w:eastAsia="Calibri" w:hAnsi="Calibri" w:cs="Calibri"/>
                <w:sz w:val="20"/>
                <w:szCs w:val="20"/>
              </w:rPr>
              <w:t>0.162</w:t>
            </w:r>
          </w:p>
        </w:tc>
        <w:tc>
          <w:tcPr>
            <w:tcW w:w="795" w:type="dxa"/>
            <w:tcBorders>
              <w:top w:val="nil"/>
              <w:left w:val="nil"/>
              <w:bottom w:val="nil"/>
              <w:right w:val="nil"/>
            </w:tcBorders>
            <w:tcMar>
              <w:top w:w="-411" w:type="dxa"/>
              <w:left w:w="-411" w:type="dxa"/>
              <w:bottom w:w="-411" w:type="dxa"/>
              <w:right w:w="-411" w:type="dxa"/>
            </w:tcMar>
            <w:vAlign w:val="center"/>
          </w:tcPr>
          <w:p w14:paraId="76327814" w14:textId="77777777" w:rsidR="00142F34" w:rsidRDefault="00353792">
            <w:pPr>
              <w:jc w:val="center"/>
              <w:rPr>
                <w:sz w:val="20"/>
                <w:szCs w:val="20"/>
              </w:rPr>
            </w:pPr>
            <w:r>
              <w:rPr>
                <w:rFonts w:ascii="Calibri" w:eastAsia="Calibri" w:hAnsi="Calibri" w:cs="Calibri"/>
                <w:sz w:val="20"/>
                <w:szCs w:val="20"/>
              </w:rPr>
              <w:t>1.944</w:t>
            </w:r>
          </w:p>
        </w:tc>
        <w:tc>
          <w:tcPr>
            <w:tcW w:w="660" w:type="dxa"/>
            <w:tcBorders>
              <w:top w:val="nil"/>
              <w:left w:val="nil"/>
              <w:bottom w:val="nil"/>
              <w:right w:val="nil"/>
            </w:tcBorders>
            <w:tcMar>
              <w:top w:w="-411" w:type="dxa"/>
              <w:left w:w="-411" w:type="dxa"/>
              <w:bottom w:w="-411" w:type="dxa"/>
              <w:right w:w="-411" w:type="dxa"/>
            </w:tcMar>
            <w:vAlign w:val="center"/>
          </w:tcPr>
          <w:p w14:paraId="09358198"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4B94E1A"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33F629E4" w14:textId="77777777" w:rsidR="00142F34" w:rsidRDefault="00353792">
            <w:pPr>
              <w:jc w:val="center"/>
              <w:rPr>
                <w:sz w:val="20"/>
                <w:szCs w:val="20"/>
              </w:rPr>
            </w:pPr>
            <w:r>
              <w:rPr>
                <w:rFonts w:ascii="Calibri" w:eastAsia="Calibri" w:hAnsi="Calibri" w:cs="Calibri"/>
                <w:sz w:val="20"/>
                <w:szCs w:val="20"/>
              </w:rPr>
              <w:t>Surf zone (2020)</w:t>
            </w:r>
          </w:p>
        </w:tc>
      </w:tr>
      <w:tr w:rsidR="00142F34" w14:paraId="52892A4B"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3DCE820" w14:textId="77777777" w:rsidR="00142F34" w:rsidRDefault="00353792">
            <w:pPr>
              <w:jc w:val="center"/>
              <w:rPr>
                <w:sz w:val="20"/>
                <w:szCs w:val="20"/>
              </w:rPr>
            </w:pPr>
            <w:r>
              <w:rPr>
                <w:rFonts w:ascii="Calibri" w:eastAsia="Calibri" w:hAnsi="Calibri" w:cs="Calibri"/>
                <w:sz w:val="20"/>
                <w:szCs w:val="20"/>
              </w:rPr>
              <w:t>17</w:t>
            </w:r>
          </w:p>
        </w:tc>
        <w:tc>
          <w:tcPr>
            <w:tcW w:w="600" w:type="dxa"/>
            <w:tcBorders>
              <w:top w:val="nil"/>
              <w:left w:val="nil"/>
              <w:bottom w:val="nil"/>
              <w:right w:val="nil"/>
            </w:tcBorders>
            <w:tcMar>
              <w:top w:w="-411" w:type="dxa"/>
              <w:left w:w="-411" w:type="dxa"/>
              <w:bottom w:w="-411" w:type="dxa"/>
              <w:right w:w="-411" w:type="dxa"/>
            </w:tcMar>
            <w:vAlign w:val="center"/>
          </w:tcPr>
          <w:p w14:paraId="1CC1D5CA"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533368C5" w14:textId="77777777" w:rsidR="00142F34" w:rsidRDefault="00353792">
            <w:pPr>
              <w:jc w:val="center"/>
              <w:rPr>
                <w:sz w:val="20"/>
                <w:szCs w:val="20"/>
              </w:rPr>
            </w:pPr>
            <w:r>
              <w:rPr>
                <w:rFonts w:ascii="Calibri" w:eastAsia="Calibri" w:hAnsi="Calibri" w:cs="Calibri"/>
                <w:sz w:val="20"/>
                <w:szCs w:val="20"/>
              </w:rPr>
              <w:t>Point Reyes SMR</w:t>
            </w:r>
          </w:p>
        </w:tc>
        <w:tc>
          <w:tcPr>
            <w:tcW w:w="1185" w:type="dxa"/>
            <w:tcBorders>
              <w:top w:val="nil"/>
              <w:left w:val="nil"/>
              <w:bottom w:val="nil"/>
              <w:right w:val="nil"/>
            </w:tcBorders>
            <w:tcMar>
              <w:top w:w="-411" w:type="dxa"/>
              <w:left w:w="-411" w:type="dxa"/>
              <w:bottom w:w="-411" w:type="dxa"/>
              <w:right w:w="-411" w:type="dxa"/>
            </w:tcMar>
            <w:vAlign w:val="center"/>
          </w:tcPr>
          <w:p w14:paraId="764724DB"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225DD6DA" w14:textId="77777777" w:rsidR="00142F34" w:rsidRDefault="00353792">
            <w:pPr>
              <w:jc w:val="center"/>
              <w:rPr>
                <w:sz w:val="20"/>
                <w:szCs w:val="20"/>
              </w:rPr>
            </w:pPr>
            <w:r>
              <w:rPr>
                <w:rFonts w:ascii="Calibri" w:eastAsia="Calibri" w:hAnsi="Calibri" w:cs="Calibri"/>
                <w:sz w:val="20"/>
                <w:szCs w:val="20"/>
              </w:rPr>
              <w:t>-0.525</w:t>
            </w:r>
          </w:p>
        </w:tc>
        <w:tc>
          <w:tcPr>
            <w:tcW w:w="930" w:type="dxa"/>
            <w:tcBorders>
              <w:top w:val="nil"/>
              <w:left w:val="nil"/>
              <w:bottom w:val="nil"/>
              <w:right w:val="nil"/>
            </w:tcBorders>
            <w:tcMar>
              <w:top w:w="-411" w:type="dxa"/>
              <w:left w:w="-411" w:type="dxa"/>
              <w:bottom w:w="-411" w:type="dxa"/>
              <w:right w:w="-411" w:type="dxa"/>
            </w:tcMar>
            <w:vAlign w:val="center"/>
          </w:tcPr>
          <w:p w14:paraId="05083540" w14:textId="77777777" w:rsidR="00142F34" w:rsidRDefault="00353792">
            <w:pPr>
              <w:jc w:val="center"/>
              <w:rPr>
                <w:sz w:val="20"/>
                <w:szCs w:val="20"/>
              </w:rPr>
            </w:pPr>
            <w:r>
              <w:rPr>
                <w:rFonts w:ascii="Calibri" w:eastAsia="Calibri" w:hAnsi="Calibri" w:cs="Calibri"/>
                <w:sz w:val="20"/>
                <w:szCs w:val="20"/>
              </w:rPr>
              <w:t>0.216</w:t>
            </w:r>
          </w:p>
        </w:tc>
        <w:tc>
          <w:tcPr>
            <w:tcW w:w="675" w:type="dxa"/>
            <w:tcBorders>
              <w:top w:val="nil"/>
              <w:left w:val="nil"/>
              <w:bottom w:val="nil"/>
              <w:right w:val="nil"/>
            </w:tcBorders>
            <w:tcMar>
              <w:top w:w="-411" w:type="dxa"/>
              <w:left w:w="-411" w:type="dxa"/>
              <w:bottom w:w="-411" w:type="dxa"/>
              <w:right w:w="-411" w:type="dxa"/>
            </w:tcMar>
            <w:vAlign w:val="center"/>
          </w:tcPr>
          <w:p w14:paraId="26EF99BD" w14:textId="77777777" w:rsidR="00142F34" w:rsidRDefault="00353792">
            <w:pPr>
              <w:jc w:val="center"/>
              <w:rPr>
                <w:sz w:val="20"/>
                <w:szCs w:val="20"/>
              </w:rPr>
            </w:pPr>
            <w:r>
              <w:rPr>
                <w:rFonts w:ascii="Calibri" w:eastAsia="Calibri" w:hAnsi="Calibri" w:cs="Calibri"/>
                <w:sz w:val="20"/>
                <w:szCs w:val="20"/>
              </w:rPr>
              <w:t>0.015</w:t>
            </w:r>
          </w:p>
        </w:tc>
        <w:tc>
          <w:tcPr>
            <w:tcW w:w="495" w:type="dxa"/>
            <w:tcBorders>
              <w:top w:val="nil"/>
              <w:left w:val="nil"/>
              <w:bottom w:val="nil"/>
              <w:right w:val="nil"/>
            </w:tcBorders>
            <w:tcMar>
              <w:top w:w="-411" w:type="dxa"/>
              <w:left w:w="-411" w:type="dxa"/>
              <w:bottom w:w="-411" w:type="dxa"/>
              <w:right w:w="-411" w:type="dxa"/>
            </w:tcMar>
            <w:vAlign w:val="center"/>
          </w:tcPr>
          <w:p w14:paraId="50E9B80F" w14:textId="77777777" w:rsidR="00142F34" w:rsidRDefault="00353792">
            <w:pPr>
              <w:jc w:val="center"/>
              <w:rPr>
                <w:sz w:val="20"/>
                <w:szCs w:val="20"/>
              </w:rPr>
            </w:pPr>
            <w:r>
              <w:rPr>
                <w:rFonts w:ascii="Calibri" w:eastAsia="Calibri" w:hAnsi="Calibri" w:cs="Calibri"/>
                <w:sz w:val="20"/>
                <w:szCs w:val="20"/>
              </w:rPr>
              <w:t>-0.949</w:t>
            </w:r>
          </w:p>
        </w:tc>
        <w:tc>
          <w:tcPr>
            <w:tcW w:w="795" w:type="dxa"/>
            <w:tcBorders>
              <w:top w:val="nil"/>
              <w:left w:val="nil"/>
              <w:bottom w:val="nil"/>
              <w:right w:val="nil"/>
            </w:tcBorders>
            <w:tcMar>
              <w:top w:w="-411" w:type="dxa"/>
              <w:left w:w="-411" w:type="dxa"/>
              <w:bottom w:w="-411" w:type="dxa"/>
              <w:right w:w="-411" w:type="dxa"/>
            </w:tcMar>
            <w:vAlign w:val="center"/>
          </w:tcPr>
          <w:p w14:paraId="3146ED78" w14:textId="77777777" w:rsidR="00142F34" w:rsidRDefault="00353792">
            <w:pPr>
              <w:jc w:val="center"/>
              <w:rPr>
                <w:sz w:val="20"/>
                <w:szCs w:val="20"/>
              </w:rPr>
            </w:pPr>
            <w:r>
              <w:rPr>
                <w:rFonts w:ascii="Calibri" w:eastAsia="Calibri" w:hAnsi="Calibri" w:cs="Calibri"/>
                <w:sz w:val="20"/>
                <w:szCs w:val="20"/>
              </w:rPr>
              <w:t>-0.101</w:t>
            </w:r>
          </w:p>
        </w:tc>
        <w:tc>
          <w:tcPr>
            <w:tcW w:w="660" w:type="dxa"/>
            <w:tcBorders>
              <w:top w:val="nil"/>
              <w:left w:val="nil"/>
              <w:bottom w:val="nil"/>
              <w:right w:val="nil"/>
            </w:tcBorders>
            <w:tcMar>
              <w:top w:w="-411" w:type="dxa"/>
              <w:left w:w="-411" w:type="dxa"/>
              <w:bottom w:w="-411" w:type="dxa"/>
              <w:right w:w="-411" w:type="dxa"/>
            </w:tcMar>
            <w:vAlign w:val="center"/>
          </w:tcPr>
          <w:p w14:paraId="0910DC27"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6DA898D"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68DBC7B4" w14:textId="77777777" w:rsidR="00142F34" w:rsidRDefault="00353792">
            <w:pPr>
              <w:jc w:val="center"/>
              <w:rPr>
                <w:sz w:val="20"/>
                <w:szCs w:val="20"/>
              </w:rPr>
            </w:pPr>
            <w:r>
              <w:rPr>
                <w:rFonts w:ascii="Calibri" w:eastAsia="Calibri" w:hAnsi="Calibri" w:cs="Calibri"/>
                <w:sz w:val="20"/>
                <w:szCs w:val="20"/>
              </w:rPr>
              <w:t>Surf zone (2020)</w:t>
            </w:r>
          </w:p>
        </w:tc>
      </w:tr>
      <w:tr w:rsidR="00142F34" w14:paraId="0EFF8E51"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3285A48" w14:textId="77777777" w:rsidR="00142F34" w:rsidRDefault="00353792">
            <w:pPr>
              <w:jc w:val="center"/>
              <w:rPr>
                <w:sz w:val="20"/>
                <w:szCs w:val="20"/>
              </w:rPr>
            </w:pPr>
            <w:r>
              <w:rPr>
                <w:rFonts w:ascii="Calibri" w:eastAsia="Calibri" w:hAnsi="Calibri" w:cs="Calibri"/>
                <w:sz w:val="20"/>
                <w:szCs w:val="20"/>
              </w:rPr>
              <w:t>18</w:t>
            </w:r>
          </w:p>
        </w:tc>
        <w:tc>
          <w:tcPr>
            <w:tcW w:w="600" w:type="dxa"/>
            <w:tcBorders>
              <w:top w:val="nil"/>
              <w:left w:val="nil"/>
              <w:bottom w:val="nil"/>
              <w:right w:val="nil"/>
            </w:tcBorders>
            <w:tcMar>
              <w:top w:w="-411" w:type="dxa"/>
              <w:left w:w="-411" w:type="dxa"/>
              <w:bottom w:w="-411" w:type="dxa"/>
              <w:right w:w="-411" w:type="dxa"/>
            </w:tcMar>
            <w:vAlign w:val="center"/>
          </w:tcPr>
          <w:p w14:paraId="6E1C7098"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54185B66" w14:textId="77777777" w:rsidR="00142F34" w:rsidRDefault="00353792">
            <w:pPr>
              <w:jc w:val="center"/>
              <w:rPr>
                <w:sz w:val="20"/>
                <w:szCs w:val="20"/>
              </w:rPr>
            </w:pPr>
            <w:r>
              <w:rPr>
                <w:rFonts w:ascii="Calibri" w:eastAsia="Calibri" w:hAnsi="Calibri" w:cs="Calibri"/>
                <w:sz w:val="20"/>
                <w:szCs w:val="20"/>
              </w:rPr>
              <w:t>Point Arena SMR</w:t>
            </w:r>
          </w:p>
        </w:tc>
        <w:tc>
          <w:tcPr>
            <w:tcW w:w="1185" w:type="dxa"/>
            <w:tcBorders>
              <w:top w:val="nil"/>
              <w:left w:val="nil"/>
              <w:bottom w:val="nil"/>
              <w:right w:val="nil"/>
            </w:tcBorders>
            <w:tcMar>
              <w:top w:w="-411" w:type="dxa"/>
              <w:left w:w="-411" w:type="dxa"/>
              <w:bottom w:w="-411" w:type="dxa"/>
              <w:right w:w="-411" w:type="dxa"/>
            </w:tcMar>
            <w:vAlign w:val="center"/>
          </w:tcPr>
          <w:p w14:paraId="45772C59"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07ED3970" w14:textId="77777777" w:rsidR="00142F34" w:rsidRDefault="00353792">
            <w:pPr>
              <w:jc w:val="center"/>
              <w:rPr>
                <w:sz w:val="20"/>
                <w:szCs w:val="20"/>
              </w:rPr>
            </w:pPr>
            <w:r>
              <w:rPr>
                <w:rFonts w:ascii="Calibri" w:eastAsia="Calibri" w:hAnsi="Calibri" w:cs="Calibri"/>
                <w:sz w:val="20"/>
                <w:szCs w:val="20"/>
              </w:rPr>
              <w:t>2.172</w:t>
            </w:r>
          </w:p>
        </w:tc>
        <w:tc>
          <w:tcPr>
            <w:tcW w:w="930" w:type="dxa"/>
            <w:tcBorders>
              <w:top w:val="nil"/>
              <w:left w:val="nil"/>
              <w:bottom w:val="nil"/>
              <w:right w:val="nil"/>
            </w:tcBorders>
            <w:tcMar>
              <w:top w:w="-411" w:type="dxa"/>
              <w:left w:w="-411" w:type="dxa"/>
              <w:bottom w:w="-411" w:type="dxa"/>
              <w:right w:w="-411" w:type="dxa"/>
            </w:tcMar>
            <w:vAlign w:val="center"/>
          </w:tcPr>
          <w:p w14:paraId="32C12EC4" w14:textId="77777777" w:rsidR="00142F34" w:rsidRDefault="00353792">
            <w:pPr>
              <w:jc w:val="center"/>
              <w:rPr>
                <w:sz w:val="20"/>
                <w:szCs w:val="20"/>
              </w:rPr>
            </w:pPr>
            <w:r>
              <w:rPr>
                <w:rFonts w:ascii="Calibri" w:eastAsia="Calibri" w:hAnsi="Calibri" w:cs="Calibri"/>
                <w:sz w:val="20"/>
                <w:szCs w:val="20"/>
              </w:rPr>
              <w:t>0.573</w:t>
            </w:r>
          </w:p>
        </w:tc>
        <w:tc>
          <w:tcPr>
            <w:tcW w:w="675" w:type="dxa"/>
            <w:tcBorders>
              <w:top w:val="nil"/>
              <w:left w:val="nil"/>
              <w:bottom w:val="nil"/>
              <w:right w:val="nil"/>
            </w:tcBorders>
            <w:tcMar>
              <w:top w:w="-411" w:type="dxa"/>
              <w:left w:w="-411" w:type="dxa"/>
              <w:bottom w:w="-411" w:type="dxa"/>
              <w:right w:w="-411" w:type="dxa"/>
            </w:tcMar>
            <w:vAlign w:val="center"/>
          </w:tcPr>
          <w:p w14:paraId="382BEE12"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0858EC5A" w14:textId="77777777" w:rsidR="00142F34" w:rsidRDefault="00353792">
            <w:pPr>
              <w:jc w:val="center"/>
              <w:rPr>
                <w:sz w:val="20"/>
                <w:szCs w:val="20"/>
              </w:rPr>
            </w:pPr>
            <w:r>
              <w:rPr>
                <w:rFonts w:ascii="Calibri" w:eastAsia="Calibri" w:hAnsi="Calibri" w:cs="Calibri"/>
                <w:sz w:val="20"/>
                <w:szCs w:val="20"/>
              </w:rPr>
              <w:t>1.05</w:t>
            </w:r>
          </w:p>
        </w:tc>
        <w:tc>
          <w:tcPr>
            <w:tcW w:w="795" w:type="dxa"/>
            <w:tcBorders>
              <w:top w:val="nil"/>
              <w:left w:val="nil"/>
              <w:bottom w:val="nil"/>
              <w:right w:val="nil"/>
            </w:tcBorders>
            <w:tcMar>
              <w:top w:w="-411" w:type="dxa"/>
              <w:left w:w="-411" w:type="dxa"/>
              <w:bottom w:w="-411" w:type="dxa"/>
              <w:right w:w="-411" w:type="dxa"/>
            </w:tcMar>
            <w:vAlign w:val="center"/>
          </w:tcPr>
          <w:p w14:paraId="566FFAEE" w14:textId="77777777" w:rsidR="00142F34" w:rsidRDefault="00353792">
            <w:pPr>
              <w:jc w:val="center"/>
              <w:rPr>
                <w:sz w:val="20"/>
                <w:szCs w:val="20"/>
              </w:rPr>
            </w:pPr>
            <w:r>
              <w:rPr>
                <w:rFonts w:ascii="Calibri" w:eastAsia="Calibri" w:hAnsi="Calibri" w:cs="Calibri"/>
                <w:sz w:val="20"/>
                <w:szCs w:val="20"/>
              </w:rPr>
              <w:t>3.294</w:t>
            </w:r>
          </w:p>
        </w:tc>
        <w:tc>
          <w:tcPr>
            <w:tcW w:w="660" w:type="dxa"/>
            <w:tcBorders>
              <w:top w:val="nil"/>
              <w:left w:val="nil"/>
              <w:bottom w:val="nil"/>
              <w:right w:val="nil"/>
            </w:tcBorders>
            <w:tcMar>
              <w:top w:w="-411" w:type="dxa"/>
              <w:left w:w="-411" w:type="dxa"/>
              <w:bottom w:w="-411" w:type="dxa"/>
              <w:right w:w="-411" w:type="dxa"/>
            </w:tcMar>
            <w:vAlign w:val="center"/>
          </w:tcPr>
          <w:p w14:paraId="20FA6C2E"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4214F3E2"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38DCF068" w14:textId="77777777" w:rsidR="00142F34" w:rsidRDefault="00353792">
            <w:pPr>
              <w:jc w:val="center"/>
              <w:rPr>
                <w:sz w:val="20"/>
                <w:szCs w:val="20"/>
              </w:rPr>
            </w:pPr>
            <w:r>
              <w:rPr>
                <w:rFonts w:ascii="Calibri" w:eastAsia="Calibri" w:hAnsi="Calibri" w:cs="Calibri"/>
                <w:sz w:val="20"/>
                <w:szCs w:val="20"/>
              </w:rPr>
              <w:t>Kelp forest (2011)</w:t>
            </w:r>
          </w:p>
        </w:tc>
      </w:tr>
      <w:tr w:rsidR="00142F34" w14:paraId="74DCF0A5"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D03664E" w14:textId="77777777" w:rsidR="00142F34" w:rsidRDefault="00353792">
            <w:pPr>
              <w:jc w:val="center"/>
              <w:rPr>
                <w:sz w:val="20"/>
                <w:szCs w:val="20"/>
              </w:rPr>
            </w:pPr>
            <w:r>
              <w:rPr>
                <w:rFonts w:ascii="Calibri" w:eastAsia="Calibri" w:hAnsi="Calibri" w:cs="Calibri"/>
                <w:sz w:val="20"/>
                <w:szCs w:val="20"/>
              </w:rPr>
              <w:t>18</w:t>
            </w:r>
          </w:p>
        </w:tc>
        <w:tc>
          <w:tcPr>
            <w:tcW w:w="600" w:type="dxa"/>
            <w:tcBorders>
              <w:top w:val="nil"/>
              <w:left w:val="nil"/>
              <w:bottom w:val="nil"/>
              <w:right w:val="nil"/>
            </w:tcBorders>
            <w:tcMar>
              <w:top w:w="-411" w:type="dxa"/>
              <w:left w:w="-411" w:type="dxa"/>
              <w:bottom w:w="-411" w:type="dxa"/>
              <w:right w:w="-411" w:type="dxa"/>
            </w:tcMar>
            <w:vAlign w:val="center"/>
          </w:tcPr>
          <w:p w14:paraId="0678B6F9" w14:textId="77777777" w:rsidR="00142F34" w:rsidRDefault="00353792">
            <w:pPr>
              <w:jc w:val="center"/>
              <w:rPr>
                <w:sz w:val="20"/>
                <w:szCs w:val="20"/>
              </w:rPr>
            </w:pPr>
            <w:r>
              <w:rPr>
                <w:rFonts w:ascii="Calibri" w:eastAsia="Calibri" w:hAnsi="Calibri" w:cs="Calibri"/>
                <w:sz w:val="20"/>
                <w:szCs w:val="20"/>
              </w:rPr>
              <w:t>North Central</w:t>
            </w:r>
          </w:p>
        </w:tc>
        <w:tc>
          <w:tcPr>
            <w:tcW w:w="2100" w:type="dxa"/>
            <w:tcBorders>
              <w:top w:val="nil"/>
              <w:left w:val="nil"/>
              <w:bottom w:val="nil"/>
              <w:right w:val="nil"/>
            </w:tcBorders>
            <w:tcMar>
              <w:top w:w="-411" w:type="dxa"/>
              <w:left w:w="-411" w:type="dxa"/>
              <w:bottom w:w="-411" w:type="dxa"/>
              <w:right w:w="-411" w:type="dxa"/>
            </w:tcMar>
            <w:vAlign w:val="center"/>
          </w:tcPr>
          <w:p w14:paraId="601032DD" w14:textId="77777777" w:rsidR="00142F34" w:rsidRDefault="00353792">
            <w:pPr>
              <w:jc w:val="center"/>
              <w:rPr>
                <w:sz w:val="20"/>
                <w:szCs w:val="20"/>
              </w:rPr>
            </w:pPr>
            <w:r>
              <w:rPr>
                <w:rFonts w:ascii="Calibri" w:eastAsia="Calibri" w:hAnsi="Calibri" w:cs="Calibri"/>
                <w:sz w:val="20"/>
                <w:szCs w:val="20"/>
              </w:rPr>
              <w:t>Point Arena SMR</w:t>
            </w:r>
          </w:p>
        </w:tc>
        <w:tc>
          <w:tcPr>
            <w:tcW w:w="1185" w:type="dxa"/>
            <w:tcBorders>
              <w:top w:val="nil"/>
              <w:left w:val="nil"/>
              <w:bottom w:val="nil"/>
              <w:right w:val="nil"/>
            </w:tcBorders>
            <w:tcMar>
              <w:top w:w="-411" w:type="dxa"/>
              <w:left w:w="-411" w:type="dxa"/>
              <w:bottom w:w="-411" w:type="dxa"/>
              <w:right w:w="-411" w:type="dxa"/>
            </w:tcMar>
            <w:vAlign w:val="center"/>
          </w:tcPr>
          <w:p w14:paraId="687C4244"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02071FD2" w14:textId="77777777" w:rsidR="00142F34" w:rsidRDefault="00353792">
            <w:pPr>
              <w:jc w:val="center"/>
              <w:rPr>
                <w:sz w:val="20"/>
                <w:szCs w:val="20"/>
              </w:rPr>
            </w:pPr>
            <w:r>
              <w:rPr>
                <w:rFonts w:ascii="Calibri" w:eastAsia="Calibri" w:hAnsi="Calibri" w:cs="Calibri"/>
                <w:sz w:val="20"/>
                <w:szCs w:val="20"/>
              </w:rPr>
              <w:t>0.379</w:t>
            </w:r>
          </w:p>
        </w:tc>
        <w:tc>
          <w:tcPr>
            <w:tcW w:w="930" w:type="dxa"/>
            <w:tcBorders>
              <w:top w:val="nil"/>
              <w:left w:val="nil"/>
              <w:bottom w:val="nil"/>
              <w:right w:val="nil"/>
            </w:tcBorders>
            <w:tcMar>
              <w:top w:w="-411" w:type="dxa"/>
              <w:left w:w="-411" w:type="dxa"/>
              <w:bottom w:w="-411" w:type="dxa"/>
              <w:right w:w="-411" w:type="dxa"/>
            </w:tcMar>
            <w:vAlign w:val="center"/>
          </w:tcPr>
          <w:p w14:paraId="665C6B17" w14:textId="77777777" w:rsidR="00142F34" w:rsidRDefault="00353792">
            <w:pPr>
              <w:jc w:val="center"/>
              <w:rPr>
                <w:sz w:val="20"/>
                <w:szCs w:val="20"/>
              </w:rPr>
            </w:pPr>
            <w:r>
              <w:rPr>
                <w:rFonts w:ascii="Calibri" w:eastAsia="Calibri" w:hAnsi="Calibri" w:cs="Calibri"/>
                <w:sz w:val="20"/>
                <w:szCs w:val="20"/>
              </w:rPr>
              <w:t>0.01</w:t>
            </w:r>
          </w:p>
        </w:tc>
        <w:tc>
          <w:tcPr>
            <w:tcW w:w="675" w:type="dxa"/>
            <w:tcBorders>
              <w:top w:val="nil"/>
              <w:left w:val="nil"/>
              <w:bottom w:val="nil"/>
              <w:right w:val="nil"/>
            </w:tcBorders>
            <w:tcMar>
              <w:top w:w="-411" w:type="dxa"/>
              <w:left w:w="-411" w:type="dxa"/>
              <w:bottom w:w="-411" w:type="dxa"/>
              <w:right w:w="-411" w:type="dxa"/>
            </w:tcMar>
            <w:vAlign w:val="center"/>
          </w:tcPr>
          <w:p w14:paraId="02854D38"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4EF00B20" w14:textId="77777777" w:rsidR="00142F34" w:rsidRDefault="00353792">
            <w:pPr>
              <w:jc w:val="center"/>
              <w:rPr>
                <w:sz w:val="20"/>
                <w:szCs w:val="20"/>
              </w:rPr>
            </w:pPr>
            <w:r>
              <w:rPr>
                <w:rFonts w:ascii="Calibri" w:eastAsia="Calibri" w:hAnsi="Calibri" w:cs="Calibri"/>
                <w:sz w:val="20"/>
                <w:szCs w:val="20"/>
              </w:rPr>
              <w:t>0.359</w:t>
            </w:r>
          </w:p>
        </w:tc>
        <w:tc>
          <w:tcPr>
            <w:tcW w:w="795" w:type="dxa"/>
            <w:tcBorders>
              <w:top w:val="nil"/>
              <w:left w:val="nil"/>
              <w:bottom w:val="nil"/>
              <w:right w:val="nil"/>
            </w:tcBorders>
            <w:tcMar>
              <w:top w:w="-411" w:type="dxa"/>
              <w:left w:w="-411" w:type="dxa"/>
              <w:bottom w:w="-411" w:type="dxa"/>
              <w:right w:w="-411" w:type="dxa"/>
            </w:tcMar>
            <w:vAlign w:val="center"/>
          </w:tcPr>
          <w:p w14:paraId="69E7A3CA" w14:textId="77777777" w:rsidR="00142F34" w:rsidRDefault="00353792">
            <w:pPr>
              <w:jc w:val="center"/>
              <w:rPr>
                <w:sz w:val="20"/>
                <w:szCs w:val="20"/>
              </w:rPr>
            </w:pPr>
            <w:r>
              <w:rPr>
                <w:rFonts w:ascii="Calibri" w:eastAsia="Calibri" w:hAnsi="Calibri" w:cs="Calibri"/>
                <w:sz w:val="20"/>
                <w:szCs w:val="20"/>
              </w:rPr>
              <w:t>0.399</w:t>
            </w:r>
          </w:p>
        </w:tc>
        <w:tc>
          <w:tcPr>
            <w:tcW w:w="660" w:type="dxa"/>
            <w:tcBorders>
              <w:top w:val="nil"/>
              <w:left w:val="nil"/>
              <w:bottom w:val="nil"/>
              <w:right w:val="nil"/>
            </w:tcBorders>
            <w:tcMar>
              <w:top w:w="-411" w:type="dxa"/>
              <w:left w:w="-411" w:type="dxa"/>
              <w:bottom w:w="-411" w:type="dxa"/>
              <w:right w:w="-411" w:type="dxa"/>
            </w:tcMar>
            <w:vAlign w:val="center"/>
          </w:tcPr>
          <w:p w14:paraId="76837311"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2BE24897"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307949C" w14:textId="77777777" w:rsidR="00142F34" w:rsidRDefault="00353792">
            <w:pPr>
              <w:jc w:val="center"/>
              <w:rPr>
                <w:sz w:val="20"/>
                <w:szCs w:val="20"/>
              </w:rPr>
            </w:pPr>
            <w:r>
              <w:rPr>
                <w:rFonts w:ascii="Calibri" w:eastAsia="Calibri" w:hAnsi="Calibri" w:cs="Calibri"/>
                <w:sz w:val="20"/>
                <w:szCs w:val="20"/>
              </w:rPr>
              <w:t>Kelp forest (2011)</w:t>
            </w:r>
          </w:p>
        </w:tc>
      </w:tr>
      <w:tr w:rsidR="00142F34" w14:paraId="54C4EED4"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B08F130" w14:textId="77777777" w:rsidR="00142F34" w:rsidRDefault="00353792">
            <w:pPr>
              <w:jc w:val="center"/>
              <w:rPr>
                <w:sz w:val="20"/>
                <w:szCs w:val="20"/>
              </w:rPr>
            </w:pPr>
            <w:r>
              <w:rPr>
                <w:rFonts w:ascii="Calibri" w:eastAsia="Calibri" w:hAnsi="Calibri" w:cs="Calibri"/>
                <w:sz w:val="20"/>
                <w:szCs w:val="20"/>
              </w:rPr>
              <w:t>19</w:t>
            </w:r>
          </w:p>
        </w:tc>
        <w:tc>
          <w:tcPr>
            <w:tcW w:w="600" w:type="dxa"/>
            <w:tcBorders>
              <w:top w:val="nil"/>
              <w:left w:val="nil"/>
              <w:bottom w:val="nil"/>
              <w:right w:val="nil"/>
            </w:tcBorders>
            <w:tcMar>
              <w:top w:w="-411" w:type="dxa"/>
              <w:left w:w="-411" w:type="dxa"/>
              <w:bottom w:w="-411" w:type="dxa"/>
              <w:right w:w="-411" w:type="dxa"/>
            </w:tcMar>
            <w:vAlign w:val="center"/>
          </w:tcPr>
          <w:p w14:paraId="01199309"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4D2A7684" w14:textId="77777777" w:rsidR="00142F34" w:rsidRDefault="00353792">
            <w:pPr>
              <w:jc w:val="center"/>
              <w:rPr>
                <w:sz w:val="20"/>
                <w:szCs w:val="20"/>
              </w:rPr>
            </w:pPr>
            <w:r>
              <w:rPr>
                <w:rFonts w:ascii="Calibri" w:eastAsia="Calibri" w:hAnsi="Calibri" w:cs="Calibri"/>
                <w:sz w:val="20"/>
                <w:szCs w:val="20"/>
              </w:rPr>
              <w:t>Carmel Bay SMCA</w:t>
            </w:r>
          </w:p>
        </w:tc>
        <w:tc>
          <w:tcPr>
            <w:tcW w:w="1185" w:type="dxa"/>
            <w:tcBorders>
              <w:top w:val="nil"/>
              <w:left w:val="nil"/>
              <w:bottom w:val="nil"/>
              <w:right w:val="nil"/>
            </w:tcBorders>
            <w:tcMar>
              <w:top w:w="-411" w:type="dxa"/>
              <w:left w:w="-411" w:type="dxa"/>
              <w:bottom w:w="-411" w:type="dxa"/>
              <w:right w:w="-411" w:type="dxa"/>
            </w:tcMar>
            <w:vAlign w:val="center"/>
          </w:tcPr>
          <w:p w14:paraId="71119346"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4A4BCA42" w14:textId="77777777" w:rsidR="00142F34" w:rsidRDefault="00353792">
            <w:pPr>
              <w:jc w:val="center"/>
              <w:rPr>
                <w:sz w:val="20"/>
                <w:szCs w:val="20"/>
              </w:rPr>
            </w:pPr>
            <w:r>
              <w:rPr>
                <w:rFonts w:ascii="Calibri" w:eastAsia="Calibri" w:hAnsi="Calibri" w:cs="Calibri"/>
                <w:sz w:val="20"/>
                <w:szCs w:val="20"/>
              </w:rPr>
              <w:t>-0.562</w:t>
            </w:r>
          </w:p>
        </w:tc>
        <w:tc>
          <w:tcPr>
            <w:tcW w:w="930" w:type="dxa"/>
            <w:tcBorders>
              <w:top w:val="nil"/>
              <w:left w:val="nil"/>
              <w:bottom w:val="nil"/>
              <w:right w:val="nil"/>
            </w:tcBorders>
            <w:tcMar>
              <w:top w:w="-411" w:type="dxa"/>
              <w:left w:w="-411" w:type="dxa"/>
              <w:bottom w:w="-411" w:type="dxa"/>
              <w:right w:w="-411" w:type="dxa"/>
            </w:tcMar>
            <w:vAlign w:val="center"/>
          </w:tcPr>
          <w:p w14:paraId="589B1A1F" w14:textId="77777777" w:rsidR="00142F34" w:rsidRDefault="00353792">
            <w:pPr>
              <w:jc w:val="center"/>
              <w:rPr>
                <w:sz w:val="20"/>
                <w:szCs w:val="20"/>
              </w:rPr>
            </w:pPr>
            <w:r>
              <w:rPr>
                <w:rFonts w:ascii="Calibri" w:eastAsia="Calibri" w:hAnsi="Calibri" w:cs="Calibri"/>
                <w:sz w:val="20"/>
                <w:szCs w:val="20"/>
              </w:rPr>
              <w:t>0.19</w:t>
            </w:r>
          </w:p>
        </w:tc>
        <w:tc>
          <w:tcPr>
            <w:tcW w:w="675" w:type="dxa"/>
            <w:tcBorders>
              <w:top w:val="nil"/>
              <w:left w:val="nil"/>
              <w:bottom w:val="nil"/>
              <w:right w:val="nil"/>
            </w:tcBorders>
            <w:tcMar>
              <w:top w:w="-411" w:type="dxa"/>
              <w:left w:w="-411" w:type="dxa"/>
              <w:bottom w:w="-411" w:type="dxa"/>
              <w:right w:w="-411" w:type="dxa"/>
            </w:tcMar>
            <w:vAlign w:val="center"/>
          </w:tcPr>
          <w:p w14:paraId="5145F06D" w14:textId="77777777" w:rsidR="00142F34" w:rsidRDefault="00353792">
            <w:pPr>
              <w:jc w:val="center"/>
              <w:rPr>
                <w:sz w:val="20"/>
                <w:szCs w:val="20"/>
              </w:rPr>
            </w:pPr>
            <w:r>
              <w:rPr>
                <w:rFonts w:ascii="Calibri" w:eastAsia="Calibri" w:hAnsi="Calibri" w:cs="Calibri"/>
                <w:sz w:val="20"/>
                <w:szCs w:val="20"/>
              </w:rPr>
              <w:t>0.003</w:t>
            </w:r>
          </w:p>
        </w:tc>
        <w:tc>
          <w:tcPr>
            <w:tcW w:w="495" w:type="dxa"/>
            <w:tcBorders>
              <w:top w:val="nil"/>
              <w:left w:val="nil"/>
              <w:bottom w:val="nil"/>
              <w:right w:val="nil"/>
            </w:tcBorders>
            <w:tcMar>
              <w:top w:w="-411" w:type="dxa"/>
              <w:left w:w="-411" w:type="dxa"/>
              <w:bottom w:w="-411" w:type="dxa"/>
              <w:right w:w="-411" w:type="dxa"/>
            </w:tcMar>
            <w:vAlign w:val="center"/>
          </w:tcPr>
          <w:p w14:paraId="03256549" w14:textId="77777777" w:rsidR="00142F34" w:rsidRDefault="00353792">
            <w:pPr>
              <w:jc w:val="center"/>
              <w:rPr>
                <w:sz w:val="20"/>
                <w:szCs w:val="20"/>
              </w:rPr>
            </w:pPr>
            <w:r>
              <w:rPr>
                <w:rFonts w:ascii="Calibri" w:eastAsia="Calibri" w:hAnsi="Calibri" w:cs="Calibri"/>
                <w:sz w:val="20"/>
                <w:szCs w:val="20"/>
              </w:rPr>
              <w:t>-0.935</w:t>
            </w:r>
          </w:p>
        </w:tc>
        <w:tc>
          <w:tcPr>
            <w:tcW w:w="795" w:type="dxa"/>
            <w:tcBorders>
              <w:top w:val="nil"/>
              <w:left w:val="nil"/>
              <w:bottom w:val="nil"/>
              <w:right w:val="nil"/>
            </w:tcBorders>
            <w:tcMar>
              <w:top w:w="-411" w:type="dxa"/>
              <w:left w:w="-411" w:type="dxa"/>
              <w:bottom w:w="-411" w:type="dxa"/>
              <w:right w:w="-411" w:type="dxa"/>
            </w:tcMar>
            <w:vAlign w:val="center"/>
          </w:tcPr>
          <w:p w14:paraId="4CAB5345" w14:textId="77777777" w:rsidR="00142F34" w:rsidRDefault="00353792">
            <w:pPr>
              <w:jc w:val="center"/>
              <w:rPr>
                <w:sz w:val="20"/>
                <w:szCs w:val="20"/>
              </w:rPr>
            </w:pPr>
            <w:r>
              <w:rPr>
                <w:rFonts w:ascii="Calibri" w:eastAsia="Calibri" w:hAnsi="Calibri" w:cs="Calibri"/>
                <w:sz w:val="20"/>
                <w:szCs w:val="20"/>
              </w:rPr>
              <w:t>-0.189</w:t>
            </w:r>
          </w:p>
        </w:tc>
        <w:tc>
          <w:tcPr>
            <w:tcW w:w="660" w:type="dxa"/>
            <w:tcBorders>
              <w:top w:val="nil"/>
              <w:left w:val="nil"/>
              <w:bottom w:val="nil"/>
              <w:right w:val="nil"/>
            </w:tcBorders>
            <w:tcMar>
              <w:top w:w="-411" w:type="dxa"/>
              <w:left w:w="-411" w:type="dxa"/>
              <w:bottom w:w="-411" w:type="dxa"/>
              <w:right w:w="-411" w:type="dxa"/>
            </w:tcMar>
            <w:vAlign w:val="center"/>
          </w:tcPr>
          <w:p w14:paraId="63A66F49"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03081F9C"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69B16036" w14:textId="77777777" w:rsidR="00142F34" w:rsidRDefault="00353792">
            <w:pPr>
              <w:jc w:val="center"/>
              <w:rPr>
                <w:sz w:val="20"/>
                <w:szCs w:val="20"/>
              </w:rPr>
            </w:pPr>
            <w:r>
              <w:rPr>
                <w:rFonts w:ascii="Calibri" w:eastAsia="Calibri" w:hAnsi="Calibri" w:cs="Calibri"/>
                <w:sz w:val="20"/>
                <w:szCs w:val="20"/>
              </w:rPr>
              <w:t>Kelp forest (2020)</w:t>
            </w:r>
          </w:p>
        </w:tc>
      </w:tr>
      <w:tr w:rsidR="00142F34" w14:paraId="505074CE"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20B2B7C" w14:textId="77777777" w:rsidR="00142F34" w:rsidRDefault="00353792">
            <w:pPr>
              <w:jc w:val="center"/>
              <w:rPr>
                <w:sz w:val="20"/>
                <w:szCs w:val="20"/>
              </w:rPr>
            </w:pPr>
            <w:r>
              <w:rPr>
                <w:rFonts w:ascii="Calibri" w:eastAsia="Calibri" w:hAnsi="Calibri" w:cs="Calibri"/>
                <w:sz w:val="20"/>
                <w:szCs w:val="20"/>
              </w:rPr>
              <w:t>19</w:t>
            </w:r>
          </w:p>
        </w:tc>
        <w:tc>
          <w:tcPr>
            <w:tcW w:w="600" w:type="dxa"/>
            <w:tcBorders>
              <w:top w:val="nil"/>
              <w:left w:val="nil"/>
              <w:bottom w:val="nil"/>
              <w:right w:val="nil"/>
            </w:tcBorders>
            <w:tcMar>
              <w:top w:w="-411" w:type="dxa"/>
              <w:left w:w="-411" w:type="dxa"/>
              <w:bottom w:w="-411" w:type="dxa"/>
              <w:right w:w="-411" w:type="dxa"/>
            </w:tcMar>
            <w:vAlign w:val="center"/>
          </w:tcPr>
          <w:p w14:paraId="2190002D"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2C6386CE" w14:textId="77777777" w:rsidR="00142F34" w:rsidRDefault="00353792">
            <w:pPr>
              <w:jc w:val="center"/>
              <w:rPr>
                <w:sz w:val="20"/>
                <w:szCs w:val="20"/>
              </w:rPr>
            </w:pPr>
            <w:r>
              <w:rPr>
                <w:rFonts w:ascii="Calibri" w:eastAsia="Calibri" w:hAnsi="Calibri" w:cs="Calibri"/>
                <w:sz w:val="20"/>
                <w:szCs w:val="20"/>
              </w:rPr>
              <w:t>Carmel Bay SMCA</w:t>
            </w:r>
          </w:p>
        </w:tc>
        <w:tc>
          <w:tcPr>
            <w:tcW w:w="1185" w:type="dxa"/>
            <w:tcBorders>
              <w:top w:val="nil"/>
              <w:left w:val="nil"/>
              <w:bottom w:val="nil"/>
              <w:right w:val="nil"/>
            </w:tcBorders>
            <w:tcMar>
              <w:top w:w="-411" w:type="dxa"/>
              <w:left w:w="-411" w:type="dxa"/>
              <w:bottom w:w="-411" w:type="dxa"/>
              <w:right w:w="-411" w:type="dxa"/>
            </w:tcMar>
            <w:vAlign w:val="center"/>
          </w:tcPr>
          <w:p w14:paraId="0137591E"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436283ED" w14:textId="77777777" w:rsidR="00142F34" w:rsidRDefault="00353792">
            <w:pPr>
              <w:jc w:val="center"/>
              <w:rPr>
                <w:sz w:val="20"/>
                <w:szCs w:val="20"/>
              </w:rPr>
            </w:pPr>
            <w:r>
              <w:rPr>
                <w:rFonts w:ascii="Calibri" w:eastAsia="Calibri" w:hAnsi="Calibri" w:cs="Calibri"/>
                <w:sz w:val="20"/>
                <w:szCs w:val="20"/>
              </w:rPr>
              <w:t>-0.536</w:t>
            </w:r>
          </w:p>
        </w:tc>
        <w:tc>
          <w:tcPr>
            <w:tcW w:w="930" w:type="dxa"/>
            <w:tcBorders>
              <w:top w:val="nil"/>
              <w:left w:val="nil"/>
              <w:bottom w:val="nil"/>
              <w:right w:val="nil"/>
            </w:tcBorders>
            <w:tcMar>
              <w:top w:w="-411" w:type="dxa"/>
              <w:left w:w="-411" w:type="dxa"/>
              <w:bottom w:w="-411" w:type="dxa"/>
              <w:right w:w="-411" w:type="dxa"/>
            </w:tcMar>
            <w:vAlign w:val="center"/>
          </w:tcPr>
          <w:p w14:paraId="356C057F" w14:textId="77777777" w:rsidR="00142F34" w:rsidRDefault="00353792">
            <w:pPr>
              <w:jc w:val="center"/>
              <w:rPr>
                <w:sz w:val="20"/>
                <w:szCs w:val="20"/>
              </w:rPr>
            </w:pPr>
            <w:r>
              <w:rPr>
                <w:rFonts w:ascii="Calibri" w:eastAsia="Calibri" w:hAnsi="Calibri" w:cs="Calibri"/>
                <w:sz w:val="20"/>
                <w:szCs w:val="20"/>
              </w:rPr>
              <w:t>0.224</w:t>
            </w:r>
          </w:p>
        </w:tc>
        <w:tc>
          <w:tcPr>
            <w:tcW w:w="675" w:type="dxa"/>
            <w:tcBorders>
              <w:top w:val="nil"/>
              <w:left w:val="nil"/>
              <w:bottom w:val="nil"/>
              <w:right w:val="nil"/>
            </w:tcBorders>
            <w:tcMar>
              <w:top w:w="-411" w:type="dxa"/>
              <w:left w:w="-411" w:type="dxa"/>
              <w:bottom w:w="-411" w:type="dxa"/>
              <w:right w:w="-411" w:type="dxa"/>
            </w:tcMar>
            <w:vAlign w:val="center"/>
          </w:tcPr>
          <w:p w14:paraId="0C1BBBBF" w14:textId="77777777" w:rsidR="00142F34" w:rsidRDefault="00353792">
            <w:pPr>
              <w:jc w:val="center"/>
              <w:rPr>
                <w:sz w:val="20"/>
                <w:szCs w:val="20"/>
              </w:rPr>
            </w:pPr>
            <w:r>
              <w:rPr>
                <w:rFonts w:ascii="Calibri" w:eastAsia="Calibri" w:hAnsi="Calibri" w:cs="Calibri"/>
                <w:sz w:val="20"/>
                <w:szCs w:val="20"/>
              </w:rPr>
              <w:t>0.017</w:t>
            </w:r>
          </w:p>
        </w:tc>
        <w:tc>
          <w:tcPr>
            <w:tcW w:w="495" w:type="dxa"/>
            <w:tcBorders>
              <w:top w:val="nil"/>
              <w:left w:val="nil"/>
              <w:bottom w:val="nil"/>
              <w:right w:val="nil"/>
            </w:tcBorders>
            <w:tcMar>
              <w:top w:w="-411" w:type="dxa"/>
              <w:left w:w="-411" w:type="dxa"/>
              <w:bottom w:w="-411" w:type="dxa"/>
              <w:right w:w="-411" w:type="dxa"/>
            </w:tcMar>
            <w:vAlign w:val="center"/>
          </w:tcPr>
          <w:p w14:paraId="1EFE435D" w14:textId="77777777" w:rsidR="00142F34" w:rsidRDefault="00353792">
            <w:pPr>
              <w:jc w:val="center"/>
              <w:rPr>
                <w:sz w:val="20"/>
                <w:szCs w:val="20"/>
              </w:rPr>
            </w:pPr>
            <w:r>
              <w:rPr>
                <w:rFonts w:ascii="Calibri" w:eastAsia="Calibri" w:hAnsi="Calibri" w:cs="Calibri"/>
                <w:sz w:val="20"/>
                <w:szCs w:val="20"/>
              </w:rPr>
              <w:t>-0.976</w:t>
            </w:r>
          </w:p>
        </w:tc>
        <w:tc>
          <w:tcPr>
            <w:tcW w:w="795" w:type="dxa"/>
            <w:tcBorders>
              <w:top w:val="nil"/>
              <w:left w:val="nil"/>
              <w:bottom w:val="nil"/>
              <w:right w:val="nil"/>
            </w:tcBorders>
            <w:tcMar>
              <w:top w:w="-411" w:type="dxa"/>
              <w:left w:w="-411" w:type="dxa"/>
              <w:bottom w:w="-411" w:type="dxa"/>
              <w:right w:w="-411" w:type="dxa"/>
            </w:tcMar>
            <w:vAlign w:val="center"/>
          </w:tcPr>
          <w:p w14:paraId="1B6B0A5F" w14:textId="77777777" w:rsidR="00142F34" w:rsidRDefault="00353792">
            <w:pPr>
              <w:jc w:val="center"/>
              <w:rPr>
                <w:sz w:val="20"/>
                <w:szCs w:val="20"/>
              </w:rPr>
            </w:pPr>
            <w:r>
              <w:rPr>
                <w:rFonts w:ascii="Calibri" w:eastAsia="Calibri" w:hAnsi="Calibri" w:cs="Calibri"/>
                <w:sz w:val="20"/>
                <w:szCs w:val="20"/>
              </w:rPr>
              <w:t>-0.097</w:t>
            </w:r>
          </w:p>
        </w:tc>
        <w:tc>
          <w:tcPr>
            <w:tcW w:w="660" w:type="dxa"/>
            <w:tcBorders>
              <w:top w:val="nil"/>
              <w:left w:val="nil"/>
              <w:bottom w:val="nil"/>
              <w:right w:val="nil"/>
            </w:tcBorders>
            <w:tcMar>
              <w:top w:w="-411" w:type="dxa"/>
              <w:left w:w="-411" w:type="dxa"/>
              <w:bottom w:w="-411" w:type="dxa"/>
              <w:right w:w="-411" w:type="dxa"/>
            </w:tcMar>
            <w:vAlign w:val="center"/>
          </w:tcPr>
          <w:p w14:paraId="7479B234"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7BB670F8"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118D281" w14:textId="77777777" w:rsidR="00142F34" w:rsidRDefault="00353792">
            <w:pPr>
              <w:jc w:val="center"/>
              <w:rPr>
                <w:sz w:val="20"/>
                <w:szCs w:val="20"/>
              </w:rPr>
            </w:pPr>
            <w:r>
              <w:rPr>
                <w:rFonts w:ascii="Calibri" w:eastAsia="Calibri" w:hAnsi="Calibri" w:cs="Calibri"/>
                <w:sz w:val="20"/>
                <w:szCs w:val="20"/>
              </w:rPr>
              <w:t>Kelp forest (2020)</w:t>
            </w:r>
          </w:p>
        </w:tc>
      </w:tr>
      <w:tr w:rsidR="00142F34" w14:paraId="132E1B6D"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99DE9CA" w14:textId="77777777" w:rsidR="00142F34" w:rsidRDefault="00353792">
            <w:pPr>
              <w:jc w:val="center"/>
              <w:rPr>
                <w:sz w:val="20"/>
                <w:szCs w:val="20"/>
              </w:rPr>
            </w:pPr>
            <w:r>
              <w:rPr>
                <w:rFonts w:ascii="Calibri" w:eastAsia="Calibri" w:hAnsi="Calibri" w:cs="Calibri"/>
                <w:sz w:val="20"/>
                <w:szCs w:val="20"/>
              </w:rPr>
              <w:t>20</w:t>
            </w:r>
          </w:p>
        </w:tc>
        <w:tc>
          <w:tcPr>
            <w:tcW w:w="600" w:type="dxa"/>
            <w:tcBorders>
              <w:top w:val="nil"/>
              <w:left w:val="nil"/>
              <w:bottom w:val="nil"/>
              <w:right w:val="nil"/>
            </w:tcBorders>
            <w:tcMar>
              <w:top w:w="-411" w:type="dxa"/>
              <w:left w:w="-411" w:type="dxa"/>
              <w:bottom w:w="-411" w:type="dxa"/>
              <w:right w:w="-411" w:type="dxa"/>
            </w:tcMar>
            <w:vAlign w:val="center"/>
          </w:tcPr>
          <w:p w14:paraId="7A1EB3E2"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06E7EC93" w14:textId="77777777" w:rsidR="00142F34" w:rsidRDefault="00353792">
            <w:pPr>
              <w:jc w:val="center"/>
              <w:rPr>
                <w:sz w:val="20"/>
                <w:szCs w:val="20"/>
              </w:rPr>
            </w:pPr>
            <w:r>
              <w:rPr>
                <w:rFonts w:ascii="Calibri" w:eastAsia="Calibri" w:hAnsi="Calibri" w:cs="Calibri"/>
                <w:sz w:val="20"/>
                <w:szCs w:val="20"/>
              </w:rPr>
              <w:t>White Rock SMCA</w:t>
            </w:r>
          </w:p>
        </w:tc>
        <w:tc>
          <w:tcPr>
            <w:tcW w:w="1185" w:type="dxa"/>
            <w:tcBorders>
              <w:top w:val="nil"/>
              <w:left w:val="nil"/>
              <w:bottom w:val="nil"/>
              <w:right w:val="nil"/>
            </w:tcBorders>
            <w:tcMar>
              <w:top w:w="-411" w:type="dxa"/>
              <w:left w:w="-411" w:type="dxa"/>
              <w:bottom w:w="-411" w:type="dxa"/>
              <w:right w:w="-411" w:type="dxa"/>
            </w:tcMar>
            <w:vAlign w:val="center"/>
          </w:tcPr>
          <w:p w14:paraId="0A6B8677"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5A124C82" w14:textId="77777777" w:rsidR="00142F34" w:rsidRDefault="00353792">
            <w:pPr>
              <w:jc w:val="center"/>
              <w:rPr>
                <w:sz w:val="20"/>
                <w:szCs w:val="20"/>
              </w:rPr>
            </w:pPr>
            <w:r>
              <w:rPr>
                <w:rFonts w:ascii="Calibri" w:eastAsia="Calibri" w:hAnsi="Calibri" w:cs="Calibri"/>
                <w:sz w:val="20"/>
                <w:szCs w:val="20"/>
              </w:rPr>
              <w:t>-0.281</w:t>
            </w:r>
          </w:p>
        </w:tc>
        <w:tc>
          <w:tcPr>
            <w:tcW w:w="930" w:type="dxa"/>
            <w:tcBorders>
              <w:top w:val="nil"/>
              <w:left w:val="nil"/>
              <w:bottom w:val="nil"/>
              <w:right w:val="nil"/>
            </w:tcBorders>
            <w:tcMar>
              <w:top w:w="-411" w:type="dxa"/>
              <w:left w:w="-411" w:type="dxa"/>
              <w:bottom w:w="-411" w:type="dxa"/>
              <w:right w:w="-411" w:type="dxa"/>
            </w:tcMar>
            <w:vAlign w:val="center"/>
          </w:tcPr>
          <w:p w14:paraId="0B0E09CC" w14:textId="77777777" w:rsidR="00142F34" w:rsidRDefault="00353792">
            <w:pPr>
              <w:jc w:val="center"/>
              <w:rPr>
                <w:sz w:val="20"/>
                <w:szCs w:val="20"/>
              </w:rPr>
            </w:pPr>
            <w:r>
              <w:rPr>
                <w:rFonts w:ascii="Calibri" w:eastAsia="Calibri" w:hAnsi="Calibri" w:cs="Calibri"/>
                <w:sz w:val="20"/>
                <w:szCs w:val="20"/>
              </w:rPr>
              <w:t>0.512</w:t>
            </w:r>
          </w:p>
        </w:tc>
        <w:tc>
          <w:tcPr>
            <w:tcW w:w="675" w:type="dxa"/>
            <w:tcBorders>
              <w:top w:val="nil"/>
              <w:left w:val="nil"/>
              <w:bottom w:val="nil"/>
              <w:right w:val="nil"/>
            </w:tcBorders>
            <w:tcMar>
              <w:top w:w="-411" w:type="dxa"/>
              <w:left w:w="-411" w:type="dxa"/>
              <w:bottom w:w="-411" w:type="dxa"/>
              <w:right w:w="-411" w:type="dxa"/>
            </w:tcMar>
            <w:vAlign w:val="center"/>
          </w:tcPr>
          <w:p w14:paraId="349A802C" w14:textId="77777777" w:rsidR="00142F34" w:rsidRDefault="00353792">
            <w:pPr>
              <w:jc w:val="center"/>
              <w:rPr>
                <w:sz w:val="20"/>
                <w:szCs w:val="20"/>
              </w:rPr>
            </w:pPr>
            <w:r>
              <w:rPr>
                <w:rFonts w:ascii="Calibri" w:eastAsia="Calibri" w:hAnsi="Calibri" w:cs="Calibri"/>
                <w:sz w:val="20"/>
                <w:szCs w:val="20"/>
              </w:rPr>
              <w:t>0.583</w:t>
            </w:r>
          </w:p>
        </w:tc>
        <w:tc>
          <w:tcPr>
            <w:tcW w:w="495" w:type="dxa"/>
            <w:tcBorders>
              <w:top w:val="nil"/>
              <w:left w:val="nil"/>
              <w:bottom w:val="nil"/>
              <w:right w:val="nil"/>
            </w:tcBorders>
            <w:tcMar>
              <w:top w:w="-411" w:type="dxa"/>
              <w:left w:w="-411" w:type="dxa"/>
              <w:bottom w:w="-411" w:type="dxa"/>
              <w:right w:w="-411" w:type="dxa"/>
            </w:tcMar>
            <w:vAlign w:val="center"/>
          </w:tcPr>
          <w:p w14:paraId="2633E024" w14:textId="77777777" w:rsidR="00142F34" w:rsidRDefault="00353792">
            <w:pPr>
              <w:jc w:val="center"/>
              <w:rPr>
                <w:sz w:val="20"/>
                <w:szCs w:val="20"/>
              </w:rPr>
            </w:pPr>
            <w:r>
              <w:rPr>
                <w:rFonts w:ascii="Calibri" w:eastAsia="Calibri" w:hAnsi="Calibri" w:cs="Calibri"/>
                <w:sz w:val="20"/>
                <w:szCs w:val="20"/>
              </w:rPr>
              <w:t>-1.284</w:t>
            </w:r>
          </w:p>
        </w:tc>
        <w:tc>
          <w:tcPr>
            <w:tcW w:w="795" w:type="dxa"/>
            <w:tcBorders>
              <w:top w:val="nil"/>
              <w:left w:val="nil"/>
              <w:bottom w:val="nil"/>
              <w:right w:val="nil"/>
            </w:tcBorders>
            <w:tcMar>
              <w:top w:w="-411" w:type="dxa"/>
              <w:left w:w="-411" w:type="dxa"/>
              <w:bottom w:w="-411" w:type="dxa"/>
              <w:right w:w="-411" w:type="dxa"/>
            </w:tcMar>
            <w:vAlign w:val="center"/>
          </w:tcPr>
          <w:p w14:paraId="2F2A9BD9" w14:textId="77777777" w:rsidR="00142F34" w:rsidRDefault="00353792">
            <w:pPr>
              <w:jc w:val="center"/>
              <w:rPr>
                <w:sz w:val="20"/>
                <w:szCs w:val="20"/>
              </w:rPr>
            </w:pPr>
            <w:r>
              <w:rPr>
                <w:rFonts w:ascii="Calibri" w:eastAsia="Calibri" w:hAnsi="Calibri" w:cs="Calibri"/>
                <w:sz w:val="20"/>
                <w:szCs w:val="20"/>
              </w:rPr>
              <w:t>0.723</w:t>
            </w:r>
          </w:p>
        </w:tc>
        <w:tc>
          <w:tcPr>
            <w:tcW w:w="660" w:type="dxa"/>
            <w:tcBorders>
              <w:top w:val="nil"/>
              <w:left w:val="nil"/>
              <w:bottom w:val="nil"/>
              <w:right w:val="nil"/>
            </w:tcBorders>
            <w:tcMar>
              <w:top w:w="-411" w:type="dxa"/>
              <w:left w:w="-411" w:type="dxa"/>
              <w:bottom w:w="-411" w:type="dxa"/>
              <w:right w:w="-411" w:type="dxa"/>
            </w:tcMar>
            <w:vAlign w:val="center"/>
          </w:tcPr>
          <w:p w14:paraId="10A99459"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4ACDCDE"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06A215E1" w14:textId="77777777" w:rsidR="00142F34" w:rsidRDefault="00353792">
            <w:pPr>
              <w:jc w:val="center"/>
              <w:rPr>
                <w:sz w:val="20"/>
                <w:szCs w:val="20"/>
              </w:rPr>
            </w:pPr>
            <w:r>
              <w:rPr>
                <w:rFonts w:ascii="Calibri" w:eastAsia="Calibri" w:hAnsi="Calibri" w:cs="Calibri"/>
                <w:sz w:val="20"/>
                <w:szCs w:val="20"/>
              </w:rPr>
              <w:t>Kelp forest (2011)</w:t>
            </w:r>
          </w:p>
        </w:tc>
      </w:tr>
      <w:tr w:rsidR="00142F34" w14:paraId="3F96B8F4"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ADEF166" w14:textId="77777777" w:rsidR="00142F34" w:rsidRDefault="00353792">
            <w:pPr>
              <w:jc w:val="center"/>
              <w:rPr>
                <w:sz w:val="20"/>
                <w:szCs w:val="20"/>
              </w:rPr>
            </w:pPr>
            <w:r>
              <w:rPr>
                <w:rFonts w:ascii="Calibri" w:eastAsia="Calibri" w:hAnsi="Calibri" w:cs="Calibri"/>
                <w:sz w:val="20"/>
                <w:szCs w:val="20"/>
              </w:rPr>
              <w:t>20</w:t>
            </w:r>
          </w:p>
        </w:tc>
        <w:tc>
          <w:tcPr>
            <w:tcW w:w="600" w:type="dxa"/>
            <w:tcBorders>
              <w:top w:val="nil"/>
              <w:left w:val="nil"/>
              <w:bottom w:val="nil"/>
              <w:right w:val="nil"/>
            </w:tcBorders>
            <w:tcMar>
              <w:top w:w="-411" w:type="dxa"/>
              <w:left w:w="-411" w:type="dxa"/>
              <w:bottom w:w="-411" w:type="dxa"/>
              <w:right w:w="-411" w:type="dxa"/>
            </w:tcMar>
            <w:vAlign w:val="center"/>
          </w:tcPr>
          <w:p w14:paraId="05DFB6DE"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727709D5" w14:textId="77777777" w:rsidR="00142F34" w:rsidRDefault="00353792">
            <w:pPr>
              <w:jc w:val="center"/>
              <w:rPr>
                <w:sz w:val="20"/>
                <w:szCs w:val="20"/>
              </w:rPr>
            </w:pPr>
            <w:r>
              <w:rPr>
                <w:rFonts w:ascii="Calibri" w:eastAsia="Calibri" w:hAnsi="Calibri" w:cs="Calibri"/>
                <w:sz w:val="20"/>
                <w:szCs w:val="20"/>
              </w:rPr>
              <w:t>White Rock SMCA</w:t>
            </w:r>
          </w:p>
        </w:tc>
        <w:tc>
          <w:tcPr>
            <w:tcW w:w="1185" w:type="dxa"/>
            <w:tcBorders>
              <w:top w:val="nil"/>
              <w:left w:val="nil"/>
              <w:bottom w:val="nil"/>
              <w:right w:val="nil"/>
            </w:tcBorders>
            <w:tcMar>
              <w:top w:w="-411" w:type="dxa"/>
              <w:left w:w="-411" w:type="dxa"/>
              <w:bottom w:w="-411" w:type="dxa"/>
              <w:right w:w="-411" w:type="dxa"/>
            </w:tcMar>
            <w:vAlign w:val="center"/>
          </w:tcPr>
          <w:p w14:paraId="5BC13081"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1D6EB5EF" w14:textId="77777777" w:rsidR="00142F34" w:rsidRDefault="00353792">
            <w:pPr>
              <w:jc w:val="center"/>
              <w:rPr>
                <w:sz w:val="20"/>
                <w:szCs w:val="20"/>
              </w:rPr>
            </w:pPr>
            <w:r>
              <w:rPr>
                <w:rFonts w:ascii="Calibri" w:eastAsia="Calibri" w:hAnsi="Calibri" w:cs="Calibri"/>
                <w:sz w:val="20"/>
                <w:szCs w:val="20"/>
              </w:rPr>
              <w:t>1.072</w:t>
            </w:r>
          </w:p>
        </w:tc>
        <w:tc>
          <w:tcPr>
            <w:tcW w:w="930" w:type="dxa"/>
            <w:tcBorders>
              <w:top w:val="nil"/>
              <w:left w:val="nil"/>
              <w:bottom w:val="nil"/>
              <w:right w:val="nil"/>
            </w:tcBorders>
            <w:tcMar>
              <w:top w:w="-411" w:type="dxa"/>
              <w:left w:w="-411" w:type="dxa"/>
              <w:bottom w:w="-411" w:type="dxa"/>
              <w:right w:w="-411" w:type="dxa"/>
            </w:tcMar>
            <w:vAlign w:val="center"/>
          </w:tcPr>
          <w:p w14:paraId="3B4648F9" w14:textId="77777777" w:rsidR="00142F34" w:rsidRDefault="00353792">
            <w:pPr>
              <w:jc w:val="center"/>
              <w:rPr>
                <w:sz w:val="20"/>
                <w:szCs w:val="20"/>
              </w:rPr>
            </w:pPr>
            <w:r>
              <w:rPr>
                <w:rFonts w:ascii="Calibri" w:eastAsia="Calibri" w:hAnsi="Calibri" w:cs="Calibri"/>
                <w:sz w:val="20"/>
                <w:szCs w:val="20"/>
              </w:rPr>
              <w:t>0.518</w:t>
            </w:r>
          </w:p>
        </w:tc>
        <w:tc>
          <w:tcPr>
            <w:tcW w:w="675" w:type="dxa"/>
            <w:tcBorders>
              <w:top w:val="nil"/>
              <w:left w:val="nil"/>
              <w:bottom w:val="nil"/>
              <w:right w:val="nil"/>
            </w:tcBorders>
            <w:tcMar>
              <w:top w:w="-411" w:type="dxa"/>
              <w:left w:w="-411" w:type="dxa"/>
              <w:bottom w:w="-411" w:type="dxa"/>
              <w:right w:w="-411" w:type="dxa"/>
            </w:tcMar>
            <w:vAlign w:val="center"/>
          </w:tcPr>
          <w:p w14:paraId="126A4650" w14:textId="77777777" w:rsidR="00142F34" w:rsidRDefault="00353792">
            <w:pPr>
              <w:jc w:val="center"/>
              <w:rPr>
                <w:sz w:val="20"/>
                <w:szCs w:val="20"/>
              </w:rPr>
            </w:pPr>
            <w:r>
              <w:rPr>
                <w:rFonts w:ascii="Calibri" w:eastAsia="Calibri" w:hAnsi="Calibri" w:cs="Calibri"/>
                <w:sz w:val="20"/>
                <w:szCs w:val="20"/>
              </w:rPr>
              <w:t>0.039</w:t>
            </w:r>
          </w:p>
        </w:tc>
        <w:tc>
          <w:tcPr>
            <w:tcW w:w="495" w:type="dxa"/>
            <w:tcBorders>
              <w:top w:val="nil"/>
              <w:left w:val="nil"/>
              <w:bottom w:val="nil"/>
              <w:right w:val="nil"/>
            </w:tcBorders>
            <w:tcMar>
              <w:top w:w="-411" w:type="dxa"/>
              <w:left w:w="-411" w:type="dxa"/>
              <w:bottom w:w="-411" w:type="dxa"/>
              <w:right w:w="-411" w:type="dxa"/>
            </w:tcMar>
            <w:vAlign w:val="center"/>
          </w:tcPr>
          <w:p w14:paraId="121813FA" w14:textId="77777777" w:rsidR="00142F34" w:rsidRDefault="00353792">
            <w:pPr>
              <w:jc w:val="center"/>
              <w:rPr>
                <w:sz w:val="20"/>
                <w:szCs w:val="20"/>
              </w:rPr>
            </w:pPr>
            <w:r>
              <w:rPr>
                <w:rFonts w:ascii="Calibri" w:eastAsia="Calibri" w:hAnsi="Calibri" w:cs="Calibri"/>
                <w:sz w:val="20"/>
                <w:szCs w:val="20"/>
              </w:rPr>
              <w:t>0.057</w:t>
            </w:r>
          </w:p>
        </w:tc>
        <w:tc>
          <w:tcPr>
            <w:tcW w:w="795" w:type="dxa"/>
            <w:tcBorders>
              <w:top w:val="nil"/>
              <w:left w:val="nil"/>
              <w:bottom w:val="nil"/>
              <w:right w:val="nil"/>
            </w:tcBorders>
            <w:tcMar>
              <w:top w:w="-411" w:type="dxa"/>
              <w:left w:w="-411" w:type="dxa"/>
              <w:bottom w:w="-411" w:type="dxa"/>
              <w:right w:w="-411" w:type="dxa"/>
            </w:tcMar>
            <w:vAlign w:val="center"/>
          </w:tcPr>
          <w:p w14:paraId="40C3180A" w14:textId="77777777" w:rsidR="00142F34" w:rsidRDefault="00353792">
            <w:pPr>
              <w:jc w:val="center"/>
              <w:rPr>
                <w:sz w:val="20"/>
                <w:szCs w:val="20"/>
              </w:rPr>
            </w:pPr>
            <w:r>
              <w:rPr>
                <w:rFonts w:ascii="Calibri" w:eastAsia="Calibri" w:hAnsi="Calibri" w:cs="Calibri"/>
                <w:sz w:val="20"/>
                <w:szCs w:val="20"/>
              </w:rPr>
              <w:t>2.088</w:t>
            </w:r>
          </w:p>
        </w:tc>
        <w:tc>
          <w:tcPr>
            <w:tcW w:w="660" w:type="dxa"/>
            <w:tcBorders>
              <w:top w:val="nil"/>
              <w:left w:val="nil"/>
              <w:bottom w:val="nil"/>
              <w:right w:val="nil"/>
            </w:tcBorders>
            <w:tcMar>
              <w:top w:w="-411" w:type="dxa"/>
              <w:left w:w="-411" w:type="dxa"/>
              <w:bottom w:w="-411" w:type="dxa"/>
              <w:right w:w="-411" w:type="dxa"/>
            </w:tcMar>
            <w:vAlign w:val="center"/>
          </w:tcPr>
          <w:p w14:paraId="177E16A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B3777B4"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79F82455" w14:textId="77777777" w:rsidR="00142F34" w:rsidRDefault="00353792">
            <w:pPr>
              <w:jc w:val="center"/>
              <w:rPr>
                <w:sz w:val="20"/>
                <w:szCs w:val="20"/>
              </w:rPr>
            </w:pPr>
            <w:r>
              <w:rPr>
                <w:rFonts w:ascii="Calibri" w:eastAsia="Calibri" w:hAnsi="Calibri" w:cs="Calibri"/>
                <w:sz w:val="20"/>
                <w:szCs w:val="20"/>
              </w:rPr>
              <w:t>Kelp forest (2011)</w:t>
            </w:r>
          </w:p>
        </w:tc>
      </w:tr>
      <w:tr w:rsidR="00142F34" w14:paraId="2D5E47CE"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4424E06" w14:textId="77777777" w:rsidR="00142F34" w:rsidRDefault="00353792">
            <w:pPr>
              <w:jc w:val="center"/>
              <w:rPr>
                <w:sz w:val="20"/>
                <w:szCs w:val="20"/>
              </w:rPr>
            </w:pPr>
            <w:r>
              <w:rPr>
                <w:rFonts w:ascii="Calibri" w:eastAsia="Calibri" w:hAnsi="Calibri" w:cs="Calibri"/>
                <w:sz w:val="20"/>
                <w:szCs w:val="20"/>
              </w:rPr>
              <w:t>21</w:t>
            </w:r>
          </w:p>
        </w:tc>
        <w:tc>
          <w:tcPr>
            <w:tcW w:w="600" w:type="dxa"/>
            <w:tcBorders>
              <w:top w:val="nil"/>
              <w:left w:val="nil"/>
              <w:bottom w:val="nil"/>
              <w:right w:val="nil"/>
            </w:tcBorders>
            <w:tcMar>
              <w:top w:w="-411" w:type="dxa"/>
              <w:left w:w="-411" w:type="dxa"/>
              <w:bottom w:w="-411" w:type="dxa"/>
              <w:right w:w="-411" w:type="dxa"/>
            </w:tcMar>
            <w:vAlign w:val="center"/>
          </w:tcPr>
          <w:p w14:paraId="4EB7E670"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0010419D" w14:textId="77777777" w:rsidR="00142F34" w:rsidRDefault="00353792">
            <w:pPr>
              <w:jc w:val="center"/>
              <w:rPr>
                <w:sz w:val="20"/>
                <w:szCs w:val="20"/>
              </w:rPr>
            </w:pPr>
            <w:r>
              <w:rPr>
                <w:rFonts w:ascii="Calibri" w:eastAsia="Calibri" w:hAnsi="Calibri" w:cs="Calibri"/>
                <w:sz w:val="20"/>
                <w:szCs w:val="20"/>
              </w:rPr>
              <w:t>Natural Bridges SMR</w:t>
            </w:r>
          </w:p>
        </w:tc>
        <w:tc>
          <w:tcPr>
            <w:tcW w:w="1185" w:type="dxa"/>
            <w:tcBorders>
              <w:top w:val="nil"/>
              <w:left w:val="nil"/>
              <w:bottom w:val="nil"/>
              <w:right w:val="nil"/>
            </w:tcBorders>
            <w:tcMar>
              <w:top w:w="-411" w:type="dxa"/>
              <w:left w:w="-411" w:type="dxa"/>
              <w:bottom w:w="-411" w:type="dxa"/>
              <w:right w:w="-411" w:type="dxa"/>
            </w:tcMar>
            <w:vAlign w:val="center"/>
          </w:tcPr>
          <w:p w14:paraId="0AB1DF3B"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64CDA0F1" w14:textId="77777777" w:rsidR="00142F34" w:rsidRDefault="00353792">
            <w:pPr>
              <w:jc w:val="center"/>
              <w:rPr>
                <w:sz w:val="20"/>
                <w:szCs w:val="20"/>
              </w:rPr>
            </w:pPr>
            <w:r>
              <w:rPr>
                <w:rFonts w:ascii="Calibri" w:eastAsia="Calibri" w:hAnsi="Calibri" w:cs="Calibri"/>
                <w:sz w:val="20"/>
                <w:szCs w:val="20"/>
              </w:rPr>
              <w:t>-0.132</w:t>
            </w:r>
          </w:p>
        </w:tc>
        <w:tc>
          <w:tcPr>
            <w:tcW w:w="930" w:type="dxa"/>
            <w:tcBorders>
              <w:top w:val="nil"/>
              <w:left w:val="nil"/>
              <w:bottom w:val="nil"/>
              <w:right w:val="nil"/>
            </w:tcBorders>
            <w:tcMar>
              <w:top w:w="-411" w:type="dxa"/>
              <w:left w:w="-411" w:type="dxa"/>
              <w:bottom w:w="-411" w:type="dxa"/>
              <w:right w:w="-411" w:type="dxa"/>
            </w:tcMar>
            <w:vAlign w:val="center"/>
          </w:tcPr>
          <w:p w14:paraId="3FA42220" w14:textId="77777777" w:rsidR="00142F34" w:rsidRDefault="00353792">
            <w:pPr>
              <w:jc w:val="center"/>
              <w:rPr>
                <w:sz w:val="20"/>
                <w:szCs w:val="20"/>
              </w:rPr>
            </w:pPr>
            <w:r>
              <w:rPr>
                <w:rFonts w:ascii="Calibri" w:eastAsia="Calibri" w:hAnsi="Calibri" w:cs="Calibri"/>
                <w:sz w:val="20"/>
                <w:szCs w:val="20"/>
              </w:rPr>
              <w:t>0.806</w:t>
            </w:r>
          </w:p>
        </w:tc>
        <w:tc>
          <w:tcPr>
            <w:tcW w:w="675" w:type="dxa"/>
            <w:tcBorders>
              <w:top w:val="nil"/>
              <w:left w:val="nil"/>
              <w:bottom w:val="nil"/>
              <w:right w:val="nil"/>
            </w:tcBorders>
            <w:tcMar>
              <w:top w:w="-411" w:type="dxa"/>
              <w:left w:w="-411" w:type="dxa"/>
              <w:bottom w:w="-411" w:type="dxa"/>
              <w:right w:w="-411" w:type="dxa"/>
            </w:tcMar>
            <w:vAlign w:val="center"/>
          </w:tcPr>
          <w:p w14:paraId="16BDEE75" w14:textId="77777777" w:rsidR="00142F34" w:rsidRDefault="00353792">
            <w:pPr>
              <w:jc w:val="center"/>
              <w:rPr>
                <w:sz w:val="20"/>
                <w:szCs w:val="20"/>
              </w:rPr>
            </w:pPr>
            <w:r>
              <w:rPr>
                <w:rFonts w:ascii="Calibri" w:eastAsia="Calibri" w:hAnsi="Calibri" w:cs="Calibri"/>
                <w:sz w:val="20"/>
                <w:szCs w:val="20"/>
              </w:rPr>
              <w:t>0.87</w:t>
            </w:r>
          </w:p>
        </w:tc>
        <w:tc>
          <w:tcPr>
            <w:tcW w:w="495" w:type="dxa"/>
            <w:tcBorders>
              <w:top w:val="nil"/>
              <w:left w:val="nil"/>
              <w:bottom w:val="nil"/>
              <w:right w:val="nil"/>
            </w:tcBorders>
            <w:tcMar>
              <w:top w:w="-411" w:type="dxa"/>
              <w:left w:w="-411" w:type="dxa"/>
              <w:bottom w:w="-411" w:type="dxa"/>
              <w:right w:w="-411" w:type="dxa"/>
            </w:tcMar>
            <w:vAlign w:val="center"/>
          </w:tcPr>
          <w:p w14:paraId="0F71C743" w14:textId="77777777" w:rsidR="00142F34" w:rsidRDefault="00353792">
            <w:pPr>
              <w:jc w:val="center"/>
              <w:rPr>
                <w:sz w:val="20"/>
                <w:szCs w:val="20"/>
              </w:rPr>
            </w:pPr>
            <w:r>
              <w:rPr>
                <w:rFonts w:ascii="Calibri" w:eastAsia="Calibri" w:hAnsi="Calibri" w:cs="Calibri"/>
                <w:sz w:val="20"/>
                <w:szCs w:val="20"/>
              </w:rPr>
              <w:t>-1.711</w:t>
            </w:r>
          </w:p>
        </w:tc>
        <w:tc>
          <w:tcPr>
            <w:tcW w:w="795" w:type="dxa"/>
            <w:tcBorders>
              <w:top w:val="nil"/>
              <w:left w:val="nil"/>
              <w:bottom w:val="nil"/>
              <w:right w:val="nil"/>
            </w:tcBorders>
            <w:tcMar>
              <w:top w:w="-411" w:type="dxa"/>
              <w:left w:w="-411" w:type="dxa"/>
              <w:bottom w:w="-411" w:type="dxa"/>
              <w:right w:w="-411" w:type="dxa"/>
            </w:tcMar>
            <w:vAlign w:val="center"/>
          </w:tcPr>
          <w:p w14:paraId="1AF61721" w14:textId="77777777" w:rsidR="00142F34" w:rsidRDefault="00353792">
            <w:pPr>
              <w:jc w:val="center"/>
              <w:rPr>
                <w:sz w:val="20"/>
                <w:szCs w:val="20"/>
              </w:rPr>
            </w:pPr>
            <w:r>
              <w:rPr>
                <w:rFonts w:ascii="Calibri" w:eastAsia="Calibri" w:hAnsi="Calibri" w:cs="Calibri"/>
                <w:sz w:val="20"/>
                <w:szCs w:val="20"/>
              </w:rPr>
              <w:t>1.447</w:t>
            </w:r>
          </w:p>
        </w:tc>
        <w:tc>
          <w:tcPr>
            <w:tcW w:w="660" w:type="dxa"/>
            <w:tcBorders>
              <w:top w:val="nil"/>
              <w:left w:val="nil"/>
              <w:bottom w:val="nil"/>
              <w:right w:val="nil"/>
            </w:tcBorders>
            <w:tcMar>
              <w:top w:w="-411" w:type="dxa"/>
              <w:left w:w="-411" w:type="dxa"/>
              <w:bottom w:w="-411" w:type="dxa"/>
              <w:right w:w="-411" w:type="dxa"/>
            </w:tcMar>
            <w:vAlign w:val="center"/>
          </w:tcPr>
          <w:p w14:paraId="6DE212E5" w14:textId="77777777" w:rsidR="00142F34" w:rsidRDefault="00353792">
            <w:pPr>
              <w:jc w:val="center"/>
              <w:rPr>
                <w:sz w:val="20"/>
                <w:szCs w:val="20"/>
              </w:rPr>
            </w:pPr>
            <w:r>
              <w:rPr>
                <w:rFonts w:ascii="Calibri" w:eastAsia="Calibri" w:hAnsi="Calibri" w:cs="Calibri"/>
                <w:sz w:val="20"/>
                <w:szCs w:val="20"/>
              </w:rPr>
              <w:t>1.085</w:t>
            </w:r>
          </w:p>
        </w:tc>
        <w:tc>
          <w:tcPr>
            <w:tcW w:w="1215" w:type="dxa"/>
            <w:tcBorders>
              <w:top w:val="nil"/>
              <w:left w:val="nil"/>
              <w:bottom w:val="nil"/>
              <w:right w:val="nil"/>
            </w:tcBorders>
            <w:tcMar>
              <w:top w:w="-411" w:type="dxa"/>
              <w:left w:w="-411" w:type="dxa"/>
              <w:bottom w:w="-411" w:type="dxa"/>
              <w:right w:w="-411" w:type="dxa"/>
            </w:tcMar>
            <w:vAlign w:val="center"/>
          </w:tcPr>
          <w:p w14:paraId="14FBC717" w14:textId="77777777" w:rsidR="00142F34" w:rsidRDefault="00353792">
            <w:pPr>
              <w:jc w:val="center"/>
              <w:rPr>
                <w:sz w:val="20"/>
                <w:szCs w:val="20"/>
              </w:rPr>
            </w:pPr>
            <w:r>
              <w:rPr>
                <w:rFonts w:ascii="Calibri" w:eastAsia="Calibri" w:hAnsi="Calibri" w:cs="Calibri"/>
                <w:sz w:val="20"/>
                <w:szCs w:val="20"/>
              </w:rPr>
              <w:t>6.054</w:t>
            </w:r>
          </w:p>
        </w:tc>
        <w:tc>
          <w:tcPr>
            <w:tcW w:w="3540" w:type="dxa"/>
            <w:tcBorders>
              <w:top w:val="nil"/>
              <w:left w:val="nil"/>
              <w:bottom w:val="nil"/>
              <w:right w:val="nil"/>
            </w:tcBorders>
            <w:tcMar>
              <w:top w:w="-411" w:type="dxa"/>
              <w:left w:w="-411" w:type="dxa"/>
              <w:bottom w:w="-411" w:type="dxa"/>
              <w:right w:w="-411" w:type="dxa"/>
            </w:tcMar>
            <w:vAlign w:val="center"/>
          </w:tcPr>
          <w:p w14:paraId="1A11866A" w14:textId="77777777" w:rsidR="00142F34" w:rsidRDefault="00353792">
            <w:pPr>
              <w:jc w:val="center"/>
              <w:rPr>
                <w:sz w:val="20"/>
                <w:szCs w:val="20"/>
              </w:rPr>
            </w:pPr>
            <w:r>
              <w:rPr>
                <w:rFonts w:ascii="Calibri" w:eastAsia="Calibri" w:hAnsi="Calibri" w:cs="Calibri"/>
                <w:sz w:val="20"/>
                <w:szCs w:val="20"/>
              </w:rPr>
              <w:t>Surf zone (2020), Kelp forest (2011)</w:t>
            </w:r>
          </w:p>
        </w:tc>
      </w:tr>
      <w:tr w:rsidR="00142F34" w14:paraId="37AF4894"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4F585A0" w14:textId="77777777" w:rsidR="00142F34" w:rsidRDefault="00353792">
            <w:pPr>
              <w:jc w:val="center"/>
              <w:rPr>
                <w:sz w:val="20"/>
                <w:szCs w:val="20"/>
              </w:rPr>
            </w:pPr>
            <w:r>
              <w:rPr>
                <w:rFonts w:ascii="Calibri" w:eastAsia="Calibri" w:hAnsi="Calibri" w:cs="Calibri"/>
                <w:sz w:val="20"/>
                <w:szCs w:val="20"/>
              </w:rPr>
              <w:t>21</w:t>
            </w:r>
          </w:p>
        </w:tc>
        <w:tc>
          <w:tcPr>
            <w:tcW w:w="600" w:type="dxa"/>
            <w:tcBorders>
              <w:top w:val="nil"/>
              <w:left w:val="nil"/>
              <w:bottom w:val="nil"/>
              <w:right w:val="nil"/>
            </w:tcBorders>
            <w:tcMar>
              <w:top w:w="-411" w:type="dxa"/>
              <w:left w:w="-411" w:type="dxa"/>
              <w:bottom w:w="-411" w:type="dxa"/>
              <w:right w:w="-411" w:type="dxa"/>
            </w:tcMar>
            <w:vAlign w:val="center"/>
          </w:tcPr>
          <w:p w14:paraId="2A141229"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5F0969DD" w14:textId="77777777" w:rsidR="00142F34" w:rsidRDefault="00353792">
            <w:pPr>
              <w:jc w:val="center"/>
              <w:rPr>
                <w:sz w:val="20"/>
                <w:szCs w:val="20"/>
              </w:rPr>
            </w:pPr>
            <w:r>
              <w:rPr>
                <w:rFonts w:ascii="Calibri" w:eastAsia="Calibri" w:hAnsi="Calibri" w:cs="Calibri"/>
                <w:sz w:val="20"/>
                <w:szCs w:val="20"/>
              </w:rPr>
              <w:t>Natural Bridges SMR</w:t>
            </w:r>
          </w:p>
        </w:tc>
        <w:tc>
          <w:tcPr>
            <w:tcW w:w="1185" w:type="dxa"/>
            <w:tcBorders>
              <w:top w:val="nil"/>
              <w:left w:val="nil"/>
              <w:bottom w:val="nil"/>
              <w:right w:val="nil"/>
            </w:tcBorders>
            <w:tcMar>
              <w:top w:w="-411" w:type="dxa"/>
              <w:left w:w="-411" w:type="dxa"/>
              <w:bottom w:w="-411" w:type="dxa"/>
              <w:right w:w="-411" w:type="dxa"/>
            </w:tcMar>
            <w:vAlign w:val="center"/>
          </w:tcPr>
          <w:p w14:paraId="072F1B41"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35354988" w14:textId="77777777" w:rsidR="00142F34" w:rsidRDefault="00353792">
            <w:pPr>
              <w:jc w:val="center"/>
              <w:rPr>
                <w:sz w:val="20"/>
                <w:szCs w:val="20"/>
              </w:rPr>
            </w:pPr>
            <w:r>
              <w:rPr>
                <w:rFonts w:ascii="Calibri" w:eastAsia="Calibri" w:hAnsi="Calibri" w:cs="Calibri"/>
                <w:sz w:val="20"/>
                <w:szCs w:val="20"/>
              </w:rPr>
              <w:t>0.488</w:t>
            </w:r>
          </w:p>
        </w:tc>
        <w:tc>
          <w:tcPr>
            <w:tcW w:w="930" w:type="dxa"/>
            <w:tcBorders>
              <w:top w:val="nil"/>
              <w:left w:val="nil"/>
              <w:bottom w:val="nil"/>
              <w:right w:val="nil"/>
            </w:tcBorders>
            <w:tcMar>
              <w:top w:w="-411" w:type="dxa"/>
              <w:left w:w="-411" w:type="dxa"/>
              <w:bottom w:w="-411" w:type="dxa"/>
              <w:right w:w="-411" w:type="dxa"/>
            </w:tcMar>
            <w:vAlign w:val="center"/>
          </w:tcPr>
          <w:p w14:paraId="5852B3BB" w14:textId="77777777" w:rsidR="00142F34" w:rsidRDefault="00353792">
            <w:pPr>
              <w:jc w:val="center"/>
              <w:rPr>
                <w:sz w:val="20"/>
                <w:szCs w:val="20"/>
              </w:rPr>
            </w:pPr>
            <w:r>
              <w:rPr>
                <w:rFonts w:ascii="Calibri" w:eastAsia="Calibri" w:hAnsi="Calibri" w:cs="Calibri"/>
                <w:sz w:val="20"/>
                <w:szCs w:val="20"/>
              </w:rPr>
              <w:t>0.042</w:t>
            </w:r>
          </w:p>
        </w:tc>
        <w:tc>
          <w:tcPr>
            <w:tcW w:w="675" w:type="dxa"/>
            <w:tcBorders>
              <w:top w:val="nil"/>
              <w:left w:val="nil"/>
              <w:bottom w:val="nil"/>
              <w:right w:val="nil"/>
            </w:tcBorders>
            <w:tcMar>
              <w:top w:w="-411" w:type="dxa"/>
              <w:left w:w="-411" w:type="dxa"/>
              <w:bottom w:w="-411" w:type="dxa"/>
              <w:right w:w="-411" w:type="dxa"/>
            </w:tcMar>
            <w:vAlign w:val="center"/>
          </w:tcPr>
          <w:p w14:paraId="77C5F827"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00CDED9A" w14:textId="77777777" w:rsidR="00142F34" w:rsidRDefault="00353792">
            <w:pPr>
              <w:jc w:val="center"/>
              <w:rPr>
                <w:sz w:val="20"/>
                <w:szCs w:val="20"/>
              </w:rPr>
            </w:pPr>
            <w:r>
              <w:rPr>
                <w:rFonts w:ascii="Calibri" w:eastAsia="Calibri" w:hAnsi="Calibri" w:cs="Calibri"/>
                <w:sz w:val="20"/>
                <w:szCs w:val="20"/>
              </w:rPr>
              <w:t>0.406</w:t>
            </w:r>
          </w:p>
        </w:tc>
        <w:tc>
          <w:tcPr>
            <w:tcW w:w="795" w:type="dxa"/>
            <w:tcBorders>
              <w:top w:val="nil"/>
              <w:left w:val="nil"/>
              <w:bottom w:val="nil"/>
              <w:right w:val="nil"/>
            </w:tcBorders>
            <w:tcMar>
              <w:top w:w="-411" w:type="dxa"/>
              <w:left w:w="-411" w:type="dxa"/>
              <w:bottom w:w="-411" w:type="dxa"/>
              <w:right w:w="-411" w:type="dxa"/>
            </w:tcMar>
            <w:vAlign w:val="center"/>
          </w:tcPr>
          <w:p w14:paraId="7720E2F7" w14:textId="77777777" w:rsidR="00142F34" w:rsidRDefault="00353792">
            <w:pPr>
              <w:jc w:val="center"/>
              <w:rPr>
                <w:sz w:val="20"/>
                <w:szCs w:val="20"/>
              </w:rPr>
            </w:pPr>
            <w:r>
              <w:rPr>
                <w:rFonts w:ascii="Calibri" w:eastAsia="Calibri" w:hAnsi="Calibri" w:cs="Calibri"/>
                <w:sz w:val="20"/>
                <w:szCs w:val="20"/>
              </w:rPr>
              <w:t>0.57</w:t>
            </w:r>
          </w:p>
        </w:tc>
        <w:tc>
          <w:tcPr>
            <w:tcW w:w="660" w:type="dxa"/>
            <w:tcBorders>
              <w:top w:val="nil"/>
              <w:left w:val="nil"/>
              <w:bottom w:val="nil"/>
              <w:right w:val="nil"/>
            </w:tcBorders>
            <w:tcMar>
              <w:top w:w="-411" w:type="dxa"/>
              <w:left w:w="-411" w:type="dxa"/>
              <w:bottom w:w="-411" w:type="dxa"/>
              <w:right w:w="-411" w:type="dxa"/>
            </w:tcMar>
            <w:vAlign w:val="center"/>
          </w:tcPr>
          <w:p w14:paraId="43B01C83"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642997E" w14:textId="77777777" w:rsidR="00142F34" w:rsidRDefault="00353792">
            <w:pPr>
              <w:jc w:val="center"/>
              <w:rPr>
                <w:sz w:val="20"/>
                <w:szCs w:val="20"/>
              </w:rPr>
            </w:pPr>
            <w:r>
              <w:rPr>
                <w:rFonts w:ascii="Calibri" w:eastAsia="Calibri" w:hAnsi="Calibri" w:cs="Calibri"/>
                <w:sz w:val="20"/>
                <w:szCs w:val="20"/>
              </w:rPr>
              <w:t>0.042</w:t>
            </w:r>
          </w:p>
        </w:tc>
        <w:tc>
          <w:tcPr>
            <w:tcW w:w="3540" w:type="dxa"/>
            <w:tcBorders>
              <w:top w:val="nil"/>
              <w:left w:val="nil"/>
              <w:bottom w:val="nil"/>
              <w:right w:val="nil"/>
            </w:tcBorders>
            <w:tcMar>
              <w:top w:w="-411" w:type="dxa"/>
              <w:left w:w="-411" w:type="dxa"/>
              <w:bottom w:w="-411" w:type="dxa"/>
              <w:right w:w="-411" w:type="dxa"/>
            </w:tcMar>
            <w:vAlign w:val="center"/>
          </w:tcPr>
          <w:p w14:paraId="540750B0" w14:textId="77777777" w:rsidR="00142F34" w:rsidRDefault="00353792">
            <w:pPr>
              <w:jc w:val="center"/>
              <w:rPr>
                <w:sz w:val="20"/>
                <w:szCs w:val="20"/>
              </w:rPr>
            </w:pPr>
            <w:r>
              <w:rPr>
                <w:rFonts w:ascii="Calibri" w:eastAsia="Calibri" w:hAnsi="Calibri" w:cs="Calibri"/>
                <w:sz w:val="20"/>
                <w:szCs w:val="20"/>
              </w:rPr>
              <w:t>Surf zone (2020), Kelp forest (2011)</w:t>
            </w:r>
          </w:p>
        </w:tc>
      </w:tr>
      <w:tr w:rsidR="00142F34" w14:paraId="0F4D0A8F"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A802B08" w14:textId="77777777" w:rsidR="00142F34" w:rsidRDefault="00353792">
            <w:pPr>
              <w:jc w:val="center"/>
              <w:rPr>
                <w:sz w:val="20"/>
                <w:szCs w:val="20"/>
              </w:rPr>
            </w:pPr>
            <w:r>
              <w:rPr>
                <w:rFonts w:ascii="Calibri" w:eastAsia="Calibri" w:hAnsi="Calibri" w:cs="Calibri"/>
                <w:sz w:val="20"/>
                <w:szCs w:val="20"/>
              </w:rPr>
              <w:t>22</w:t>
            </w:r>
          </w:p>
        </w:tc>
        <w:tc>
          <w:tcPr>
            <w:tcW w:w="600" w:type="dxa"/>
            <w:tcBorders>
              <w:top w:val="nil"/>
              <w:left w:val="nil"/>
              <w:bottom w:val="nil"/>
              <w:right w:val="nil"/>
            </w:tcBorders>
            <w:tcMar>
              <w:top w:w="-411" w:type="dxa"/>
              <w:left w:w="-411" w:type="dxa"/>
              <w:bottom w:w="-411" w:type="dxa"/>
              <w:right w:w="-411" w:type="dxa"/>
            </w:tcMar>
            <w:vAlign w:val="center"/>
          </w:tcPr>
          <w:p w14:paraId="01FFC6E0"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4C7D213E" w14:textId="77777777" w:rsidR="00142F34" w:rsidRDefault="00353792">
            <w:pPr>
              <w:jc w:val="center"/>
              <w:rPr>
                <w:sz w:val="20"/>
                <w:szCs w:val="20"/>
              </w:rPr>
            </w:pPr>
            <w:r>
              <w:rPr>
                <w:rFonts w:ascii="Calibri" w:eastAsia="Calibri" w:hAnsi="Calibri" w:cs="Calibri"/>
                <w:sz w:val="20"/>
                <w:szCs w:val="20"/>
              </w:rPr>
              <w:t>Point Lobos SMR</w:t>
            </w:r>
          </w:p>
        </w:tc>
        <w:tc>
          <w:tcPr>
            <w:tcW w:w="1185" w:type="dxa"/>
            <w:tcBorders>
              <w:top w:val="nil"/>
              <w:left w:val="nil"/>
              <w:bottom w:val="nil"/>
              <w:right w:val="nil"/>
            </w:tcBorders>
            <w:tcMar>
              <w:top w:w="-411" w:type="dxa"/>
              <w:left w:w="-411" w:type="dxa"/>
              <w:bottom w:w="-411" w:type="dxa"/>
              <w:right w:w="-411" w:type="dxa"/>
            </w:tcMar>
            <w:vAlign w:val="center"/>
          </w:tcPr>
          <w:p w14:paraId="77712542"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4AAF4EBC" w14:textId="77777777" w:rsidR="00142F34" w:rsidRDefault="00353792">
            <w:pPr>
              <w:jc w:val="center"/>
              <w:rPr>
                <w:sz w:val="20"/>
                <w:szCs w:val="20"/>
              </w:rPr>
            </w:pPr>
            <w:r>
              <w:rPr>
                <w:rFonts w:ascii="Calibri" w:eastAsia="Calibri" w:hAnsi="Calibri" w:cs="Calibri"/>
                <w:sz w:val="20"/>
                <w:szCs w:val="20"/>
              </w:rPr>
              <w:t>-0.041</w:t>
            </w:r>
          </w:p>
        </w:tc>
        <w:tc>
          <w:tcPr>
            <w:tcW w:w="930" w:type="dxa"/>
            <w:tcBorders>
              <w:top w:val="nil"/>
              <w:left w:val="nil"/>
              <w:bottom w:val="nil"/>
              <w:right w:val="nil"/>
            </w:tcBorders>
            <w:tcMar>
              <w:top w:w="-411" w:type="dxa"/>
              <w:left w:w="-411" w:type="dxa"/>
              <w:bottom w:w="-411" w:type="dxa"/>
              <w:right w:w="-411" w:type="dxa"/>
            </w:tcMar>
            <w:vAlign w:val="center"/>
          </w:tcPr>
          <w:p w14:paraId="426C6294" w14:textId="77777777" w:rsidR="00142F34" w:rsidRDefault="00353792">
            <w:pPr>
              <w:jc w:val="center"/>
              <w:rPr>
                <w:sz w:val="20"/>
                <w:szCs w:val="20"/>
              </w:rPr>
            </w:pPr>
            <w:r>
              <w:rPr>
                <w:rFonts w:ascii="Calibri" w:eastAsia="Calibri" w:hAnsi="Calibri" w:cs="Calibri"/>
                <w:sz w:val="20"/>
                <w:szCs w:val="20"/>
              </w:rPr>
              <w:t>0.529</w:t>
            </w:r>
          </w:p>
        </w:tc>
        <w:tc>
          <w:tcPr>
            <w:tcW w:w="675" w:type="dxa"/>
            <w:tcBorders>
              <w:top w:val="nil"/>
              <w:left w:val="nil"/>
              <w:bottom w:val="nil"/>
              <w:right w:val="nil"/>
            </w:tcBorders>
            <w:tcMar>
              <w:top w:w="-411" w:type="dxa"/>
              <w:left w:w="-411" w:type="dxa"/>
              <w:bottom w:w="-411" w:type="dxa"/>
              <w:right w:w="-411" w:type="dxa"/>
            </w:tcMar>
            <w:vAlign w:val="center"/>
          </w:tcPr>
          <w:p w14:paraId="530EB144" w14:textId="77777777" w:rsidR="00142F34" w:rsidRDefault="00353792">
            <w:pPr>
              <w:jc w:val="center"/>
              <w:rPr>
                <w:sz w:val="20"/>
                <w:szCs w:val="20"/>
              </w:rPr>
            </w:pPr>
            <w:r>
              <w:rPr>
                <w:rFonts w:ascii="Calibri" w:eastAsia="Calibri" w:hAnsi="Calibri" w:cs="Calibri"/>
                <w:sz w:val="20"/>
                <w:szCs w:val="20"/>
              </w:rPr>
              <w:t>0.939</w:t>
            </w:r>
          </w:p>
        </w:tc>
        <w:tc>
          <w:tcPr>
            <w:tcW w:w="495" w:type="dxa"/>
            <w:tcBorders>
              <w:top w:val="nil"/>
              <w:left w:val="nil"/>
              <w:bottom w:val="nil"/>
              <w:right w:val="nil"/>
            </w:tcBorders>
            <w:tcMar>
              <w:top w:w="-411" w:type="dxa"/>
              <w:left w:w="-411" w:type="dxa"/>
              <w:bottom w:w="-411" w:type="dxa"/>
              <w:right w:w="-411" w:type="dxa"/>
            </w:tcMar>
            <w:vAlign w:val="center"/>
          </w:tcPr>
          <w:p w14:paraId="75B34DF3" w14:textId="77777777" w:rsidR="00142F34" w:rsidRDefault="00353792">
            <w:pPr>
              <w:jc w:val="center"/>
              <w:rPr>
                <w:sz w:val="20"/>
                <w:szCs w:val="20"/>
              </w:rPr>
            </w:pPr>
            <w:r>
              <w:rPr>
                <w:rFonts w:ascii="Calibri" w:eastAsia="Calibri" w:hAnsi="Calibri" w:cs="Calibri"/>
                <w:sz w:val="20"/>
                <w:szCs w:val="20"/>
              </w:rPr>
              <w:t>-1.078</w:t>
            </w:r>
          </w:p>
        </w:tc>
        <w:tc>
          <w:tcPr>
            <w:tcW w:w="795" w:type="dxa"/>
            <w:tcBorders>
              <w:top w:val="nil"/>
              <w:left w:val="nil"/>
              <w:bottom w:val="nil"/>
              <w:right w:val="nil"/>
            </w:tcBorders>
            <w:tcMar>
              <w:top w:w="-411" w:type="dxa"/>
              <w:left w:w="-411" w:type="dxa"/>
              <w:bottom w:w="-411" w:type="dxa"/>
              <w:right w:w="-411" w:type="dxa"/>
            </w:tcMar>
            <w:vAlign w:val="center"/>
          </w:tcPr>
          <w:p w14:paraId="7AC251B8" w14:textId="77777777" w:rsidR="00142F34" w:rsidRDefault="00353792">
            <w:pPr>
              <w:jc w:val="center"/>
              <w:rPr>
                <w:sz w:val="20"/>
                <w:szCs w:val="20"/>
              </w:rPr>
            </w:pPr>
            <w:r>
              <w:rPr>
                <w:rFonts w:ascii="Calibri" w:eastAsia="Calibri" w:hAnsi="Calibri" w:cs="Calibri"/>
                <w:sz w:val="20"/>
                <w:szCs w:val="20"/>
              </w:rPr>
              <w:t>0.996</w:t>
            </w:r>
          </w:p>
        </w:tc>
        <w:tc>
          <w:tcPr>
            <w:tcW w:w="660" w:type="dxa"/>
            <w:tcBorders>
              <w:top w:val="nil"/>
              <w:left w:val="nil"/>
              <w:bottom w:val="nil"/>
              <w:right w:val="nil"/>
            </w:tcBorders>
            <w:tcMar>
              <w:top w:w="-411" w:type="dxa"/>
              <w:left w:w="-411" w:type="dxa"/>
              <w:bottom w:w="-411" w:type="dxa"/>
              <w:right w:w="-411" w:type="dxa"/>
            </w:tcMar>
            <w:vAlign w:val="center"/>
          </w:tcPr>
          <w:p w14:paraId="0BC5F602" w14:textId="77777777" w:rsidR="00142F34" w:rsidRDefault="00353792">
            <w:pPr>
              <w:jc w:val="center"/>
              <w:rPr>
                <w:sz w:val="20"/>
                <w:szCs w:val="20"/>
              </w:rPr>
            </w:pPr>
            <w:r>
              <w:rPr>
                <w:rFonts w:ascii="Calibri" w:eastAsia="Calibri" w:hAnsi="Calibri" w:cs="Calibri"/>
                <w:sz w:val="20"/>
                <w:szCs w:val="20"/>
              </w:rPr>
              <w:t>0.955</w:t>
            </w:r>
          </w:p>
        </w:tc>
        <w:tc>
          <w:tcPr>
            <w:tcW w:w="1215" w:type="dxa"/>
            <w:tcBorders>
              <w:top w:val="nil"/>
              <w:left w:val="nil"/>
              <w:bottom w:val="nil"/>
              <w:right w:val="nil"/>
            </w:tcBorders>
            <w:tcMar>
              <w:top w:w="-411" w:type="dxa"/>
              <w:left w:w="-411" w:type="dxa"/>
              <w:bottom w:w="-411" w:type="dxa"/>
              <w:right w:w="-411" w:type="dxa"/>
            </w:tcMar>
            <w:vAlign w:val="center"/>
          </w:tcPr>
          <w:p w14:paraId="447B6F70" w14:textId="77777777" w:rsidR="00142F34" w:rsidRDefault="00353792">
            <w:pPr>
              <w:jc w:val="center"/>
              <w:rPr>
                <w:sz w:val="20"/>
                <w:szCs w:val="20"/>
              </w:rPr>
            </w:pPr>
            <w:r>
              <w:rPr>
                <w:rFonts w:ascii="Calibri" w:eastAsia="Calibri" w:hAnsi="Calibri" w:cs="Calibri"/>
                <w:sz w:val="20"/>
                <w:szCs w:val="20"/>
              </w:rPr>
              <w:t>69.556</w:t>
            </w:r>
          </w:p>
        </w:tc>
        <w:tc>
          <w:tcPr>
            <w:tcW w:w="3540" w:type="dxa"/>
            <w:tcBorders>
              <w:top w:val="nil"/>
              <w:left w:val="nil"/>
              <w:bottom w:val="nil"/>
              <w:right w:val="nil"/>
            </w:tcBorders>
            <w:tcMar>
              <w:top w:w="-411" w:type="dxa"/>
              <w:left w:w="-411" w:type="dxa"/>
              <w:bottom w:w="-411" w:type="dxa"/>
              <w:right w:w="-411" w:type="dxa"/>
            </w:tcMar>
            <w:vAlign w:val="center"/>
          </w:tcPr>
          <w:p w14:paraId="4E6EE4D1" w14:textId="77777777" w:rsidR="00142F34" w:rsidRDefault="00353792">
            <w:pPr>
              <w:jc w:val="center"/>
              <w:rPr>
                <w:sz w:val="20"/>
                <w:szCs w:val="20"/>
              </w:rPr>
            </w:pPr>
            <w:r>
              <w:rPr>
                <w:rFonts w:ascii="Calibri" w:eastAsia="Calibri" w:hAnsi="Calibri" w:cs="Calibri"/>
                <w:sz w:val="20"/>
                <w:szCs w:val="20"/>
              </w:rPr>
              <w:t>Surf zone (2020), Kelp forest (2020), Shallow reef (2020), Deep reef (2019)</w:t>
            </w:r>
          </w:p>
        </w:tc>
      </w:tr>
      <w:tr w:rsidR="00142F34" w14:paraId="42FB09F6"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99AC141" w14:textId="77777777" w:rsidR="00142F34" w:rsidRDefault="00353792">
            <w:pPr>
              <w:jc w:val="center"/>
              <w:rPr>
                <w:sz w:val="20"/>
                <w:szCs w:val="20"/>
              </w:rPr>
            </w:pPr>
            <w:r>
              <w:rPr>
                <w:rFonts w:ascii="Calibri" w:eastAsia="Calibri" w:hAnsi="Calibri" w:cs="Calibri"/>
                <w:sz w:val="20"/>
                <w:szCs w:val="20"/>
              </w:rPr>
              <w:t>22</w:t>
            </w:r>
          </w:p>
        </w:tc>
        <w:tc>
          <w:tcPr>
            <w:tcW w:w="600" w:type="dxa"/>
            <w:tcBorders>
              <w:top w:val="nil"/>
              <w:left w:val="nil"/>
              <w:bottom w:val="nil"/>
              <w:right w:val="nil"/>
            </w:tcBorders>
            <w:tcMar>
              <w:top w:w="-411" w:type="dxa"/>
              <w:left w:w="-411" w:type="dxa"/>
              <w:bottom w:w="-411" w:type="dxa"/>
              <w:right w:w="-411" w:type="dxa"/>
            </w:tcMar>
            <w:vAlign w:val="center"/>
          </w:tcPr>
          <w:p w14:paraId="60F4A205"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23F877A1" w14:textId="77777777" w:rsidR="00142F34" w:rsidRDefault="00353792">
            <w:pPr>
              <w:jc w:val="center"/>
              <w:rPr>
                <w:sz w:val="20"/>
                <w:szCs w:val="20"/>
              </w:rPr>
            </w:pPr>
            <w:r>
              <w:rPr>
                <w:rFonts w:ascii="Calibri" w:eastAsia="Calibri" w:hAnsi="Calibri" w:cs="Calibri"/>
                <w:sz w:val="20"/>
                <w:szCs w:val="20"/>
              </w:rPr>
              <w:t>Point Lobos SMR</w:t>
            </w:r>
          </w:p>
        </w:tc>
        <w:tc>
          <w:tcPr>
            <w:tcW w:w="1185" w:type="dxa"/>
            <w:tcBorders>
              <w:top w:val="nil"/>
              <w:left w:val="nil"/>
              <w:bottom w:val="nil"/>
              <w:right w:val="nil"/>
            </w:tcBorders>
            <w:tcMar>
              <w:top w:w="-411" w:type="dxa"/>
              <w:left w:w="-411" w:type="dxa"/>
              <w:bottom w:w="-411" w:type="dxa"/>
              <w:right w:w="-411" w:type="dxa"/>
            </w:tcMar>
            <w:vAlign w:val="center"/>
          </w:tcPr>
          <w:p w14:paraId="0E121EDA"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68364FFC" w14:textId="77777777" w:rsidR="00142F34" w:rsidRDefault="00353792">
            <w:pPr>
              <w:jc w:val="center"/>
              <w:rPr>
                <w:sz w:val="20"/>
                <w:szCs w:val="20"/>
              </w:rPr>
            </w:pPr>
            <w:r>
              <w:rPr>
                <w:rFonts w:ascii="Calibri" w:eastAsia="Calibri" w:hAnsi="Calibri" w:cs="Calibri"/>
                <w:sz w:val="20"/>
                <w:szCs w:val="20"/>
              </w:rPr>
              <w:t>-0.439</w:t>
            </w:r>
          </w:p>
        </w:tc>
        <w:tc>
          <w:tcPr>
            <w:tcW w:w="930" w:type="dxa"/>
            <w:tcBorders>
              <w:top w:val="nil"/>
              <w:left w:val="nil"/>
              <w:bottom w:val="nil"/>
              <w:right w:val="nil"/>
            </w:tcBorders>
            <w:tcMar>
              <w:top w:w="-411" w:type="dxa"/>
              <w:left w:w="-411" w:type="dxa"/>
              <w:bottom w:w="-411" w:type="dxa"/>
              <w:right w:w="-411" w:type="dxa"/>
            </w:tcMar>
            <w:vAlign w:val="center"/>
          </w:tcPr>
          <w:p w14:paraId="06A758A2" w14:textId="77777777" w:rsidR="00142F34" w:rsidRDefault="00353792">
            <w:pPr>
              <w:jc w:val="center"/>
              <w:rPr>
                <w:sz w:val="20"/>
                <w:szCs w:val="20"/>
              </w:rPr>
            </w:pPr>
            <w:r>
              <w:rPr>
                <w:rFonts w:ascii="Calibri" w:eastAsia="Calibri" w:hAnsi="Calibri" w:cs="Calibri"/>
                <w:sz w:val="20"/>
                <w:szCs w:val="20"/>
              </w:rPr>
              <w:t>0.898</w:t>
            </w:r>
          </w:p>
        </w:tc>
        <w:tc>
          <w:tcPr>
            <w:tcW w:w="675" w:type="dxa"/>
            <w:tcBorders>
              <w:top w:val="nil"/>
              <w:left w:val="nil"/>
              <w:bottom w:val="nil"/>
              <w:right w:val="nil"/>
            </w:tcBorders>
            <w:tcMar>
              <w:top w:w="-411" w:type="dxa"/>
              <w:left w:w="-411" w:type="dxa"/>
              <w:bottom w:w="-411" w:type="dxa"/>
              <w:right w:w="-411" w:type="dxa"/>
            </w:tcMar>
            <w:vAlign w:val="center"/>
          </w:tcPr>
          <w:p w14:paraId="5CFFE969" w14:textId="77777777" w:rsidR="00142F34" w:rsidRDefault="00353792">
            <w:pPr>
              <w:jc w:val="center"/>
              <w:rPr>
                <w:sz w:val="20"/>
                <w:szCs w:val="20"/>
              </w:rPr>
            </w:pPr>
            <w:r>
              <w:rPr>
                <w:rFonts w:ascii="Calibri" w:eastAsia="Calibri" w:hAnsi="Calibri" w:cs="Calibri"/>
                <w:sz w:val="20"/>
                <w:szCs w:val="20"/>
              </w:rPr>
              <w:t>0.625</w:t>
            </w:r>
          </w:p>
        </w:tc>
        <w:tc>
          <w:tcPr>
            <w:tcW w:w="495" w:type="dxa"/>
            <w:tcBorders>
              <w:top w:val="nil"/>
              <w:left w:val="nil"/>
              <w:bottom w:val="nil"/>
              <w:right w:val="nil"/>
            </w:tcBorders>
            <w:tcMar>
              <w:top w:w="-411" w:type="dxa"/>
              <w:left w:w="-411" w:type="dxa"/>
              <w:bottom w:w="-411" w:type="dxa"/>
              <w:right w:w="-411" w:type="dxa"/>
            </w:tcMar>
            <w:vAlign w:val="center"/>
          </w:tcPr>
          <w:p w14:paraId="60AA4193" w14:textId="77777777" w:rsidR="00142F34" w:rsidRDefault="00353792">
            <w:pPr>
              <w:jc w:val="center"/>
              <w:rPr>
                <w:sz w:val="20"/>
                <w:szCs w:val="20"/>
              </w:rPr>
            </w:pPr>
            <w:r>
              <w:rPr>
                <w:rFonts w:ascii="Calibri" w:eastAsia="Calibri" w:hAnsi="Calibri" w:cs="Calibri"/>
                <w:sz w:val="20"/>
                <w:szCs w:val="20"/>
              </w:rPr>
              <w:t>-2.199</w:t>
            </w:r>
          </w:p>
        </w:tc>
        <w:tc>
          <w:tcPr>
            <w:tcW w:w="795" w:type="dxa"/>
            <w:tcBorders>
              <w:top w:val="nil"/>
              <w:left w:val="nil"/>
              <w:bottom w:val="nil"/>
              <w:right w:val="nil"/>
            </w:tcBorders>
            <w:tcMar>
              <w:top w:w="-411" w:type="dxa"/>
              <w:left w:w="-411" w:type="dxa"/>
              <w:bottom w:w="-411" w:type="dxa"/>
              <w:right w:w="-411" w:type="dxa"/>
            </w:tcMar>
            <w:vAlign w:val="center"/>
          </w:tcPr>
          <w:p w14:paraId="7EA29BD6" w14:textId="77777777" w:rsidR="00142F34" w:rsidRDefault="00353792">
            <w:pPr>
              <w:jc w:val="center"/>
              <w:rPr>
                <w:sz w:val="20"/>
                <w:szCs w:val="20"/>
              </w:rPr>
            </w:pPr>
            <w:r>
              <w:rPr>
                <w:rFonts w:ascii="Calibri" w:eastAsia="Calibri" w:hAnsi="Calibri" w:cs="Calibri"/>
                <w:sz w:val="20"/>
                <w:szCs w:val="20"/>
              </w:rPr>
              <w:t>1.321</w:t>
            </w:r>
          </w:p>
        </w:tc>
        <w:tc>
          <w:tcPr>
            <w:tcW w:w="660" w:type="dxa"/>
            <w:tcBorders>
              <w:top w:val="nil"/>
              <w:left w:val="nil"/>
              <w:bottom w:val="nil"/>
              <w:right w:val="nil"/>
            </w:tcBorders>
            <w:tcMar>
              <w:top w:w="-411" w:type="dxa"/>
              <w:left w:w="-411" w:type="dxa"/>
              <w:bottom w:w="-411" w:type="dxa"/>
              <w:right w:w="-411" w:type="dxa"/>
            </w:tcMar>
            <w:vAlign w:val="center"/>
          </w:tcPr>
          <w:p w14:paraId="3F414F1D" w14:textId="77777777" w:rsidR="00142F34" w:rsidRDefault="00353792">
            <w:pPr>
              <w:jc w:val="center"/>
              <w:rPr>
                <w:sz w:val="20"/>
                <w:szCs w:val="20"/>
              </w:rPr>
            </w:pPr>
            <w:r>
              <w:rPr>
                <w:rFonts w:ascii="Calibri" w:eastAsia="Calibri" w:hAnsi="Calibri" w:cs="Calibri"/>
                <w:sz w:val="20"/>
                <w:szCs w:val="20"/>
              </w:rPr>
              <w:t>2.305</w:t>
            </w:r>
          </w:p>
        </w:tc>
        <w:tc>
          <w:tcPr>
            <w:tcW w:w="1215" w:type="dxa"/>
            <w:tcBorders>
              <w:top w:val="nil"/>
              <w:left w:val="nil"/>
              <w:bottom w:val="nil"/>
              <w:right w:val="nil"/>
            </w:tcBorders>
            <w:tcMar>
              <w:top w:w="-411" w:type="dxa"/>
              <w:left w:w="-411" w:type="dxa"/>
              <w:bottom w:w="-411" w:type="dxa"/>
              <w:right w:w="-411" w:type="dxa"/>
            </w:tcMar>
            <w:vAlign w:val="center"/>
          </w:tcPr>
          <w:p w14:paraId="4784D471" w14:textId="77777777" w:rsidR="00142F34" w:rsidRDefault="00353792">
            <w:pPr>
              <w:jc w:val="center"/>
              <w:rPr>
                <w:sz w:val="20"/>
                <w:szCs w:val="20"/>
              </w:rPr>
            </w:pPr>
            <w:r>
              <w:rPr>
                <w:rFonts w:ascii="Calibri" w:eastAsia="Calibri" w:hAnsi="Calibri" w:cs="Calibri"/>
                <w:sz w:val="20"/>
                <w:szCs w:val="20"/>
              </w:rPr>
              <w:t>40.281</w:t>
            </w:r>
          </w:p>
        </w:tc>
        <w:tc>
          <w:tcPr>
            <w:tcW w:w="3540" w:type="dxa"/>
            <w:tcBorders>
              <w:top w:val="nil"/>
              <w:left w:val="nil"/>
              <w:bottom w:val="nil"/>
              <w:right w:val="nil"/>
            </w:tcBorders>
            <w:tcMar>
              <w:top w:w="-411" w:type="dxa"/>
              <w:left w:w="-411" w:type="dxa"/>
              <w:bottom w:w="-411" w:type="dxa"/>
              <w:right w:w="-411" w:type="dxa"/>
            </w:tcMar>
            <w:vAlign w:val="center"/>
          </w:tcPr>
          <w:p w14:paraId="4DD6C2C6" w14:textId="77777777" w:rsidR="00142F34" w:rsidRDefault="00353792">
            <w:pPr>
              <w:jc w:val="center"/>
              <w:rPr>
                <w:sz w:val="20"/>
                <w:szCs w:val="20"/>
              </w:rPr>
            </w:pPr>
            <w:r>
              <w:rPr>
                <w:rFonts w:ascii="Calibri" w:eastAsia="Calibri" w:hAnsi="Calibri" w:cs="Calibri"/>
                <w:sz w:val="20"/>
                <w:szCs w:val="20"/>
              </w:rPr>
              <w:t>Surf zone (2020), Kelp forest (2020), Deep reef (2019)</w:t>
            </w:r>
          </w:p>
        </w:tc>
      </w:tr>
      <w:tr w:rsidR="00142F34" w14:paraId="329EB140"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3B9E8A7" w14:textId="77777777" w:rsidR="00142F34" w:rsidRDefault="00353792">
            <w:pPr>
              <w:jc w:val="center"/>
              <w:rPr>
                <w:sz w:val="20"/>
                <w:szCs w:val="20"/>
              </w:rPr>
            </w:pPr>
            <w:r>
              <w:rPr>
                <w:rFonts w:ascii="Calibri" w:eastAsia="Calibri" w:hAnsi="Calibri" w:cs="Calibri"/>
                <w:sz w:val="20"/>
                <w:szCs w:val="20"/>
              </w:rPr>
              <w:t>23</w:t>
            </w:r>
          </w:p>
        </w:tc>
        <w:tc>
          <w:tcPr>
            <w:tcW w:w="600" w:type="dxa"/>
            <w:tcBorders>
              <w:top w:val="nil"/>
              <w:left w:val="nil"/>
              <w:bottom w:val="nil"/>
              <w:right w:val="nil"/>
            </w:tcBorders>
            <w:tcMar>
              <w:top w:w="-411" w:type="dxa"/>
              <w:left w:w="-411" w:type="dxa"/>
              <w:bottom w:w="-411" w:type="dxa"/>
              <w:right w:w="-411" w:type="dxa"/>
            </w:tcMar>
            <w:vAlign w:val="center"/>
          </w:tcPr>
          <w:p w14:paraId="7E1F10AD"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08CFBE07" w14:textId="77777777" w:rsidR="00142F34" w:rsidRDefault="00353792">
            <w:pPr>
              <w:jc w:val="center"/>
              <w:rPr>
                <w:sz w:val="20"/>
                <w:szCs w:val="20"/>
              </w:rPr>
            </w:pPr>
            <w:r>
              <w:rPr>
                <w:rFonts w:ascii="Calibri" w:eastAsia="Calibri" w:hAnsi="Calibri" w:cs="Calibri"/>
                <w:sz w:val="20"/>
                <w:szCs w:val="20"/>
              </w:rPr>
              <w:t>Asilomar SMR</w:t>
            </w:r>
          </w:p>
        </w:tc>
        <w:tc>
          <w:tcPr>
            <w:tcW w:w="1185" w:type="dxa"/>
            <w:tcBorders>
              <w:top w:val="nil"/>
              <w:left w:val="nil"/>
              <w:bottom w:val="nil"/>
              <w:right w:val="nil"/>
            </w:tcBorders>
            <w:tcMar>
              <w:top w:w="-411" w:type="dxa"/>
              <w:left w:w="-411" w:type="dxa"/>
              <w:bottom w:w="-411" w:type="dxa"/>
              <w:right w:w="-411" w:type="dxa"/>
            </w:tcMar>
            <w:vAlign w:val="center"/>
          </w:tcPr>
          <w:p w14:paraId="24B9CBB7"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06C8F5AA" w14:textId="77777777" w:rsidR="00142F34" w:rsidRDefault="00353792">
            <w:pPr>
              <w:jc w:val="center"/>
              <w:rPr>
                <w:sz w:val="20"/>
                <w:szCs w:val="20"/>
              </w:rPr>
            </w:pPr>
            <w:r>
              <w:rPr>
                <w:rFonts w:ascii="Calibri" w:eastAsia="Calibri" w:hAnsi="Calibri" w:cs="Calibri"/>
                <w:sz w:val="20"/>
                <w:szCs w:val="20"/>
              </w:rPr>
              <w:t>0.041</w:t>
            </w:r>
          </w:p>
        </w:tc>
        <w:tc>
          <w:tcPr>
            <w:tcW w:w="930" w:type="dxa"/>
            <w:tcBorders>
              <w:top w:val="nil"/>
              <w:left w:val="nil"/>
              <w:bottom w:val="nil"/>
              <w:right w:val="nil"/>
            </w:tcBorders>
            <w:tcMar>
              <w:top w:w="-411" w:type="dxa"/>
              <w:left w:w="-411" w:type="dxa"/>
              <w:bottom w:w="-411" w:type="dxa"/>
              <w:right w:w="-411" w:type="dxa"/>
            </w:tcMar>
            <w:vAlign w:val="center"/>
          </w:tcPr>
          <w:p w14:paraId="6685277D" w14:textId="77777777" w:rsidR="00142F34" w:rsidRDefault="00353792">
            <w:pPr>
              <w:jc w:val="center"/>
              <w:rPr>
                <w:sz w:val="20"/>
                <w:szCs w:val="20"/>
              </w:rPr>
            </w:pPr>
            <w:r>
              <w:rPr>
                <w:rFonts w:ascii="Calibri" w:eastAsia="Calibri" w:hAnsi="Calibri" w:cs="Calibri"/>
                <w:sz w:val="20"/>
                <w:szCs w:val="20"/>
              </w:rPr>
              <w:t>0.266</w:t>
            </w:r>
          </w:p>
        </w:tc>
        <w:tc>
          <w:tcPr>
            <w:tcW w:w="675" w:type="dxa"/>
            <w:tcBorders>
              <w:top w:val="nil"/>
              <w:left w:val="nil"/>
              <w:bottom w:val="nil"/>
              <w:right w:val="nil"/>
            </w:tcBorders>
            <w:tcMar>
              <w:top w:w="-411" w:type="dxa"/>
              <w:left w:w="-411" w:type="dxa"/>
              <w:bottom w:w="-411" w:type="dxa"/>
              <w:right w:w="-411" w:type="dxa"/>
            </w:tcMar>
            <w:vAlign w:val="center"/>
          </w:tcPr>
          <w:p w14:paraId="1D48D11C" w14:textId="77777777" w:rsidR="00142F34" w:rsidRDefault="00353792">
            <w:pPr>
              <w:jc w:val="center"/>
              <w:rPr>
                <w:sz w:val="20"/>
                <w:szCs w:val="20"/>
              </w:rPr>
            </w:pPr>
            <w:r>
              <w:rPr>
                <w:rFonts w:ascii="Calibri" w:eastAsia="Calibri" w:hAnsi="Calibri" w:cs="Calibri"/>
                <w:sz w:val="20"/>
                <w:szCs w:val="20"/>
              </w:rPr>
              <w:t>0.878</w:t>
            </w:r>
          </w:p>
        </w:tc>
        <w:tc>
          <w:tcPr>
            <w:tcW w:w="495" w:type="dxa"/>
            <w:tcBorders>
              <w:top w:val="nil"/>
              <w:left w:val="nil"/>
              <w:bottom w:val="nil"/>
              <w:right w:val="nil"/>
            </w:tcBorders>
            <w:tcMar>
              <w:top w:w="-411" w:type="dxa"/>
              <w:left w:w="-411" w:type="dxa"/>
              <w:bottom w:w="-411" w:type="dxa"/>
              <w:right w:w="-411" w:type="dxa"/>
            </w:tcMar>
            <w:vAlign w:val="center"/>
          </w:tcPr>
          <w:p w14:paraId="0D8AEBD4" w14:textId="77777777" w:rsidR="00142F34" w:rsidRDefault="00353792">
            <w:pPr>
              <w:jc w:val="center"/>
              <w:rPr>
                <w:sz w:val="20"/>
                <w:szCs w:val="20"/>
              </w:rPr>
            </w:pPr>
            <w:r>
              <w:rPr>
                <w:rFonts w:ascii="Calibri" w:eastAsia="Calibri" w:hAnsi="Calibri" w:cs="Calibri"/>
                <w:sz w:val="20"/>
                <w:szCs w:val="20"/>
              </w:rPr>
              <w:t>-0.481</w:t>
            </w:r>
          </w:p>
        </w:tc>
        <w:tc>
          <w:tcPr>
            <w:tcW w:w="795" w:type="dxa"/>
            <w:tcBorders>
              <w:top w:val="nil"/>
              <w:left w:val="nil"/>
              <w:bottom w:val="nil"/>
              <w:right w:val="nil"/>
            </w:tcBorders>
            <w:tcMar>
              <w:top w:w="-411" w:type="dxa"/>
              <w:left w:w="-411" w:type="dxa"/>
              <w:bottom w:w="-411" w:type="dxa"/>
              <w:right w:w="-411" w:type="dxa"/>
            </w:tcMar>
            <w:vAlign w:val="center"/>
          </w:tcPr>
          <w:p w14:paraId="2585D086" w14:textId="77777777" w:rsidR="00142F34" w:rsidRDefault="00353792">
            <w:pPr>
              <w:jc w:val="center"/>
              <w:rPr>
                <w:sz w:val="20"/>
                <w:szCs w:val="20"/>
              </w:rPr>
            </w:pPr>
            <w:r>
              <w:rPr>
                <w:rFonts w:ascii="Calibri" w:eastAsia="Calibri" w:hAnsi="Calibri" w:cs="Calibri"/>
                <w:sz w:val="20"/>
                <w:szCs w:val="20"/>
              </w:rPr>
              <w:t>0.562</w:t>
            </w:r>
          </w:p>
        </w:tc>
        <w:tc>
          <w:tcPr>
            <w:tcW w:w="660" w:type="dxa"/>
            <w:tcBorders>
              <w:top w:val="nil"/>
              <w:left w:val="nil"/>
              <w:bottom w:val="nil"/>
              <w:right w:val="nil"/>
            </w:tcBorders>
            <w:tcMar>
              <w:top w:w="-411" w:type="dxa"/>
              <w:left w:w="-411" w:type="dxa"/>
              <w:bottom w:w="-411" w:type="dxa"/>
              <w:right w:w="-411" w:type="dxa"/>
            </w:tcMar>
            <w:vAlign w:val="center"/>
          </w:tcPr>
          <w:p w14:paraId="199D7A7A"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49704CF9" w14:textId="77777777" w:rsidR="00142F34" w:rsidRDefault="00353792">
            <w:pPr>
              <w:jc w:val="center"/>
              <w:rPr>
                <w:sz w:val="20"/>
                <w:szCs w:val="20"/>
              </w:rPr>
            </w:pPr>
            <w:r>
              <w:rPr>
                <w:rFonts w:ascii="Calibri" w:eastAsia="Calibri" w:hAnsi="Calibri" w:cs="Calibri"/>
                <w:sz w:val="20"/>
                <w:szCs w:val="20"/>
              </w:rPr>
              <w:t>0.483</w:t>
            </w:r>
          </w:p>
        </w:tc>
        <w:tc>
          <w:tcPr>
            <w:tcW w:w="3540" w:type="dxa"/>
            <w:tcBorders>
              <w:top w:val="nil"/>
              <w:left w:val="nil"/>
              <w:bottom w:val="nil"/>
              <w:right w:val="nil"/>
            </w:tcBorders>
            <w:tcMar>
              <w:top w:w="-411" w:type="dxa"/>
              <w:left w:w="-411" w:type="dxa"/>
              <w:bottom w:w="-411" w:type="dxa"/>
              <w:right w:w="-411" w:type="dxa"/>
            </w:tcMar>
            <w:vAlign w:val="center"/>
          </w:tcPr>
          <w:p w14:paraId="7445BE33" w14:textId="77777777" w:rsidR="00142F34" w:rsidRDefault="00353792">
            <w:pPr>
              <w:jc w:val="center"/>
              <w:rPr>
                <w:sz w:val="20"/>
                <w:szCs w:val="20"/>
              </w:rPr>
            </w:pPr>
            <w:r>
              <w:rPr>
                <w:rFonts w:ascii="Calibri" w:eastAsia="Calibri" w:hAnsi="Calibri" w:cs="Calibri"/>
                <w:sz w:val="20"/>
                <w:szCs w:val="20"/>
              </w:rPr>
              <w:t>Surf zone (2020), Kelp forest (2011), Deep reef (2008)</w:t>
            </w:r>
          </w:p>
        </w:tc>
      </w:tr>
      <w:tr w:rsidR="00142F34" w14:paraId="62E5CFCF"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0D02AE5C" w14:textId="77777777" w:rsidR="00142F34" w:rsidRDefault="00353792">
            <w:pPr>
              <w:jc w:val="center"/>
              <w:rPr>
                <w:sz w:val="20"/>
                <w:szCs w:val="20"/>
              </w:rPr>
            </w:pPr>
            <w:r>
              <w:rPr>
                <w:rFonts w:ascii="Calibri" w:eastAsia="Calibri" w:hAnsi="Calibri" w:cs="Calibri"/>
                <w:sz w:val="20"/>
                <w:szCs w:val="20"/>
              </w:rPr>
              <w:t>23</w:t>
            </w:r>
          </w:p>
        </w:tc>
        <w:tc>
          <w:tcPr>
            <w:tcW w:w="600" w:type="dxa"/>
            <w:tcBorders>
              <w:top w:val="nil"/>
              <w:left w:val="nil"/>
              <w:bottom w:val="nil"/>
              <w:right w:val="nil"/>
            </w:tcBorders>
            <w:tcMar>
              <w:top w:w="-411" w:type="dxa"/>
              <w:left w:w="-411" w:type="dxa"/>
              <w:bottom w:w="-411" w:type="dxa"/>
              <w:right w:w="-411" w:type="dxa"/>
            </w:tcMar>
            <w:vAlign w:val="center"/>
          </w:tcPr>
          <w:p w14:paraId="3AE7A530"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63B8EAE4" w14:textId="77777777" w:rsidR="00142F34" w:rsidRDefault="00353792">
            <w:pPr>
              <w:jc w:val="center"/>
              <w:rPr>
                <w:sz w:val="20"/>
                <w:szCs w:val="20"/>
              </w:rPr>
            </w:pPr>
            <w:r>
              <w:rPr>
                <w:rFonts w:ascii="Calibri" w:eastAsia="Calibri" w:hAnsi="Calibri" w:cs="Calibri"/>
                <w:sz w:val="20"/>
                <w:szCs w:val="20"/>
              </w:rPr>
              <w:t>Asilomar SMR</w:t>
            </w:r>
          </w:p>
        </w:tc>
        <w:tc>
          <w:tcPr>
            <w:tcW w:w="1185" w:type="dxa"/>
            <w:tcBorders>
              <w:top w:val="nil"/>
              <w:left w:val="nil"/>
              <w:bottom w:val="nil"/>
              <w:right w:val="nil"/>
            </w:tcBorders>
            <w:tcMar>
              <w:top w:w="-411" w:type="dxa"/>
              <w:left w:w="-411" w:type="dxa"/>
              <w:bottom w:w="-411" w:type="dxa"/>
              <w:right w:w="-411" w:type="dxa"/>
            </w:tcMar>
            <w:vAlign w:val="center"/>
          </w:tcPr>
          <w:p w14:paraId="48181F78"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607C14FC" w14:textId="77777777" w:rsidR="00142F34" w:rsidRDefault="00353792">
            <w:pPr>
              <w:jc w:val="center"/>
              <w:rPr>
                <w:sz w:val="20"/>
                <w:szCs w:val="20"/>
              </w:rPr>
            </w:pPr>
            <w:r>
              <w:rPr>
                <w:rFonts w:ascii="Calibri" w:eastAsia="Calibri" w:hAnsi="Calibri" w:cs="Calibri"/>
                <w:sz w:val="20"/>
                <w:szCs w:val="20"/>
              </w:rPr>
              <w:t>0.275</w:t>
            </w:r>
          </w:p>
        </w:tc>
        <w:tc>
          <w:tcPr>
            <w:tcW w:w="930" w:type="dxa"/>
            <w:tcBorders>
              <w:top w:val="nil"/>
              <w:left w:val="nil"/>
              <w:bottom w:val="nil"/>
              <w:right w:val="nil"/>
            </w:tcBorders>
            <w:tcMar>
              <w:top w:w="-411" w:type="dxa"/>
              <w:left w:w="-411" w:type="dxa"/>
              <w:bottom w:w="-411" w:type="dxa"/>
              <w:right w:w="-411" w:type="dxa"/>
            </w:tcMar>
            <w:vAlign w:val="center"/>
          </w:tcPr>
          <w:p w14:paraId="133DF1F3" w14:textId="77777777" w:rsidR="00142F34" w:rsidRDefault="00353792">
            <w:pPr>
              <w:jc w:val="center"/>
              <w:rPr>
                <w:sz w:val="20"/>
                <w:szCs w:val="20"/>
              </w:rPr>
            </w:pPr>
            <w:r>
              <w:rPr>
                <w:rFonts w:ascii="Calibri" w:eastAsia="Calibri" w:hAnsi="Calibri" w:cs="Calibri"/>
                <w:sz w:val="20"/>
                <w:szCs w:val="20"/>
              </w:rPr>
              <w:t>0.29</w:t>
            </w:r>
          </w:p>
        </w:tc>
        <w:tc>
          <w:tcPr>
            <w:tcW w:w="675" w:type="dxa"/>
            <w:tcBorders>
              <w:top w:val="nil"/>
              <w:left w:val="nil"/>
              <w:bottom w:val="nil"/>
              <w:right w:val="nil"/>
            </w:tcBorders>
            <w:tcMar>
              <w:top w:w="-411" w:type="dxa"/>
              <w:left w:w="-411" w:type="dxa"/>
              <w:bottom w:w="-411" w:type="dxa"/>
              <w:right w:w="-411" w:type="dxa"/>
            </w:tcMar>
            <w:vAlign w:val="center"/>
          </w:tcPr>
          <w:p w14:paraId="4A77A80E" w14:textId="77777777" w:rsidR="00142F34" w:rsidRDefault="00353792">
            <w:pPr>
              <w:jc w:val="center"/>
              <w:rPr>
                <w:sz w:val="20"/>
                <w:szCs w:val="20"/>
              </w:rPr>
            </w:pPr>
            <w:r>
              <w:rPr>
                <w:rFonts w:ascii="Calibri" w:eastAsia="Calibri" w:hAnsi="Calibri" w:cs="Calibri"/>
                <w:sz w:val="20"/>
                <w:szCs w:val="20"/>
              </w:rPr>
              <w:t>0.342</w:t>
            </w:r>
          </w:p>
        </w:tc>
        <w:tc>
          <w:tcPr>
            <w:tcW w:w="495" w:type="dxa"/>
            <w:tcBorders>
              <w:top w:val="nil"/>
              <w:left w:val="nil"/>
              <w:bottom w:val="nil"/>
              <w:right w:val="nil"/>
            </w:tcBorders>
            <w:tcMar>
              <w:top w:w="-411" w:type="dxa"/>
              <w:left w:w="-411" w:type="dxa"/>
              <w:bottom w:w="-411" w:type="dxa"/>
              <w:right w:w="-411" w:type="dxa"/>
            </w:tcMar>
            <w:vAlign w:val="center"/>
          </w:tcPr>
          <w:p w14:paraId="6B770470" w14:textId="77777777" w:rsidR="00142F34" w:rsidRDefault="00353792">
            <w:pPr>
              <w:jc w:val="center"/>
              <w:rPr>
                <w:sz w:val="20"/>
                <w:szCs w:val="20"/>
              </w:rPr>
            </w:pPr>
            <w:r>
              <w:rPr>
                <w:rFonts w:ascii="Calibri" w:eastAsia="Calibri" w:hAnsi="Calibri" w:cs="Calibri"/>
                <w:sz w:val="20"/>
                <w:szCs w:val="20"/>
              </w:rPr>
              <w:t>-0.293</w:t>
            </w:r>
          </w:p>
        </w:tc>
        <w:tc>
          <w:tcPr>
            <w:tcW w:w="795" w:type="dxa"/>
            <w:tcBorders>
              <w:top w:val="nil"/>
              <w:left w:val="nil"/>
              <w:bottom w:val="nil"/>
              <w:right w:val="nil"/>
            </w:tcBorders>
            <w:tcMar>
              <w:top w:w="-411" w:type="dxa"/>
              <w:left w:w="-411" w:type="dxa"/>
              <w:bottom w:w="-411" w:type="dxa"/>
              <w:right w:w="-411" w:type="dxa"/>
            </w:tcMar>
            <w:vAlign w:val="center"/>
          </w:tcPr>
          <w:p w14:paraId="4FF23758" w14:textId="77777777" w:rsidR="00142F34" w:rsidRDefault="00353792">
            <w:pPr>
              <w:jc w:val="center"/>
              <w:rPr>
                <w:sz w:val="20"/>
                <w:szCs w:val="20"/>
              </w:rPr>
            </w:pPr>
            <w:r>
              <w:rPr>
                <w:rFonts w:ascii="Calibri" w:eastAsia="Calibri" w:hAnsi="Calibri" w:cs="Calibri"/>
                <w:sz w:val="20"/>
                <w:szCs w:val="20"/>
              </w:rPr>
              <w:t>0.843</w:t>
            </w:r>
          </w:p>
        </w:tc>
        <w:tc>
          <w:tcPr>
            <w:tcW w:w="660" w:type="dxa"/>
            <w:tcBorders>
              <w:top w:val="nil"/>
              <w:left w:val="nil"/>
              <w:bottom w:val="nil"/>
              <w:right w:val="nil"/>
            </w:tcBorders>
            <w:tcMar>
              <w:top w:w="-411" w:type="dxa"/>
              <w:left w:w="-411" w:type="dxa"/>
              <w:bottom w:w="-411" w:type="dxa"/>
              <w:right w:w="-411" w:type="dxa"/>
            </w:tcMar>
            <w:vAlign w:val="center"/>
          </w:tcPr>
          <w:p w14:paraId="1A421226" w14:textId="77777777" w:rsidR="00142F34" w:rsidRDefault="00353792">
            <w:pPr>
              <w:jc w:val="center"/>
              <w:rPr>
                <w:sz w:val="20"/>
                <w:szCs w:val="20"/>
              </w:rPr>
            </w:pPr>
            <w:r>
              <w:rPr>
                <w:rFonts w:ascii="Calibri" w:eastAsia="Calibri" w:hAnsi="Calibri" w:cs="Calibri"/>
                <w:sz w:val="20"/>
                <w:szCs w:val="20"/>
              </w:rPr>
              <w:t>0.223</w:t>
            </w:r>
          </w:p>
        </w:tc>
        <w:tc>
          <w:tcPr>
            <w:tcW w:w="1215" w:type="dxa"/>
            <w:tcBorders>
              <w:top w:val="nil"/>
              <w:left w:val="nil"/>
              <w:bottom w:val="nil"/>
              <w:right w:val="nil"/>
            </w:tcBorders>
            <w:tcMar>
              <w:top w:w="-411" w:type="dxa"/>
              <w:left w:w="-411" w:type="dxa"/>
              <w:bottom w:w="-411" w:type="dxa"/>
              <w:right w:w="-411" w:type="dxa"/>
            </w:tcMar>
            <w:vAlign w:val="center"/>
          </w:tcPr>
          <w:p w14:paraId="73BEF3D9" w14:textId="77777777" w:rsidR="00142F34" w:rsidRDefault="00353792">
            <w:pPr>
              <w:jc w:val="center"/>
              <w:rPr>
                <w:sz w:val="20"/>
                <w:szCs w:val="20"/>
              </w:rPr>
            </w:pPr>
            <w:r>
              <w:rPr>
                <w:rFonts w:ascii="Calibri" w:eastAsia="Calibri" w:hAnsi="Calibri" w:cs="Calibri"/>
                <w:sz w:val="20"/>
                <w:szCs w:val="20"/>
              </w:rPr>
              <w:t>19.348</w:t>
            </w:r>
          </w:p>
        </w:tc>
        <w:tc>
          <w:tcPr>
            <w:tcW w:w="3540" w:type="dxa"/>
            <w:tcBorders>
              <w:top w:val="nil"/>
              <w:left w:val="nil"/>
              <w:bottom w:val="nil"/>
              <w:right w:val="nil"/>
            </w:tcBorders>
            <w:tcMar>
              <w:top w:w="-411" w:type="dxa"/>
              <w:left w:w="-411" w:type="dxa"/>
              <w:bottom w:w="-411" w:type="dxa"/>
              <w:right w:w="-411" w:type="dxa"/>
            </w:tcMar>
            <w:vAlign w:val="center"/>
          </w:tcPr>
          <w:p w14:paraId="7F9DC6F0" w14:textId="77777777" w:rsidR="00142F34" w:rsidRDefault="00353792">
            <w:pPr>
              <w:jc w:val="center"/>
              <w:rPr>
                <w:sz w:val="20"/>
                <w:szCs w:val="20"/>
              </w:rPr>
            </w:pPr>
            <w:r>
              <w:rPr>
                <w:rFonts w:ascii="Calibri" w:eastAsia="Calibri" w:hAnsi="Calibri" w:cs="Calibri"/>
                <w:sz w:val="20"/>
                <w:szCs w:val="20"/>
              </w:rPr>
              <w:t>Surf zone (2019), Kelp forest (2011), Deep reef (2008)</w:t>
            </w:r>
          </w:p>
        </w:tc>
      </w:tr>
      <w:tr w:rsidR="00142F34" w14:paraId="782DF912"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5622453" w14:textId="77777777" w:rsidR="00142F34" w:rsidRDefault="00353792">
            <w:pPr>
              <w:jc w:val="center"/>
              <w:rPr>
                <w:sz w:val="20"/>
                <w:szCs w:val="20"/>
              </w:rPr>
            </w:pPr>
            <w:r>
              <w:rPr>
                <w:rFonts w:ascii="Calibri" w:eastAsia="Calibri" w:hAnsi="Calibri" w:cs="Calibri"/>
                <w:sz w:val="20"/>
                <w:szCs w:val="20"/>
              </w:rPr>
              <w:t>24</w:t>
            </w:r>
          </w:p>
        </w:tc>
        <w:tc>
          <w:tcPr>
            <w:tcW w:w="600" w:type="dxa"/>
            <w:tcBorders>
              <w:top w:val="nil"/>
              <w:left w:val="nil"/>
              <w:bottom w:val="nil"/>
              <w:right w:val="nil"/>
            </w:tcBorders>
            <w:tcMar>
              <w:top w:w="-411" w:type="dxa"/>
              <w:left w:w="-411" w:type="dxa"/>
              <w:bottom w:w="-411" w:type="dxa"/>
              <w:right w:w="-411" w:type="dxa"/>
            </w:tcMar>
            <w:vAlign w:val="center"/>
          </w:tcPr>
          <w:p w14:paraId="41183BC0"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59B9060C" w14:textId="77777777" w:rsidR="00142F34" w:rsidRDefault="00353792">
            <w:pPr>
              <w:jc w:val="center"/>
              <w:rPr>
                <w:sz w:val="20"/>
                <w:szCs w:val="20"/>
              </w:rPr>
            </w:pPr>
            <w:r>
              <w:rPr>
                <w:rFonts w:ascii="Calibri" w:eastAsia="Calibri" w:hAnsi="Calibri" w:cs="Calibri"/>
                <w:sz w:val="20"/>
                <w:szCs w:val="20"/>
              </w:rPr>
              <w:t>Cambria SMCA</w:t>
            </w:r>
          </w:p>
        </w:tc>
        <w:tc>
          <w:tcPr>
            <w:tcW w:w="1185" w:type="dxa"/>
            <w:tcBorders>
              <w:top w:val="nil"/>
              <w:left w:val="nil"/>
              <w:bottom w:val="nil"/>
              <w:right w:val="nil"/>
            </w:tcBorders>
            <w:tcMar>
              <w:top w:w="-411" w:type="dxa"/>
              <w:left w:w="-411" w:type="dxa"/>
              <w:bottom w:w="-411" w:type="dxa"/>
              <w:right w:w="-411" w:type="dxa"/>
            </w:tcMar>
            <w:vAlign w:val="center"/>
          </w:tcPr>
          <w:p w14:paraId="2A29D746"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223454E6" w14:textId="77777777" w:rsidR="00142F34" w:rsidRDefault="00353792">
            <w:pPr>
              <w:jc w:val="center"/>
              <w:rPr>
                <w:sz w:val="20"/>
                <w:szCs w:val="20"/>
              </w:rPr>
            </w:pPr>
            <w:r>
              <w:rPr>
                <w:rFonts w:ascii="Calibri" w:eastAsia="Calibri" w:hAnsi="Calibri" w:cs="Calibri"/>
                <w:sz w:val="20"/>
                <w:szCs w:val="20"/>
              </w:rPr>
              <w:t>0.107</w:t>
            </w:r>
          </w:p>
        </w:tc>
        <w:tc>
          <w:tcPr>
            <w:tcW w:w="930" w:type="dxa"/>
            <w:tcBorders>
              <w:top w:val="nil"/>
              <w:left w:val="nil"/>
              <w:bottom w:val="nil"/>
              <w:right w:val="nil"/>
            </w:tcBorders>
            <w:tcMar>
              <w:top w:w="-411" w:type="dxa"/>
              <w:left w:w="-411" w:type="dxa"/>
              <w:bottom w:w="-411" w:type="dxa"/>
              <w:right w:w="-411" w:type="dxa"/>
            </w:tcMar>
            <w:vAlign w:val="center"/>
          </w:tcPr>
          <w:p w14:paraId="4CA9C56F" w14:textId="77777777" w:rsidR="00142F34" w:rsidRDefault="00353792">
            <w:pPr>
              <w:jc w:val="center"/>
              <w:rPr>
                <w:sz w:val="20"/>
                <w:szCs w:val="20"/>
              </w:rPr>
            </w:pPr>
            <w:r>
              <w:rPr>
                <w:rFonts w:ascii="Calibri" w:eastAsia="Calibri" w:hAnsi="Calibri" w:cs="Calibri"/>
                <w:sz w:val="20"/>
                <w:szCs w:val="20"/>
              </w:rPr>
              <w:t>0.307</w:t>
            </w:r>
          </w:p>
        </w:tc>
        <w:tc>
          <w:tcPr>
            <w:tcW w:w="675" w:type="dxa"/>
            <w:tcBorders>
              <w:top w:val="nil"/>
              <w:left w:val="nil"/>
              <w:bottom w:val="nil"/>
              <w:right w:val="nil"/>
            </w:tcBorders>
            <w:tcMar>
              <w:top w:w="-411" w:type="dxa"/>
              <w:left w:w="-411" w:type="dxa"/>
              <w:bottom w:w="-411" w:type="dxa"/>
              <w:right w:w="-411" w:type="dxa"/>
            </w:tcMar>
            <w:vAlign w:val="center"/>
          </w:tcPr>
          <w:p w14:paraId="280810E9" w14:textId="77777777" w:rsidR="00142F34" w:rsidRDefault="00353792">
            <w:pPr>
              <w:jc w:val="center"/>
              <w:rPr>
                <w:sz w:val="20"/>
                <w:szCs w:val="20"/>
              </w:rPr>
            </w:pPr>
            <w:r>
              <w:rPr>
                <w:rFonts w:ascii="Calibri" w:eastAsia="Calibri" w:hAnsi="Calibri" w:cs="Calibri"/>
                <w:sz w:val="20"/>
                <w:szCs w:val="20"/>
              </w:rPr>
              <w:t>0.728</w:t>
            </w:r>
          </w:p>
        </w:tc>
        <w:tc>
          <w:tcPr>
            <w:tcW w:w="495" w:type="dxa"/>
            <w:tcBorders>
              <w:top w:val="nil"/>
              <w:left w:val="nil"/>
              <w:bottom w:val="nil"/>
              <w:right w:val="nil"/>
            </w:tcBorders>
            <w:tcMar>
              <w:top w:w="-411" w:type="dxa"/>
              <w:left w:w="-411" w:type="dxa"/>
              <w:bottom w:w="-411" w:type="dxa"/>
              <w:right w:w="-411" w:type="dxa"/>
            </w:tcMar>
            <w:vAlign w:val="center"/>
          </w:tcPr>
          <w:p w14:paraId="587D8F76" w14:textId="77777777" w:rsidR="00142F34" w:rsidRDefault="00353792">
            <w:pPr>
              <w:jc w:val="center"/>
              <w:rPr>
                <w:sz w:val="20"/>
                <w:szCs w:val="20"/>
              </w:rPr>
            </w:pPr>
            <w:r>
              <w:rPr>
                <w:rFonts w:ascii="Calibri" w:eastAsia="Calibri" w:hAnsi="Calibri" w:cs="Calibri"/>
                <w:sz w:val="20"/>
                <w:szCs w:val="20"/>
              </w:rPr>
              <w:t>-0.494</w:t>
            </w:r>
          </w:p>
        </w:tc>
        <w:tc>
          <w:tcPr>
            <w:tcW w:w="795" w:type="dxa"/>
            <w:tcBorders>
              <w:top w:val="nil"/>
              <w:left w:val="nil"/>
              <w:bottom w:val="nil"/>
              <w:right w:val="nil"/>
            </w:tcBorders>
            <w:tcMar>
              <w:top w:w="-411" w:type="dxa"/>
              <w:left w:w="-411" w:type="dxa"/>
              <w:bottom w:w="-411" w:type="dxa"/>
              <w:right w:w="-411" w:type="dxa"/>
            </w:tcMar>
            <w:vAlign w:val="center"/>
          </w:tcPr>
          <w:p w14:paraId="63F59362" w14:textId="77777777" w:rsidR="00142F34" w:rsidRDefault="00353792">
            <w:pPr>
              <w:jc w:val="center"/>
              <w:rPr>
                <w:sz w:val="20"/>
                <w:szCs w:val="20"/>
              </w:rPr>
            </w:pPr>
            <w:r>
              <w:rPr>
                <w:rFonts w:ascii="Calibri" w:eastAsia="Calibri" w:hAnsi="Calibri" w:cs="Calibri"/>
                <w:sz w:val="20"/>
                <w:szCs w:val="20"/>
              </w:rPr>
              <w:t>0.708</w:t>
            </w:r>
          </w:p>
        </w:tc>
        <w:tc>
          <w:tcPr>
            <w:tcW w:w="660" w:type="dxa"/>
            <w:tcBorders>
              <w:top w:val="nil"/>
              <w:left w:val="nil"/>
              <w:bottom w:val="nil"/>
              <w:right w:val="nil"/>
            </w:tcBorders>
            <w:tcMar>
              <w:top w:w="-411" w:type="dxa"/>
              <w:left w:w="-411" w:type="dxa"/>
              <w:bottom w:w="-411" w:type="dxa"/>
              <w:right w:w="-411" w:type="dxa"/>
            </w:tcMar>
            <w:vAlign w:val="center"/>
          </w:tcPr>
          <w:p w14:paraId="5F23F78F"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01DD0471"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17000E36" w14:textId="77777777" w:rsidR="00142F34" w:rsidRDefault="00353792">
            <w:pPr>
              <w:jc w:val="center"/>
              <w:rPr>
                <w:sz w:val="20"/>
                <w:szCs w:val="20"/>
              </w:rPr>
            </w:pPr>
            <w:r>
              <w:rPr>
                <w:rFonts w:ascii="Calibri" w:eastAsia="Calibri" w:hAnsi="Calibri" w:cs="Calibri"/>
                <w:sz w:val="20"/>
                <w:szCs w:val="20"/>
              </w:rPr>
              <w:t>Kelp forest (2008)</w:t>
            </w:r>
          </w:p>
        </w:tc>
      </w:tr>
      <w:tr w:rsidR="00142F34" w14:paraId="7E2C5539"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6B91503" w14:textId="77777777" w:rsidR="00142F34" w:rsidRDefault="00353792">
            <w:pPr>
              <w:jc w:val="center"/>
              <w:rPr>
                <w:sz w:val="20"/>
                <w:szCs w:val="20"/>
              </w:rPr>
            </w:pPr>
            <w:r>
              <w:rPr>
                <w:rFonts w:ascii="Calibri" w:eastAsia="Calibri" w:hAnsi="Calibri" w:cs="Calibri"/>
                <w:sz w:val="20"/>
                <w:szCs w:val="20"/>
              </w:rPr>
              <w:t>24</w:t>
            </w:r>
          </w:p>
        </w:tc>
        <w:tc>
          <w:tcPr>
            <w:tcW w:w="600" w:type="dxa"/>
            <w:tcBorders>
              <w:top w:val="nil"/>
              <w:left w:val="nil"/>
              <w:bottom w:val="nil"/>
              <w:right w:val="nil"/>
            </w:tcBorders>
            <w:tcMar>
              <w:top w:w="-411" w:type="dxa"/>
              <w:left w:w="-411" w:type="dxa"/>
              <w:bottom w:w="-411" w:type="dxa"/>
              <w:right w:w="-411" w:type="dxa"/>
            </w:tcMar>
            <w:vAlign w:val="center"/>
          </w:tcPr>
          <w:p w14:paraId="5567D61A"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0B8D7E43" w14:textId="77777777" w:rsidR="00142F34" w:rsidRDefault="00353792">
            <w:pPr>
              <w:jc w:val="center"/>
              <w:rPr>
                <w:sz w:val="20"/>
                <w:szCs w:val="20"/>
              </w:rPr>
            </w:pPr>
            <w:r>
              <w:rPr>
                <w:rFonts w:ascii="Calibri" w:eastAsia="Calibri" w:hAnsi="Calibri" w:cs="Calibri"/>
                <w:sz w:val="20"/>
                <w:szCs w:val="20"/>
              </w:rPr>
              <w:t>Cambria SMCA</w:t>
            </w:r>
          </w:p>
        </w:tc>
        <w:tc>
          <w:tcPr>
            <w:tcW w:w="1185" w:type="dxa"/>
            <w:tcBorders>
              <w:top w:val="nil"/>
              <w:left w:val="nil"/>
              <w:bottom w:val="nil"/>
              <w:right w:val="nil"/>
            </w:tcBorders>
            <w:tcMar>
              <w:top w:w="-411" w:type="dxa"/>
              <w:left w:w="-411" w:type="dxa"/>
              <w:bottom w:w="-411" w:type="dxa"/>
              <w:right w:w="-411" w:type="dxa"/>
            </w:tcMar>
            <w:vAlign w:val="center"/>
          </w:tcPr>
          <w:p w14:paraId="4E318982"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5D7530C4" w14:textId="77777777" w:rsidR="00142F34" w:rsidRDefault="00353792">
            <w:pPr>
              <w:jc w:val="center"/>
              <w:rPr>
                <w:sz w:val="20"/>
                <w:szCs w:val="20"/>
              </w:rPr>
            </w:pPr>
            <w:r>
              <w:rPr>
                <w:rFonts w:ascii="Calibri" w:eastAsia="Calibri" w:hAnsi="Calibri" w:cs="Calibri"/>
                <w:sz w:val="20"/>
                <w:szCs w:val="20"/>
              </w:rPr>
              <w:t>0.358</w:t>
            </w:r>
          </w:p>
        </w:tc>
        <w:tc>
          <w:tcPr>
            <w:tcW w:w="930" w:type="dxa"/>
            <w:tcBorders>
              <w:top w:val="nil"/>
              <w:left w:val="nil"/>
              <w:bottom w:val="nil"/>
              <w:right w:val="nil"/>
            </w:tcBorders>
            <w:tcMar>
              <w:top w:w="-411" w:type="dxa"/>
              <w:left w:w="-411" w:type="dxa"/>
              <w:bottom w:w="-411" w:type="dxa"/>
              <w:right w:w="-411" w:type="dxa"/>
            </w:tcMar>
            <w:vAlign w:val="center"/>
          </w:tcPr>
          <w:p w14:paraId="73DCC8A9" w14:textId="77777777" w:rsidR="00142F34" w:rsidRDefault="00353792">
            <w:pPr>
              <w:jc w:val="center"/>
              <w:rPr>
                <w:sz w:val="20"/>
                <w:szCs w:val="20"/>
              </w:rPr>
            </w:pPr>
            <w:r>
              <w:rPr>
                <w:rFonts w:ascii="Calibri" w:eastAsia="Calibri" w:hAnsi="Calibri" w:cs="Calibri"/>
                <w:sz w:val="20"/>
                <w:szCs w:val="20"/>
              </w:rPr>
              <w:t>0.218</w:t>
            </w:r>
          </w:p>
        </w:tc>
        <w:tc>
          <w:tcPr>
            <w:tcW w:w="675" w:type="dxa"/>
            <w:tcBorders>
              <w:top w:val="nil"/>
              <w:left w:val="nil"/>
              <w:bottom w:val="nil"/>
              <w:right w:val="nil"/>
            </w:tcBorders>
            <w:tcMar>
              <w:top w:w="-411" w:type="dxa"/>
              <w:left w:w="-411" w:type="dxa"/>
              <w:bottom w:w="-411" w:type="dxa"/>
              <w:right w:w="-411" w:type="dxa"/>
            </w:tcMar>
            <w:vAlign w:val="center"/>
          </w:tcPr>
          <w:p w14:paraId="780AE617" w14:textId="77777777" w:rsidR="00142F34" w:rsidRDefault="00353792">
            <w:pPr>
              <w:jc w:val="center"/>
              <w:rPr>
                <w:sz w:val="20"/>
                <w:szCs w:val="20"/>
              </w:rPr>
            </w:pPr>
            <w:r>
              <w:rPr>
                <w:rFonts w:ascii="Calibri" w:eastAsia="Calibri" w:hAnsi="Calibri" w:cs="Calibri"/>
                <w:sz w:val="20"/>
                <w:szCs w:val="20"/>
              </w:rPr>
              <w:t>0.101</w:t>
            </w:r>
          </w:p>
        </w:tc>
        <w:tc>
          <w:tcPr>
            <w:tcW w:w="495" w:type="dxa"/>
            <w:tcBorders>
              <w:top w:val="nil"/>
              <w:left w:val="nil"/>
              <w:bottom w:val="nil"/>
              <w:right w:val="nil"/>
            </w:tcBorders>
            <w:tcMar>
              <w:top w:w="-411" w:type="dxa"/>
              <w:left w:w="-411" w:type="dxa"/>
              <w:bottom w:w="-411" w:type="dxa"/>
              <w:right w:w="-411" w:type="dxa"/>
            </w:tcMar>
            <w:vAlign w:val="center"/>
          </w:tcPr>
          <w:p w14:paraId="5529F35F" w14:textId="77777777" w:rsidR="00142F34" w:rsidRDefault="00353792">
            <w:pPr>
              <w:jc w:val="center"/>
              <w:rPr>
                <w:sz w:val="20"/>
                <w:szCs w:val="20"/>
              </w:rPr>
            </w:pPr>
            <w:r>
              <w:rPr>
                <w:rFonts w:ascii="Calibri" w:eastAsia="Calibri" w:hAnsi="Calibri" w:cs="Calibri"/>
                <w:sz w:val="20"/>
                <w:szCs w:val="20"/>
              </w:rPr>
              <w:t>-0.07</w:t>
            </w:r>
          </w:p>
        </w:tc>
        <w:tc>
          <w:tcPr>
            <w:tcW w:w="795" w:type="dxa"/>
            <w:tcBorders>
              <w:top w:val="nil"/>
              <w:left w:val="nil"/>
              <w:bottom w:val="nil"/>
              <w:right w:val="nil"/>
            </w:tcBorders>
            <w:tcMar>
              <w:top w:w="-411" w:type="dxa"/>
              <w:left w:w="-411" w:type="dxa"/>
              <w:bottom w:w="-411" w:type="dxa"/>
              <w:right w:w="-411" w:type="dxa"/>
            </w:tcMar>
            <w:vAlign w:val="center"/>
          </w:tcPr>
          <w:p w14:paraId="456A5675" w14:textId="77777777" w:rsidR="00142F34" w:rsidRDefault="00353792">
            <w:pPr>
              <w:jc w:val="center"/>
              <w:rPr>
                <w:sz w:val="20"/>
                <w:szCs w:val="20"/>
              </w:rPr>
            </w:pPr>
            <w:r>
              <w:rPr>
                <w:rFonts w:ascii="Calibri" w:eastAsia="Calibri" w:hAnsi="Calibri" w:cs="Calibri"/>
                <w:sz w:val="20"/>
                <w:szCs w:val="20"/>
              </w:rPr>
              <w:t>0.786</w:t>
            </w:r>
          </w:p>
        </w:tc>
        <w:tc>
          <w:tcPr>
            <w:tcW w:w="660" w:type="dxa"/>
            <w:tcBorders>
              <w:top w:val="nil"/>
              <w:left w:val="nil"/>
              <w:bottom w:val="nil"/>
              <w:right w:val="nil"/>
            </w:tcBorders>
            <w:tcMar>
              <w:top w:w="-411" w:type="dxa"/>
              <w:left w:w="-411" w:type="dxa"/>
              <w:bottom w:w="-411" w:type="dxa"/>
              <w:right w:w="-411" w:type="dxa"/>
            </w:tcMar>
            <w:vAlign w:val="center"/>
          </w:tcPr>
          <w:p w14:paraId="1B83A34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241B3C99"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43F08BB4" w14:textId="77777777" w:rsidR="00142F34" w:rsidRDefault="00353792">
            <w:pPr>
              <w:jc w:val="center"/>
              <w:rPr>
                <w:sz w:val="20"/>
                <w:szCs w:val="20"/>
              </w:rPr>
            </w:pPr>
            <w:r>
              <w:rPr>
                <w:rFonts w:ascii="Calibri" w:eastAsia="Calibri" w:hAnsi="Calibri" w:cs="Calibri"/>
                <w:sz w:val="20"/>
                <w:szCs w:val="20"/>
              </w:rPr>
              <w:t>Kelp forest (2008)</w:t>
            </w:r>
          </w:p>
        </w:tc>
      </w:tr>
      <w:tr w:rsidR="00142F34" w14:paraId="237C7B84"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05CE6DF0" w14:textId="77777777" w:rsidR="00142F34" w:rsidRDefault="00353792">
            <w:pPr>
              <w:jc w:val="center"/>
              <w:rPr>
                <w:sz w:val="20"/>
                <w:szCs w:val="20"/>
              </w:rPr>
            </w:pPr>
            <w:r>
              <w:rPr>
                <w:rFonts w:ascii="Calibri" w:eastAsia="Calibri" w:hAnsi="Calibri" w:cs="Calibri"/>
                <w:sz w:val="20"/>
                <w:szCs w:val="20"/>
              </w:rPr>
              <w:t>25</w:t>
            </w:r>
          </w:p>
        </w:tc>
        <w:tc>
          <w:tcPr>
            <w:tcW w:w="600" w:type="dxa"/>
            <w:tcBorders>
              <w:top w:val="nil"/>
              <w:left w:val="nil"/>
              <w:bottom w:val="nil"/>
              <w:right w:val="nil"/>
            </w:tcBorders>
            <w:tcMar>
              <w:top w:w="-411" w:type="dxa"/>
              <w:left w:w="-411" w:type="dxa"/>
              <w:bottom w:w="-411" w:type="dxa"/>
              <w:right w:w="-411" w:type="dxa"/>
            </w:tcMar>
            <w:vAlign w:val="center"/>
          </w:tcPr>
          <w:p w14:paraId="5B5C37D3"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7BD676DC" w14:textId="77777777" w:rsidR="00142F34" w:rsidRDefault="00353792">
            <w:pPr>
              <w:jc w:val="center"/>
              <w:rPr>
                <w:sz w:val="20"/>
                <w:szCs w:val="20"/>
              </w:rPr>
            </w:pPr>
            <w:r>
              <w:rPr>
                <w:rFonts w:ascii="Calibri" w:eastAsia="Calibri" w:hAnsi="Calibri" w:cs="Calibri"/>
                <w:sz w:val="20"/>
                <w:szCs w:val="20"/>
              </w:rPr>
              <w:t>Año Nuevo SMR</w:t>
            </w:r>
          </w:p>
        </w:tc>
        <w:tc>
          <w:tcPr>
            <w:tcW w:w="1185" w:type="dxa"/>
            <w:tcBorders>
              <w:top w:val="nil"/>
              <w:left w:val="nil"/>
              <w:bottom w:val="nil"/>
              <w:right w:val="nil"/>
            </w:tcBorders>
            <w:tcMar>
              <w:top w:w="-411" w:type="dxa"/>
              <w:left w:w="-411" w:type="dxa"/>
              <w:bottom w:w="-411" w:type="dxa"/>
              <w:right w:w="-411" w:type="dxa"/>
            </w:tcMar>
            <w:vAlign w:val="center"/>
          </w:tcPr>
          <w:p w14:paraId="6D9AD4A0"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67DBDDF5" w14:textId="77777777" w:rsidR="00142F34" w:rsidRDefault="00353792">
            <w:pPr>
              <w:jc w:val="center"/>
              <w:rPr>
                <w:sz w:val="20"/>
                <w:szCs w:val="20"/>
              </w:rPr>
            </w:pPr>
            <w:r>
              <w:rPr>
                <w:rFonts w:ascii="Calibri" w:eastAsia="Calibri" w:hAnsi="Calibri" w:cs="Calibri"/>
                <w:sz w:val="20"/>
                <w:szCs w:val="20"/>
              </w:rPr>
              <w:t>0.154</w:t>
            </w:r>
          </w:p>
        </w:tc>
        <w:tc>
          <w:tcPr>
            <w:tcW w:w="930" w:type="dxa"/>
            <w:tcBorders>
              <w:top w:val="nil"/>
              <w:left w:val="nil"/>
              <w:bottom w:val="nil"/>
              <w:right w:val="nil"/>
            </w:tcBorders>
            <w:tcMar>
              <w:top w:w="-411" w:type="dxa"/>
              <w:left w:w="-411" w:type="dxa"/>
              <w:bottom w:w="-411" w:type="dxa"/>
              <w:right w:w="-411" w:type="dxa"/>
            </w:tcMar>
            <w:vAlign w:val="center"/>
          </w:tcPr>
          <w:p w14:paraId="78DEE621" w14:textId="77777777" w:rsidR="00142F34" w:rsidRDefault="00353792">
            <w:pPr>
              <w:jc w:val="center"/>
              <w:rPr>
                <w:sz w:val="20"/>
                <w:szCs w:val="20"/>
              </w:rPr>
            </w:pPr>
            <w:r>
              <w:rPr>
                <w:rFonts w:ascii="Calibri" w:eastAsia="Calibri" w:hAnsi="Calibri" w:cs="Calibri"/>
                <w:sz w:val="20"/>
                <w:szCs w:val="20"/>
              </w:rPr>
              <w:t>0.124</w:t>
            </w:r>
          </w:p>
        </w:tc>
        <w:tc>
          <w:tcPr>
            <w:tcW w:w="675" w:type="dxa"/>
            <w:tcBorders>
              <w:top w:val="nil"/>
              <w:left w:val="nil"/>
              <w:bottom w:val="nil"/>
              <w:right w:val="nil"/>
            </w:tcBorders>
            <w:tcMar>
              <w:top w:w="-411" w:type="dxa"/>
              <w:left w:w="-411" w:type="dxa"/>
              <w:bottom w:w="-411" w:type="dxa"/>
              <w:right w:w="-411" w:type="dxa"/>
            </w:tcMar>
            <w:vAlign w:val="center"/>
          </w:tcPr>
          <w:p w14:paraId="1A2F6FEF" w14:textId="77777777" w:rsidR="00142F34" w:rsidRDefault="00353792">
            <w:pPr>
              <w:jc w:val="center"/>
              <w:rPr>
                <w:sz w:val="20"/>
                <w:szCs w:val="20"/>
              </w:rPr>
            </w:pPr>
            <w:r>
              <w:rPr>
                <w:rFonts w:ascii="Calibri" w:eastAsia="Calibri" w:hAnsi="Calibri" w:cs="Calibri"/>
                <w:sz w:val="20"/>
                <w:szCs w:val="20"/>
              </w:rPr>
              <w:t>0.214</w:t>
            </w:r>
          </w:p>
        </w:tc>
        <w:tc>
          <w:tcPr>
            <w:tcW w:w="495" w:type="dxa"/>
            <w:tcBorders>
              <w:top w:val="nil"/>
              <w:left w:val="nil"/>
              <w:bottom w:val="nil"/>
              <w:right w:val="nil"/>
            </w:tcBorders>
            <w:tcMar>
              <w:top w:w="-411" w:type="dxa"/>
              <w:left w:w="-411" w:type="dxa"/>
              <w:bottom w:w="-411" w:type="dxa"/>
              <w:right w:w="-411" w:type="dxa"/>
            </w:tcMar>
            <w:vAlign w:val="center"/>
          </w:tcPr>
          <w:p w14:paraId="28E5E58A" w14:textId="77777777" w:rsidR="00142F34" w:rsidRDefault="00353792">
            <w:pPr>
              <w:jc w:val="center"/>
              <w:rPr>
                <w:sz w:val="20"/>
                <w:szCs w:val="20"/>
              </w:rPr>
            </w:pPr>
            <w:r>
              <w:rPr>
                <w:rFonts w:ascii="Calibri" w:eastAsia="Calibri" w:hAnsi="Calibri" w:cs="Calibri"/>
                <w:sz w:val="20"/>
                <w:szCs w:val="20"/>
              </w:rPr>
              <w:t>-0.089</w:t>
            </w:r>
          </w:p>
        </w:tc>
        <w:tc>
          <w:tcPr>
            <w:tcW w:w="795" w:type="dxa"/>
            <w:tcBorders>
              <w:top w:val="nil"/>
              <w:left w:val="nil"/>
              <w:bottom w:val="nil"/>
              <w:right w:val="nil"/>
            </w:tcBorders>
            <w:tcMar>
              <w:top w:w="-411" w:type="dxa"/>
              <w:left w:w="-411" w:type="dxa"/>
              <w:bottom w:w="-411" w:type="dxa"/>
              <w:right w:w="-411" w:type="dxa"/>
            </w:tcMar>
            <w:vAlign w:val="center"/>
          </w:tcPr>
          <w:p w14:paraId="16A39E13" w14:textId="77777777" w:rsidR="00142F34" w:rsidRDefault="00353792">
            <w:pPr>
              <w:jc w:val="center"/>
              <w:rPr>
                <w:sz w:val="20"/>
                <w:szCs w:val="20"/>
              </w:rPr>
            </w:pPr>
            <w:r>
              <w:rPr>
                <w:rFonts w:ascii="Calibri" w:eastAsia="Calibri" w:hAnsi="Calibri" w:cs="Calibri"/>
                <w:sz w:val="20"/>
                <w:szCs w:val="20"/>
              </w:rPr>
              <w:t>0.397</w:t>
            </w:r>
          </w:p>
        </w:tc>
        <w:tc>
          <w:tcPr>
            <w:tcW w:w="660" w:type="dxa"/>
            <w:tcBorders>
              <w:top w:val="nil"/>
              <w:left w:val="nil"/>
              <w:bottom w:val="nil"/>
              <w:right w:val="nil"/>
            </w:tcBorders>
            <w:tcMar>
              <w:top w:w="-411" w:type="dxa"/>
              <w:left w:w="-411" w:type="dxa"/>
              <w:bottom w:w="-411" w:type="dxa"/>
              <w:right w:w="-411" w:type="dxa"/>
            </w:tcMar>
            <w:vAlign w:val="center"/>
          </w:tcPr>
          <w:p w14:paraId="1DF4088F"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35F91EA1" w14:textId="77777777" w:rsidR="00142F34" w:rsidRDefault="00353792">
            <w:pPr>
              <w:jc w:val="center"/>
              <w:rPr>
                <w:sz w:val="20"/>
                <w:szCs w:val="20"/>
              </w:rPr>
            </w:pPr>
            <w:r>
              <w:rPr>
                <w:rFonts w:ascii="Calibri" w:eastAsia="Calibri" w:hAnsi="Calibri" w:cs="Calibri"/>
                <w:sz w:val="20"/>
                <w:szCs w:val="20"/>
              </w:rPr>
              <w:t>1.741</w:t>
            </w:r>
          </w:p>
        </w:tc>
        <w:tc>
          <w:tcPr>
            <w:tcW w:w="3540" w:type="dxa"/>
            <w:tcBorders>
              <w:top w:val="nil"/>
              <w:left w:val="nil"/>
              <w:bottom w:val="nil"/>
              <w:right w:val="nil"/>
            </w:tcBorders>
            <w:tcMar>
              <w:top w:w="-411" w:type="dxa"/>
              <w:left w:w="-411" w:type="dxa"/>
              <w:bottom w:w="-411" w:type="dxa"/>
              <w:right w:w="-411" w:type="dxa"/>
            </w:tcMar>
            <w:vAlign w:val="center"/>
          </w:tcPr>
          <w:p w14:paraId="3118E7AC" w14:textId="77777777" w:rsidR="00142F34" w:rsidRDefault="00353792">
            <w:pPr>
              <w:jc w:val="center"/>
              <w:rPr>
                <w:sz w:val="20"/>
                <w:szCs w:val="20"/>
              </w:rPr>
            </w:pPr>
            <w:r>
              <w:rPr>
                <w:rFonts w:ascii="Calibri" w:eastAsia="Calibri" w:hAnsi="Calibri" w:cs="Calibri"/>
                <w:sz w:val="20"/>
                <w:szCs w:val="20"/>
              </w:rPr>
              <w:t>Surf zone (2020), Shallow reef (2020), Deep reef (2019)</w:t>
            </w:r>
          </w:p>
        </w:tc>
      </w:tr>
      <w:tr w:rsidR="00142F34" w14:paraId="0F9A3E13"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99B3C1C" w14:textId="77777777" w:rsidR="00142F34" w:rsidRDefault="00353792">
            <w:pPr>
              <w:jc w:val="center"/>
              <w:rPr>
                <w:sz w:val="20"/>
                <w:szCs w:val="20"/>
              </w:rPr>
            </w:pPr>
            <w:r>
              <w:rPr>
                <w:rFonts w:ascii="Calibri" w:eastAsia="Calibri" w:hAnsi="Calibri" w:cs="Calibri"/>
                <w:sz w:val="20"/>
                <w:szCs w:val="20"/>
              </w:rPr>
              <w:t>25</w:t>
            </w:r>
          </w:p>
        </w:tc>
        <w:tc>
          <w:tcPr>
            <w:tcW w:w="600" w:type="dxa"/>
            <w:tcBorders>
              <w:top w:val="nil"/>
              <w:left w:val="nil"/>
              <w:bottom w:val="nil"/>
              <w:right w:val="nil"/>
            </w:tcBorders>
            <w:tcMar>
              <w:top w:w="-411" w:type="dxa"/>
              <w:left w:w="-411" w:type="dxa"/>
              <w:bottom w:w="-411" w:type="dxa"/>
              <w:right w:w="-411" w:type="dxa"/>
            </w:tcMar>
            <w:vAlign w:val="center"/>
          </w:tcPr>
          <w:p w14:paraId="535DF11C"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55F7B170" w14:textId="77777777" w:rsidR="00142F34" w:rsidRDefault="00353792">
            <w:pPr>
              <w:jc w:val="center"/>
              <w:rPr>
                <w:sz w:val="20"/>
                <w:szCs w:val="20"/>
              </w:rPr>
            </w:pPr>
            <w:r>
              <w:rPr>
                <w:rFonts w:ascii="Calibri" w:eastAsia="Calibri" w:hAnsi="Calibri" w:cs="Calibri"/>
                <w:sz w:val="20"/>
                <w:szCs w:val="20"/>
              </w:rPr>
              <w:t>Año Nuevo SMR</w:t>
            </w:r>
          </w:p>
        </w:tc>
        <w:tc>
          <w:tcPr>
            <w:tcW w:w="1185" w:type="dxa"/>
            <w:tcBorders>
              <w:top w:val="nil"/>
              <w:left w:val="nil"/>
              <w:bottom w:val="nil"/>
              <w:right w:val="nil"/>
            </w:tcBorders>
            <w:tcMar>
              <w:top w:w="-411" w:type="dxa"/>
              <w:left w:w="-411" w:type="dxa"/>
              <w:bottom w:w="-411" w:type="dxa"/>
              <w:right w:w="-411" w:type="dxa"/>
            </w:tcMar>
            <w:vAlign w:val="center"/>
          </w:tcPr>
          <w:p w14:paraId="1A5EEF9B"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471ABF96" w14:textId="77777777" w:rsidR="00142F34" w:rsidRDefault="00353792">
            <w:pPr>
              <w:jc w:val="center"/>
              <w:rPr>
                <w:sz w:val="20"/>
                <w:szCs w:val="20"/>
              </w:rPr>
            </w:pPr>
            <w:r>
              <w:rPr>
                <w:rFonts w:ascii="Calibri" w:eastAsia="Calibri" w:hAnsi="Calibri" w:cs="Calibri"/>
                <w:sz w:val="20"/>
                <w:szCs w:val="20"/>
              </w:rPr>
              <w:t>0.497</w:t>
            </w:r>
          </w:p>
        </w:tc>
        <w:tc>
          <w:tcPr>
            <w:tcW w:w="930" w:type="dxa"/>
            <w:tcBorders>
              <w:top w:val="nil"/>
              <w:left w:val="nil"/>
              <w:bottom w:val="nil"/>
              <w:right w:val="nil"/>
            </w:tcBorders>
            <w:tcMar>
              <w:top w:w="-411" w:type="dxa"/>
              <w:left w:w="-411" w:type="dxa"/>
              <w:bottom w:w="-411" w:type="dxa"/>
              <w:right w:w="-411" w:type="dxa"/>
            </w:tcMar>
            <w:vAlign w:val="center"/>
          </w:tcPr>
          <w:p w14:paraId="6834B2C2" w14:textId="77777777" w:rsidR="00142F34" w:rsidRDefault="00353792">
            <w:pPr>
              <w:jc w:val="center"/>
              <w:rPr>
                <w:sz w:val="20"/>
                <w:szCs w:val="20"/>
              </w:rPr>
            </w:pPr>
            <w:r>
              <w:rPr>
                <w:rFonts w:ascii="Calibri" w:eastAsia="Calibri" w:hAnsi="Calibri" w:cs="Calibri"/>
                <w:sz w:val="20"/>
                <w:szCs w:val="20"/>
              </w:rPr>
              <w:t>0.051</w:t>
            </w:r>
          </w:p>
        </w:tc>
        <w:tc>
          <w:tcPr>
            <w:tcW w:w="675" w:type="dxa"/>
            <w:tcBorders>
              <w:top w:val="nil"/>
              <w:left w:val="nil"/>
              <w:bottom w:val="nil"/>
              <w:right w:val="nil"/>
            </w:tcBorders>
            <w:tcMar>
              <w:top w:w="-411" w:type="dxa"/>
              <w:left w:w="-411" w:type="dxa"/>
              <w:bottom w:w="-411" w:type="dxa"/>
              <w:right w:w="-411" w:type="dxa"/>
            </w:tcMar>
            <w:vAlign w:val="center"/>
          </w:tcPr>
          <w:p w14:paraId="48BAB170"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3D360448" w14:textId="77777777" w:rsidR="00142F34" w:rsidRDefault="00353792">
            <w:pPr>
              <w:jc w:val="center"/>
              <w:rPr>
                <w:sz w:val="20"/>
                <w:szCs w:val="20"/>
              </w:rPr>
            </w:pPr>
            <w:r>
              <w:rPr>
                <w:rFonts w:ascii="Calibri" w:eastAsia="Calibri" w:hAnsi="Calibri" w:cs="Calibri"/>
                <w:sz w:val="20"/>
                <w:szCs w:val="20"/>
              </w:rPr>
              <w:t>0.397</w:t>
            </w:r>
          </w:p>
        </w:tc>
        <w:tc>
          <w:tcPr>
            <w:tcW w:w="795" w:type="dxa"/>
            <w:tcBorders>
              <w:top w:val="nil"/>
              <w:left w:val="nil"/>
              <w:bottom w:val="nil"/>
              <w:right w:val="nil"/>
            </w:tcBorders>
            <w:tcMar>
              <w:top w:w="-411" w:type="dxa"/>
              <w:left w:w="-411" w:type="dxa"/>
              <w:bottom w:w="-411" w:type="dxa"/>
              <w:right w:w="-411" w:type="dxa"/>
            </w:tcMar>
            <w:vAlign w:val="center"/>
          </w:tcPr>
          <w:p w14:paraId="5C4F1BE4" w14:textId="77777777" w:rsidR="00142F34" w:rsidRDefault="00353792">
            <w:pPr>
              <w:jc w:val="center"/>
              <w:rPr>
                <w:sz w:val="20"/>
                <w:szCs w:val="20"/>
              </w:rPr>
            </w:pPr>
            <w:r>
              <w:rPr>
                <w:rFonts w:ascii="Calibri" w:eastAsia="Calibri" w:hAnsi="Calibri" w:cs="Calibri"/>
                <w:sz w:val="20"/>
                <w:szCs w:val="20"/>
              </w:rPr>
              <w:t>0.597</w:t>
            </w:r>
          </w:p>
        </w:tc>
        <w:tc>
          <w:tcPr>
            <w:tcW w:w="660" w:type="dxa"/>
            <w:tcBorders>
              <w:top w:val="nil"/>
              <w:left w:val="nil"/>
              <w:bottom w:val="nil"/>
              <w:right w:val="nil"/>
            </w:tcBorders>
            <w:tcMar>
              <w:top w:w="-411" w:type="dxa"/>
              <w:left w:w="-411" w:type="dxa"/>
              <w:bottom w:w="-411" w:type="dxa"/>
              <w:right w:w="-411" w:type="dxa"/>
            </w:tcMar>
            <w:vAlign w:val="center"/>
          </w:tcPr>
          <w:p w14:paraId="61EDDC9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7D342966"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5253620" w14:textId="77777777" w:rsidR="00142F34" w:rsidRDefault="00353792">
            <w:pPr>
              <w:jc w:val="center"/>
              <w:rPr>
                <w:sz w:val="20"/>
                <w:szCs w:val="20"/>
              </w:rPr>
            </w:pPr>
            <w:r>
              <w:rPr>
                <w:rFonts w:ascii="Calibri" w:eastAsia="Calibri" w:hAnsi="Calibri" w:cs="Calibri"/>
                <w:sz w:val="20"/>
                <w:szCs w:val="20"/>
              </w:rPr>
              <w:t>Surf zone (2020), Deep reef (2019)</w:t>
            </w:r>
          </w:p>
        </w:tc>
      </w:tr>
      <w:tr w:rsidR="00142F34" w14:paraId="08E936A7"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B4C0737" w14:textId="77777777" w:rsidR="00142F34" w:rsidRDefault="00353792">
            <w:pPr>
              <w:jc w:val="center"/>
              <w:rPr>
                <w:sz w:val="20"/>
                <w:szCs w:val="20"/>
              </w:rPr>
            </w:pPr>
            <w:r>
              <w:rPr>
                <w:rFonts w:ascii="Calibri" w:eastAsia="Calibri" w:hAnsi="Calibri" w:cs="Calibri"/>
                <w:sz w:val="20"/>
                <w:szCs w:val="20"/>
              </w:rPr>
              <w:t>26</w:t>
            </w:r>
          </w:p>
        </w:tc>
        <w:tc>
          <w:tcPr>
            <w:tcW w:w="600" w:type="dxa"/>
            <w:tcBorders>
              <w:top w:val="nil"/>
              <w:left w:val="nil"/>
              <w:bottom w:val="nil"/>
              <w:right w:val="nil"/>
            </w:tcBorders>
            <w:tcMar>
              <w:top w:w="-411" w:type="dxa"/>
              <w:left w:w="-411" w:type="dxa"/>
              <w:bottom w:w="-411" w:type="dxa"/>
              <w:right w:w="-411" w:type="dxa"/>
            </w:tcMar>
            <w:vAlign w:val="center"/>
          </w:tcPr>
          <w:p w14:paraId="1EBD982F"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6A83F653" w14:textId="77777777" w:rsidR="00142F34" w:rsidRDefault="00353792">
            <w:pPr>
              <w:jc w:val="center"/>
              <w:rPr>
                <w:sz w:val="20"/>
                <w:szCs w:val="20"/>
              </w:rPr>
            </w:pPr>
            <w:r>
              <w:rPr>
                <w:rFonts w:ascii="Calibri" w:eastAsia="Calibri" w:hAnsi="Calibri" w:cs="Calibri"/>
                <w:sz w:val="20"/>
                <w:szCs w:val="20"/>
              </w:rPr>
              <w:t>Big Creek SMR</w:t>
            </w:r>
          </w:p>
        </w:tc>
        <w:tc>
          <w:tcPr>
            <w:tcW w:w="1185" w:type="dxa"/>
            <w:tcBorders>
              <w:top w:val="nil"/>
              <w:left w:val="nil"/>
              <w:bottom w:val="nil"/>
              <w:right w:val="nil"/>
            </w:tcBorders>
            <w:tcMar>
              <w:top w:w="-411" w:type="dxa"/>
              <w:left w:w="-411" w:type="dxa"/>
              <w:bottom w:w="-411" w:type="dxa"/>
              <w:right w:w="-411" w:type="dxa"/>
            </w:tcMar>
            <w:vAlign w:val="center"/>
          </w:tcPr>
          <w:p w14:paraId="638DB148"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4DD6FCE9" w14:textId="77777777" w:rsidR="00142F34" w:rsidRDefault="00353792">
            <w:pPr>
              <w:jc w:val="center"/>
              <w:rPr>
                <w:sz w:val="20"/>
                <w:szCs w:val="20"/>
              </w:rPr>
            </w:pPr>
            <w:r>
              <w:rPr>
                <w:rFonts w:ascii="Calibri" w:eastAsia="Calibri" w:hAnsi="Calibri" w:cs="Calibri"/>
                <w:sz w:val="20"/>
                <w:szCs w:val="20"/>
              </w:rPr>
              <w:t>0.206</w:t>
            </w:r>
          </w:p>
        </w:tc>
        <w:tc>
          <w:tcPr>
            <w:tcW w:w="930" w:type="dxa"/>
            <w:tcBorders>
              <w:top w:val="nil"/>
              <w:left w:val="nil"/>
              <w:bottom w:val="nil"/>
              <w:right w:val="nil"/>
            </w:tcBorders>
            <w:tcMar>
              <w:top w:w="-411" w:type="dxa"/>
              <w:left w:w="-411" w:type="dxa"/>
              <w:bottom w:w="-411" w:type="dxa"/>
              <w:right w:w="-411" w:type="dxa"/>
            </w:tcMar>
            <w:vAlign w:val="center"/>
          </w:tcPr>
          <w:p w14:paraId="4BB143BF" w14:textId="77777777" w:rsidR="00142F34" w:rsidRDefault="00353792">
            <w:pPr>
              <w:jc w:val="center"/>
              <w:rPr>
                <w:sz w:val="20"/>
                <w:szCs w:val="20"/>
              </w:rPr>
            </w:pPr>
            <w:r>
              <w:rPr>
                <w:rFonts w:ascii="Calibri" w:eastAsia="Calibri" w:hAnsi="Calibri" w:cs="Calibri"/>
                <w:sz w:val="20"/>
                <w:szCs w:val="20"/>
              </w:rPr>
              <w:t>0.839</w:t>
            </w:r>
          </w:p>
        </w:tc>
        <w:tc>
          <w:tcPr>
            <w:tcW w:w="675" w:type="dxa"/>
            <w:tcBorders>
              <w:top w:val="nil"/>
              <w:left w:val="nil"/>
              <w:bottom w:val="nil"/>
              <w:right w:val="nil"/>
            </w:tcBorders>
            <w:tcMar>
              <w:top w:w="-411" w:type="dxa"/>
              <w:left w:w="-411" w:type="dxa"/>
              <w:bottom w:w="-411" w:type="dxa"/>
              <w:right w:w="-411" w:type="dxa"/>
            </w:tcMar>
            <w:vAlign w:val="center"/>
          </w:tcPr>
          <w:p w14:paraId="6A80CCB4" w14:textId="77777777" w:rsidR="00142F34" w:rsidRDefault="00353792">
            <w:pPr>
              <w:jc w:val="center"/>
              <w:rPr>
                <w:sz w:val="20"/>
                <w:szCs w:val="20"/>
              </w:rPr>
            </w:pPr>
            <w:r>
              <w:rPr>
                <w:rFonts w:ascii="Calibri" w:eastAsia="Calibri" w:hAnsi="Calibri" w:cs="Calibri"/>
                <w:sz w:val="20"/>
                <w:szCs w:val="20"/>
              </w:rPr>
              <w:t>0.806</w:t>
            </w:r>
          </w:p>
        </w:tc>
        <w:tc>
          <w:tcPr>
            <w:tcW w:w="495" w:type="dxa"/>
            <w:tcBorders>
              <w:top w:val="nil"/>
              <w:left w:val="nil"/>
              <w:bottom w:val="nil"/>
              <w:right w:val="nil"/>
            </w:tcBorders>
            <w:tcMar>
              <w:top w:w="-411" w:type="dxa"/>
              <w:left w:w="-411" w:type="dxa"/>
              <w:bottom w:w="-411" w:type="dxa"/>
              <w:right w:w="-411" w:type="dxa"/>
            </w:tcMar>
            <w:vAlign w:val="center"/>
          </w:tcPr>
          <w:p w14:paraId="6A39F8D1" w14:textId="77777777" w:rsidR="00142F34" w:rsidRDefault="00353792">
            <w:pPr>
              <w:jc w:val="center"/>
              <w:rPr>
                <w:sz w:val="20"/>
                <w:szCs w:val="20"/>
              </w:rPr>
            </w:pPr>
            <w:r>
              <w:rPr>
                <w:rFonts w:ascii="Calibri" w:eastAsia="Calibri" w:hAnsi="Calibri" w:cs="Calibri"/>
                <w:sz w:val="20"/>
                <w:szCs w:val="20"/>
              </w:rPr>
              <w:t>-1.438</w:t>
            </w:r>
          </w:p>
        </w:tc>
        <w:tc>
          <w:tcPr>
            <w:tcW w:w="795" w:type="dxa"/>
            <w:tcBorders>
              <w:top w:val="nil"/>
              <w:left w:val="nil"/>
              <w:bottom w:val="nil"/>
              <w:right w:val="nil"/>
            </w:tcBorders>
            <w:tcMar>
              <w:top w:w="-411" w:type="dxa"/>
              <w:left w:w="-411" w:type="dxa"/>
              <w:bottom w:w="-411" w:type="dxa"/>
              <w:right w:w="-411" w:type="dxa"/>
            </w:tcMar>
            <w:vAlign w:val="center"/>
          </w:tcPr>
          <w:p w14:paraId="4D0B6B8D" w14:textId="77777777" w:rsidR="00142F34" w:rsidRDefault="00353792">
            <w:pPr>
              <w:jc w:val="center"/>
              <w:rPr>
                <w:sz w:val="20"/>
                <w:szCs w:val="20"/>
              </w:rPr>
            </w:pPr>
            <w:r>
              <w:rPr>
                <w:rFonts w:ascii="Calibri" w:eastAsia="Calibri" w:hAnsi="Calibri" w:cs="Calibri"/>
                <w:sz w:val="20"/>
                <w:szCs w:val="20"/>
              </w:rPr>
              <w:t>1.851</w:t>
            </w:r>
          </w:p>
        </w:tc>
        <w:tc>
          <w:tcPr>
            <w:tcW w:w="660" w:type="dxa"/>
            <w:tcBorders>
              <w:top w:val="nil"/>
              <w:left w:val="nil"/>
              <w:bottom w:val="nil"/>
              <w:right w:val="nil"/>
            </w:tcBorders>
            <w:tcMar>
              <w:top w:w="-411" w:type="dxa"/>
              <w:left w:w="-411" w:type="dxa"/>
              <w:bottom w:w="-411" w:type="dxa"/>
              <w:right w:w="-411" w:type="dxa"/>
            </w:tcMar>
            <w:vAlign w:val="center"/>
          </w:tcPr>
          <w:p w14:paraId="4A29E334" w14:textId="77777777" w:rsidR="00142F34" w:rsidRDefault="00353792">
            <w:pPr>
              <w:jc w:val="center"/>
              <w:rPr>
                <w:sz w:val="20"/>
                <w:szCs w:val="20"/>
              </w:rPr>
            </w:pPr>
            <w:r>
              <w:rPr>
                <w:rFonts w:ascii="Calibri" w:eastAsia="Calibri" w:hAnsi="Calibri" w:cs="Calibri"/>
                <w:sz w:val="20"/>
                <w:szCs w:val="20"/>
              </w:rPr>
              <w:t>1.228</w:t>
            </w:r>
          </w:p>
        </w:tc>
        <w:tc>
          <w:tcPr>
            <w:tcW w:w="1215" w:type="dxa"/>
            <w:tcBorders>
              <w:top w:val="nil"/>
              <w:left w:val="nil"/>
              <w:bottom w:val="nil"/>
              <w:right w:val="nil"/>
            </w:tcBorders>
            <w:tcMar>
              <w:top w:w="-411" w:type="dxa"/>
              <w:left w:w="-411" w:type="dxa"/>
              <w:bottom w:w="-411" w:type="dxa"/>
              <w:right w:w="-411" w:type="dxa"/>
            </w:tcMar>
            <w:vAlign w:val="center"/>
          </w:tcPr>
          <w:p w14:paraId="43FE19B5" w14:textId="77777777" w:rsidR="00142F34" w:rsidRDefault="00353792">
            <w:pPr>
              <w:jc w:val="center"/>
              <w:rPr>
                <w:sz w:val="20"/>
                <w:szCs w:val="20"/>
              </w:rPr>
            </w:pPr>
            <w:r>
              <w:rPr>
                <w:rFonts w:ascii="Calibri" w:eastAsia="Calibri" w:hAnsi="Calibri" w:cs="Calibri"/>
                <w:sz w:val="20"/>
                <w:szCs w:val="20"/>
              </w:rPr>
              <w:t>7.349</w:t>
            </w:r>
          </w:p>
        </w:tc>
        <w:tc>
          <w:tcPr>
            <w:tcW w:w="3540" w:type="dxa"/>
            <w:tcBorders>
              <w:top w:val="nil"/>
              <w:left w:val="nil"/>
              <w:bottom w:val="nil"/>
              <w:right w:val="nil"/>
            </w:tcBorders>
            <w:tcMar>
              <w:top w:w="-411" w:type="dxa"/>
              <w:left w:w="-411" w:type="dxa"/>
              <w:bottom w:w="-411" w:type="dxa"/>
              <w:right w:w="-411" w:type="dxa"/>
            </w:tcMar>
            <w:vAlign w:val="center"/>
          </w:tcPr>
          <w:p w14:paraId="062D0A1A" w14:textId="77777777" w:rsidR="00142F34" w:rsidRDefault="00353792">
            <w:pPr>
              <w:jc w:val="center"/>
              <w:rPr>
                <w:sz w:val="20"/>
                <w:szCs w:val="20"/>
              </w:rPr>
            </w:pPr>
            <w:r>
              <w:rPr>
                <w:rFonts w:ascii="Calibri" w:eastAsia="Calibri" w:hAnsi="Calibri" w:cs="Calibri"/>
                <w:sz w:val="20"/>
                <w:szCs w:val="20"/>
              </w:rPr>
              <w:t>Kelp forest (2015), Deep reef (2016)</w:t>
            </w:r>
          </w:p>
        </w:tc>
      </w:tr>
      <w:tr w:rsidR="00142F34" w14:paraId="77AFAD8C"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5E268C6" w14:textId="77777777" w:rsidR="00142F34" w:rsidRDefault="00353792">
            <w:pPr>
              <w:jc w:val="center"/>
              <w:rPr>
                <w:sz w:val="20"/>
                <w:szCs w:val="20"/>
              </w:rPr>
            </w:pPr>
            <w:r>
              <w:rPr>
                <w:rFonts w:ascii="Calibri" w:eastAsia="Calibri" w:hAnsi="Calibri" w:cs="Calibri"/>
                <w:sz w:val="20"/>
                <w:szCs w:val="20"/>
              </w:rPr>
              <w:t>26</w:t>
            </w:r>
          </w:p>
        </w:tc>
        <w:tc>
          <w:tcPr>
            <w:tcW w:w="600" w:type="dxa"/>
            <w:tcBorders>
              <w:top w:val="nil"/>
              <w:left w:val="nil"/>
              <w:bottom w:val="nil"/>
              <w:right w:val="nil"/>
            </w:tcBorders>
            <w:tcMar>
              <w:top w:w="-411" w:type="dxa"/>
              <w:left w:w="-411" w:type="dxa"/>
              <w:bottom w:w="-411" w:type="dxa"/>
              <w:right w:w="-411" w:type="dxa"/>
            </w:tcMar>
            <w:vAlign w:val="center"/>
          </w:tcPr>
          <w:p w14:paraId="09DA7868"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1D49E6A7" w14:textId="77777777" w:rsidR="00142F34" w:rsidRDefault="00353792">
            <w:pPr>
              <w:jc w:val="center"/>
              <w:rPr>
                <w:sz w:val="20"/>
                <w:szCs w:val="20"/>
              </w:rPr>
            </w:pPr>
            <w:r>
              <w:rPr>
                <w:rFonts w:ascii="Calibri" w:eastAsia="Calibri" w:hAnsi="Calibri" w:cs="Calibri"/>
                <w:sz w:val="20"/>
                <w:szCs w:val="20"/>
              </w:rPr>
              <w:t>Big Creek SMR</w:t>
            </w:r>
          </w:p>
        </w:tc>
        <w:tc>
          <w:tcPr>
            <w:tcW w:w="1185" w:type="dxa"/>
            <w:tcBorders>
              <w:top w:val="nil"/>
              <w:left w:val="nil"/>
              <w:bottom w:val="nil"/>
              <w:right w:val="nil"/>
            </w:tcBorders>
            <w:tcMar>
              <w:top w:w="-411" w:type="dxa"/>
              <w:left w:w="-411" w:type="dxa"/>
              <w:bottom w:w="-411" w:type="dxa"/>
              <w:right w:w="-411" w:type="dxa"/>
            </w:tcMar>
            <w:vAlign w:val="center"/>
          </w:tcPr>
          <w:p w14:paraId="37226956"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3E2FEBD3" w14:textId="77777777" w:rsidR="00142F34" w:rsidRDefault="00353792">
            <w:pPr>
              <w:jc w:val="center"/>
              <w:rPr>
                <w:sz w:val="20"/>
                <w:szCs w:val="20"/>
              </w:rPr>
            </w:pPr>
            <w:r>
              <w:rPr>
                <w:rFonts w:ascii="Calibri" w:eastAsia="Calibri" w:hAnsi="Calibri" w:cs="Calibri"/>
                <w:sz w:val="20"/>
                <w:szCs w:val="20"/>
              </w:rPr>
              <w:t>0.298</w:t>
            </w:r>
          </w:p>
        </w:tc>
        <w:tc>
          <w:tcPr>
            <w:tcW w:w="930" w:type="dxa"/>
            <w:tcBorders>
              <w:top w:val="nil"/>
              <w:left w:val="nil"/>
              <w:bottom w:val="nil"/>
              <w:right w:val="nil"/>
            </w:tcBorders>
            <w:tcMar>
              <w:top w:w="-411" w:type="dxa"/>
              <w:left w:w="-411" w:type="dxa"/>
              <w:bottom w:w="-411" w:type="dxa"/>
              <w:right w:w="-411" w:type="dxa"/>
            </w:tcMar>
            <w:vAlign w:val="center"/>
          </w:tcPr>
          <w:p w14:paraId="4F76C07D" w14:textId="77777777" w:rsidR="00142F34" w:rsidRDefault="00353792">
            <w:pPr>
              <w:jc w:val="center"/>
              <w:rPr>
                <w:sz w:val="20"/>
                <w:szCs w:val="20"/>
              </w:rPr>
            </w:pPr>
            <w:r>
              <w:rPr>
                <w:rFonts w:ascii="Calibri" w:eastAsia="Calibri" w:hAnsi="Calibri" w:cs="Calibri"/>
                <w:sz w:val="20"/>
                <w:szCs w:val="20"/>
              </w:rPr>
              <w:t>0.304</w:t>
            </w:r>
          </w:p>
        </w:tc>
        <w:tc>
          <w:tcPr>
            <w:tcW w:w="675" w:type="dxa"/>
            <w:tcBorders>
              <w:top w:val="nil"/>
              <w:left w:val="nil"/>
              <w:bottom w:val="nil"/>
              <w:right w:val="nil"/>
            </w:tcBorders>
            <w:tcMar>
              <w:top w:w="-411" w:type="dxa"/>
              <w:left w:w="-411" w:type="dxa"/>
              <w:bottom w:w="-411" w:type="dxa"/>
              <w:right w:w="-411" w:type="dxa"/>
            </w:tcMar>
            <w:vAlign w:val="center"/>
          </w:tcPr>
          <w:p w14:paraId="19C35627" w14:textId="77777777" w:rsidR="00142F34" w:rsidRDefault="00353792">
            <w:pPr>
              <w:jc w:val="center"/>
              <w:rPr>
                <w:sz w:val="20"/>
                <w:szCs w:val="20"/>
              </w:rPr>
            </w:pPr>
            <w:r>
              <w:rPr>
                <w:rFonts w:ascii="Calibri" w:eastAsia="Calibri" w:hAnsi="Calibri" w:cs="Calibri"/>
                <w:sz w:val="20"/>
                <w:szCs w:val="20"/>
              </w:rPr>
              <w:t>0.328</w:t>
            </w:r>
          </w:p>
        </w:tc>
        <w:tc>
          <w:tcPr>
            <w:tcW w:w="495" w:type="dxa"/>
            <w:tcBorders>
              <w:top w:val="nil"/>
              <w:left w:val="nil"/>
              <w:bottom w:val="nil"/>
              <w:right w:val="nil"/>
            </w:tcBorders>
            <w:tcMar>
              <w:top w:w="-411" w:type="dxa"/>
              <w:left w:w="-411" w:type="dxa"/>
              <w:bottom w:w="-411" w:type="dxa"/>
              <w:right w:w="-411" w:type="dxa"/>
            </w:tcMar>
            <w:vAlign w:val="center"/>
          </w:tcPr>
          <w:p w14:paraId="75CCC85E" w14:textId="77777777" w:rsidR="00142F34" w:rsidRDefault="00353792">
            <w:pPr>
              <w:jc w:val="center"/>
              <w:rPr>
                <w:sz w:val="20"/>
                <w:szCs w:val="20"/>
              </w:rPr>
            </w:pPr>
            <w:r>
              <w:rPr>
                <w:rFonts w:ascii="Calibri" w:eastAsia="Calibri" w:hAnsi="Calibri" w:cs="Calibri"/>
                <w:sz w:val="20"/>
                <w:szCs w:val="20"/>
              </w:rPr>
              <w:t>-0.299</w:t>
            </w:r>
          </w:p>
        </w:tc>
        <w:tc>
          <w:tcPr>
            <w:tcW w:w="795" w:type="dxa"/>
            <w:tcBorders>
              <w:top w:val="nil"/>
              <w:left w:val="nil"/>
              <w:bottom w:val="nil"/>
              <w:right w:val="nil"/>
            </w:tcBorders>
            <w:tcMar>
              <w:top w:w="-411" w:type="dxa"/>
              <w:left w:w="-411" w:type="dxa"/>
              <w:bottom w:w="-411" w:type="dxa"/>
              <w:right w:w="-411" w:type="dxa"/>
            </w:tcMar>
            <w:vAlign w:val="center"/>
          </w:tcPr>
          <w:p w14:paraId="4C2FB2D0" w14:textId="77777777" w:rsidR="00142F34" w:rsidRDefault="00353792">
            <w:pPr>
              <w:jc w:val="center"/>
              <w:rPr>
                <w:sz w:val="20"/>
                <w:szCs w:val="20"/>
              </w:rPr>
            </w:pPr>
            <w:r>
              <w:rPr>
                <w:rFonts w:ascii="Calibri" w:eastAsia="Calibri" w:hAnsi="Calibri" w:cs="Calibri"/>
                <w:sz w:val="20"/>
                <w:szCs w:val="20"/>
              </w:rPr>
              <w:t>0.894</w:t>
            </w:r>
          </w:p>
        </w:tc>
        <w:tc>
          <w:tcPr>
            <w:tcW w:w="660" w:type="dxa"/>
            <w:tcBorders>
              <w:top w:val="nil"/>
              <w:left w:val="nil"/>
              <w:bottom w:val="nil"/>
              <w:right w:val="nil"/>
            </w:tcBorders>
            <w:tcMar>
              <w:top w:w="-411" w:type="dxa"/>
              <w:left w:w="-411" w:type="dxa"/>
              <w:bottom w:w="-411" w:type="dxa"/>
              <w:right w:w="-411" w:type="dxa"/>
            </w:tcMar>
            <w:vAlign w:val="center"/>
          </w:tcPr>
          <w:p w14:paraId="5CEBA85B" w14:textId="77777777" w:rsidR="00142F34" w:rsidRDefault="00353792">
            <w:pPr>
              <w:jc w:val="center"/>
              <w:rPr>
                <w:sz w:val="20"/>
                <w:szCs w:val="20"/>
              </w:rPr>
            </w:pPr>
            <w:r>
              <w:rPr>
                <w:rFonts w:ascii="Calibri" w:eastAsia="Calibri" w:hAnsi="Calibri" w:cs="Calibri"/>
                <w:sz w:val="20"/>
                <w:szCs w:val="20"/>
              </w:rPr>
              <w:t>0.025</w:t>
            </w:r>
          </w:p>
        </w:tc>
        <w:tc>
          <w:tcPr>
            <w:tcW w:w="1215" w:type="dxa"/>
            <w:tcBorders>
              <w:top w:val="nil"/>
              <w:left w:val="nil"/>
              <w:bottom w:val="nil"/>
              <w:right w:val="nil"/>
            </w:tcBorders>
            <w:tcMar>
              <w:top w:w="-411" w:type="dxa"/>
              <w:left w:w="-411" w:type="dxa"/>
              <w:bottom w:w="-411" w:type="dxa"/>
              <w:right w:w="-411" w:type="dxa"/>
            </w:tcMar>
            <w:vAlign w:val="center"/>
          </w:tcPr>
          <w:p w14:paraId="57A6A03F" w14:textId="77777777" w:rsidR="00142F34" w:rsidRDefault="00353792">
            <w:pPr>
              <w:jc w:val="center"/>
              <w:rPr>
                <w:sz w:val="20"/>
                <w:szCs w:val="20"/>
              </w:rPr>
            </w:pPr>
            <w:r>
              <w:rPr>
                <w:rFonts w:ascii="Calibri" w:eastAsia="Calibri" w:hAnsi="Calibri" w:cs="Calibri"/>
                <w:sz w:val="20"/>
                <w:szCs w:val="20"/>
              </w:rPr>
              <w:t>1.074</w:t>
            </w:r>
          </w:p>
        </w:tc>
        <w:tc>
          <w:tcPr>
            <w:tcW w:w="3540" w:type="dxa"/>
            <w:tcBorders>
              <w:top w:val="nil"/>
              <w:left w:val="nil"/>
              <w:bottom w:val="nil"/>
              <w:right w:val="nil"/>
            </w:tcBorders>
            <w:tcMar>
              <w:top w:w="-411" w:type="dxa"/>
              <w:left w:w="-411" w:type="dxa"/>
              <w:bottom w:w="-411" w:type="dxa"/>
              <w:right w:w="-411" w:type="dxa"/>
            </w:tcMar>
            <w:vAlign w:val="center"/>
          </w:tcPr>
          <w:p w14:paraId="2E5E6E06" w14:textId="77777777" w:rsidR="00142F34" w:rsidRDefault="00353792">
            <w:pPr>
              <w:jc w:val="center"/>
              <w:rPr>
                <w:sz w:val="20"/>
                <w:szCs w:val="20"/>
              </w:rPr>
            </w:pPr>
            <w:r>
              <w:rPr>
                <w:rFonts w:ascii="Calibri" w:eastAsia="Calibri" w:hAnsi="Calibri" w:cs="Calibri"/>
                <w:sz w:val="20"/>
                <w:szCs w:val="20"/>
              </w:rPr>
              <w:t>Kelp forest (2015), Deep reef (2016)</w:t>
            </w:r>
          </w:p>
        </w:tc>
      </w:tr>
      <w:tr w:rsidR="00142F34" w14:paraId="6DF4C8D7"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9A1DE1B" w14:textId="77777777" w:rsidR="00142F34" w:rsidRDefault="00353792">
            <w:pPr>
              <w:jc w:val="center"/>
              <w:rPr>
                <w:sz w:val="20"/>
                <w:szCs w:val="20"/>
              </w:rPr>
            </w:pPr>
            <w:r>
              <w:rPr>
                <w:rFonts w:ascii="Calibri" w:eastAsia="Calibri" w:hAnsi="Calibri" w:cs="Calibri"/>
                <w:sz w:val="20"/>
                <w:szCs w:val="20"/>
              </w:rPr>
              <w:t>27</w:t>
            </w:r>
          </w:p>
        </w:tc>
        <w:tc>
          <w:tcPr>
            <w:tcW w:w="600" w:type="dxa"/>
            <w:tcBorders>
              <w:top w:val="nil"/>
              <w:left w:val="nil"/>
              <w:bottom w:val="nil"/>
              <w:right w:val="nil"/>
            </w:tcBorders>
            <w:tcMar>
              <w:top w:w="-411" w:type="dxa"/>
              <w:left w:w="-411" w:type="dxa"/>
              <w:bottom w:w="-411" w:type="dxa"/>
              <w:right w:w="-411" w:type="dxa"/>
            </w:tcMar>
            <w:vAlign w:val="center"/>
          </w:tcPr>
          <w:p w14:paraId="41D26A3B"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40422AA8" w14:textId="77777777" w:rsidR="00142F34" w:rsidRDefault="00353792">
            <w:pPr>
              <w:jc w:val="center"/>
              <w:rPr>
                <w:sz w:val="20"/>
                <w:szCs w:val="20"/>
              </w:rPr>
            </w:pPr>
            <w:r>
              <w:rPr>
                <w:rFonts w:ascii="Calibri" w:eastAsia="Calibri" w:hAnsi="Calibri" w:cs="Calibri"/>
                <w:sz w:val="20"/>
                <w:szCs w:val="20"/>
              </w:rPr>
              <w:t>Piedras Blancas SMR</w:t>
            </w:r>
          </w:p>
        </w:tc>
        <w:tc>
          <w:tcPr>
            <w:tcW w:w="1185" w:type="dxa"/>
            <w:tcBorders>
              <w:top w:val="nil"/>
              <w:left w:val="nil"/>
              <w:bottom w:val="nil"/>
              <w:right w:val="nil"/>
            </w:tcBorders>
            <w:tcMar>
              <w:top w:w="-411" w:type="dxa"/>
              <w:left w:w="-411" w:type="dxa"/>
              <w:bottom w:w="-411" w:type="dxa"/>
              <w:right w:w="-411" w:type="dxa"/>
            </w:tcMar>
            <w:vAlign w:val="center"/>
          </w:tcPr>
          <w:p w14:paraId="456B44F9"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3F41EB69" w14:textId="77777777" w:rsidR="00142F34" w:rsidRDefault="00353792">
            <w:pPr>
              <w:jc w:val="center"/>
              <w:rPr>
                <w:sz w:val="20"/>
                <w:szCs w:val="20"/>
              </w:rPr>
            </w:pPr>
            <w:r>
              <w:rPr>
                <w:rFonts w:ascii="Calibri" w:eastAsia="Calibri" w:hAnsi="Calibri" w:cs="Calibri"/>
                <w:sz w:val="20"/>
                <w:szCs w:val="20"/>
              </w:rPr>
              <w:t>0.298</w:t>
            </w:r>
          </w:p>
        </w:tc>
        <w:tc>
          <w:tcPr>
            <w:tcW w:w="930" w:type="dxa"/>
            <w:tcBorders>
              <w:top w:val="nil"/>
              <w:left w:val="nil"/>
              <w:bottom w:val="nil"/>
              <w:right w:val="nil"/>
            </w:tcBorders>
            <w:tcMar>
              <w:top w:w="-411" w:type="dxa"/>
              <w:left w:w="-411" w:type="dxa"/>
              <w:bottom w:w="-411" w:type="dxa"/>
              <w:right w:w="-411" w:type="dxa"/>
            </w:tcMar>
            <w:vAlign w:val="center"/>
          </w:tcPr>
          <w:p w14:paraId="5EF0E4A6" w14:textId="77777777" w:rsidR="00142F34" w:rsidRDefault="00353792">
            <w:pPr>
              <w:jc w:val="center"/>
              <w:rPr>
                <w:sz w:val="20"/>
                <w:szCs w:val="20"/>
              </w:rPr>
            </w:pPr>
            <w:r>
              <w:rPr>
                <w:rFonts w:ascii="Calibri" w:eastAsia="Calibri" w:hAnsi="Calibri" w:cs="Calibri"/>
                <w:sz w:val="20"/>
                <w:szCs w:val="20"/>
              </w:rPr>
              <w:t>0.46</w:t>
            </w:r>
          </w:p>
        </w:tc>
        <w:tc>
          <w:tcPr>
            <w:tcW w:w="675" w:type="dxa"/>
            <w:tcBorders>
              <w:top w:val="nil"/>
              <w:left w:val="nil"/>
              <w:bottom w:val="nil"/>
              <w:right w:val="nil"/>
            </w:tcBorders>
            <w:tcMar>
              <w:top w:w="-411" w:type="dxa"/>
              <w:left w:w="-411" w:type="dxa"/>
              <w:bottom w:w="-411" w:type="dxa"/>
              <w:right w:w="-411" w:type="dxa"/>
            </w:tcMar>
            <w:vAlign w:val="center"/>
          </w:tcPr>
          <w:p w14:paraId="5A809569" w14:textId="77777777" w:rsidR="00142F34" w:rsidRDefault="00353792">
            <w:pPr>
              <w:jc w:val="center"/>
              <w:rPr>
                <w:sz w:val="20"/>
                <w:szCs w:val="20"/>
              </w:rPr>
            </w:pPr>
            <w:r>
              <w:rPr>
                <w:rFonts w:ascii="Calibri" w:eastAsia="Calibri" w:hAnsi="Calibri" w:cs="Calibri"/>
                <w:sz w:val="20"/>
                <w:szCs w:val="20"/>
              </w:rPr>
              <w:t>0.516</w:t>
            </w:r>
          </w:p>
        </w:tc>
        <w:tc>
          <w:tcPr>
            <w:tcW w:w="495" w:type="dxa"/>
            <w:tcBorders>
              <w:top w:val="nil"/>
              <w:left w:val="nil"/>
              <w:bottom w:val="nil"/>
              <w:right w:val="nil"/>
            </w:tcBorders>
            <w:tcMar>
              <w:top w:w="-411" w:type="dxa"/>
              <w:left w:w="-411" w:type="dxa"/>
              <w:bottom w:w="-411" w:type="dxa"/>
              <w:right w:w="-411" w:type="dxa"/>
            </w:tcMar>
            <w:vAlign w:val="center"/>
          </w:tcPr>
          <w:p w14:paraId="11F0C692" w14:textId="77777777" w:rsidR="00142F34" w:rsidRDefault="00353792">
            <w:pPr>
              <w:jc w:val="center"/>
              <w:rPr>
                <w:sz w:val="20"/>
                <w:szCs w:val="20"/>
              </w:rPr>
            </w:pPr>
            <w:r>
              <w:rPr>
                <w:rFonts w:ascii="Calibri" w:eastAsia="Calibri" w:hAnsi="Calibri" w:cs="Calibri"/>
                <w:sz w:val="20"/>
                <w:szCs w:val="20"/>
              </w:rPr>
              <w:t>-0.603</w:t>
            </w:r>
          </w:p>
        </w:tc>
        <w:tc>
          <w:tcPr>
            <w:tcW w:w="795" w:type="dxa"/>
            <w:tcBorders>
              <w:top w:val="nil"/>
              <w:left w:val="nil"/>
              <w:bottom w:val="nil"/>
              <w:right w:val="nil"/>
            </w:tcBorders>
            <w:tcMar>
              <w:top w:w="-411" w:type="dxa"/>
              <w:left w:w="-411" w:type="dxa"/>
              <w:bottom w:w="-411" w:type="dxa"/>
              <w:right w:w="-411" w:type="dxa"/>
            </w:tcMar>
            <w:vAlign w:val="center"/>
          </w:tcPr>
          <w:p w14:paraId="5CFE9851" w14:textId="77777777" w:rsidR="00142F34" w:rsidRDefault="00353792">
            <w:pPr>
              <w:jc w:val="center"/>
              <w:rPr>
                <w:sz w:val="20"/>
                <w:szCs w:val="20"/>
              </w:rPr>
            </w:pPr>
            <w:r>
              <w:rPr>
                <w:rFonts w:ascii="Calibri" w:eastAsia="Calibri" w:hAnsi="Calibri" w:cs="Calibri"/>
                <w:sz w:val="20"/>
                <w:szCs w:val="20"/>
              </w:rPr>
              <w:t>1.2</w:t>
            </w:r>
          </w:p>
        </w:tc>
        <w:tc>
          <w:tcPr>
            <w:tcW w:w="660" w:type="dxa"/>
            <w:tcBorders>
              <w:top w:val="nil"/>
              <w:left w:val="nil"/>
              <w:bottom w:val="nil"/>
              <w:right w:val="nil"/>
            </w:tcBorders>
            <w:tcMar>
              <w:top w:w="-411" w:type="dxa"/>
              <w:left w:w="-411" w:type="dxa"/>
              <w:bottom w:w="-411" w:type="dxa"/>
              <w:right w:w="-411" w:type="dxa"/>
            </w:tcMar>
            <w:vAlign w:val="center"/>
          </w:tcPr>
          <w:p w14:paraId="2E264DFE" w14:textId="77777777" w:rsidR="00142F34" w:rsidRDefault="00353792">
            <w:pPr>
              <w:jc w:val="center"/>
              <w:rPr>
                <w:sz w:val="20"/>
                <w:szCs w:val="20"/>
              </w:rPr>
            </w:pPr>
            <w:r>
              <w:rPr>
                <w:rFonts w:ascii="Calibri" w:eastAsia="Calibri" w:hAnsi="Calibri" w:cs="Calibri"/>
                <w:sz w:val="20"/>
                <w:szCs w:val="20"/>
              </w:rPr>
              <w:t>0.388</w:t>
            </w:r>
          </w:p>
        </w:tc>
        <w:tc>
          <w:tcPr>
            <w:tcW w:w="1215" w:type="dxa"/>
            <w:tcBorders>
              <w:top w:val="nil"/>
              <w:left w:val="nil"/>
              <w:bottom w:val="nil"/>
              <w:right w:val="nil"/>
            </w:tcBorders>
            <w:tcMar>
              <w:top w:w="-411" w:type="dxa"/>
              <w:left w:w="-411" w:type="dxa"/>
              <w:bottom w:w="-411" w:type="dxa"/>
              <w:right w:w="-411" w:type="dxa"/>
            </w:tcMar>
            <w:vAlign w:val="center"/>
          </w:tcPr>
          <w:p w14:paraId="0E8AD8B3" w14:textId="77777777" w:rsidR="00142F34" w:rsidRDefault="00353792">
            <w:pPr>
              <w:jc w:val="center"/>
              <w:rPr>
                <w:sz w:val="20"/>
                <w:szCs w:val="20"/>
              </w:rPr>
            </w:pPr>
            <w:r>
              <w:rPr>
                <w:rFonts w:ascii="Calibri" w:eastAsia="Calibri" w:hAnsi="Calibri" w:cs="Calibri"/>
                <w:sz w:val="20"/>
                <w:szCs w:val="20"/>
              </w:rPr>
              <w:t>12.28</w:t>
            </w:r>
          </w:p>
        </w:tc>
        <w:tc>
          <w:tcPr>
            <w:tcW w:w="3540" w:type="dxa"/>
            <w:tcBorders>
              <w:top w:val="nil"/>
              <w:left w:val="nil"/>
              <w:bottom w:val="nil"/>
              <w:right w:val="nil"/>
            </w:tcBorders>
            <w:tcMar>
              <w:top w:w="-411" w:type="dxa"/>
              <w:left w:w="-411" w:type="dxa"/>
              <w:bottom w:w="-411" w:type="dxa"/>
              <w:right w:w="-411" w:type="dxa"/>
            </w:tcMar>
            <w:vAlign w:val="center"/>
          </w:tcPr>
          <w:p w14:paraId="7FA8132E" w14:textId="77777777" w:rsidR="00142F34" w:rsidRDefault="00353792">
            <w:pPr>
              <w:jc w:val="center"/>
              <w:rPr>
                <w:sz w:val="20"/>
                <w:szCs w:val="20"/>
              </w:rPr>
            </w:pPr>
            <w:r>
              <w:rPr>
                <w:rFonts w:ascii="Calibri" w:eastAsia="Calibri" w:hAnsi="Calibri" w:cs="Calibri"/>
                <w:sz w:val="20"/>
                <w:szCs w:val="20"/>
              </w:rPr>
              <w:t>Kelp forest (2008), Shallow reef (2020)</w:t>
            </w:r>
          </w:p>
        </w:tc>
      </w:tr>
      <w:tr w:rsidR="00142F34" w14:paraId="0888294F"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2C9C6FB" w14:textId="77777777" w:rsidR="00142F34" w:rsidRDefault="00353792">
            <w:pPr>
              <w:jc w:val="center"/>
              <w:rPr>
                <w:sz w:val="20"/>
                <w:szCs w:val="20"/>
              </w:rPr>
            </w:pPr>
            <w:r>
              <w:rPr>
                <w:rFonts w:ascii="Calibri" w:eastAsia="Calibri" w:hAnsi="Calibri" w:cs="Calibri"/>
                <w:sz w:val="20"/>
                <w:szCs w:val="20"/>
              </w:rPr>
              <w:t>27</w:t>
            </w:r>
          </w:p>
        </w:tc>
        <w:tc>
          <w:tcPr>
            <w:tcW w:w="600" w:type="dxa"/>
            <w:tcBorders>
              <w:top w:val="nil"/>
              <w:left w:val="nil"/>
              <w:bottom w:val="nil"/>
              <w:right w:val="nil"/>
            </w:tcBorders>
            <w:tcMar>
              <w:top w:w="-411" w:type="dxa"/>
              <w:left w:w="-411" w:type="dxa"/>
              <w:bottom w:w="-411" w:type="dxa"/>
              <w:right w:w="-411" w:type="dxa"/>
            </w:tcMar>
            <w:vAlign w:val="center"/>
          </w:tcPr>
          <w:p w14:paraId="71E37428"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3DEC0EBA" w14:textId="77777777" w:rsidR="00142F34" w:rsidRDefault="00353792">
            <w:pPr>
              <w:jc w:val="center"/>
              <w:rPr>
                <w:sz w:val="20"/>
                <w:szCs w:val="20"/>
              </w:rPr>
            </w:pPr>
            <w:r>
              <w:rPr>
                <w:rFonts w:ascii="Calibri" w:eastAsia="Calibri" w:hAnsi="Calibri" w:cs="Calibri"/>
                <w:sz w:val="20"/>
                <w:szCs w:val="20"/>
              </w:rPr>
              <w:t>Piedras Blancas SMR</w:t>
            </w:r>
          </w:p>
        </w:tc>
        <w:tc>
          <w:tcPr>
            <w:tcW w:w="1185" w:type="dxa"/>
            <w:tcBorders>
              <w:top w:val="nil"/>
              <w:left w:val="nil"/>
              <w:bottom w:val="nil"/>
              <w:right w:val="nil"/>
            </w:tcBorders>
            <w:tcMar>
              <w:top w:w="-411" w:type="dxa"/>
              <w:left w:w="-411" w:type="dxa"/>
              <w:bottom w:w="-411" w:type="dxa"/>
              <w:right w:w="-411" w:type="dxa"/>
            </w:tcMar>
            <w:vAlign w:val="center"/>
          </w:tcPr>
          <w:p w14:paraId="23FDDA80"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5CB42DAD" w14:textId="77777777" w:rsidR="00142F34" w:rsidRDefault="00353792">
            <w:pPr>
              <w:jc w:val="center"/>
              <w:rPr>
                <w:sz w:val="20"/>
                <w:szCs w:val="20"/>
              </w:rPr>
            </w:pPr>
            <w:r>
              <w:rPr>
                <w:rFonts w:ascii="Calibri" w:eastAsia="Calibri" w:hAnsi="Calibri" w:cs="Calibri"/>
                <w:sz w:val="20"/>
                <w:szCs w:val="20"/>
              </w:rPr>
              <w:t>-0.237</w:t>
            </w:r>
          </w:p>
        </w:tc>
        <w:tc>
          <w:tcPr>
            <w:tcW w:w="930" w:type="dxa"/>
            <w:tcBorders>
              <w:top w:val="nil"/>
              <w:left w:val="nil"/>
              <w:bottom w:val="nil"/>
              <w:right w:val="nil"/>
            </w:tcBorders>
            <w:tcMar>
              <w:top w:w="-411" w:type="dxa"/>
              <w:left w:w="-411" w:type="dxa"/>
              <w:bottom w:w="-411" w:type="dxa"/>
              <w:right w:w="-411" w:type="dxa"/>
            </w:tcMar>
            <w:vAlign w:val="center"/>
          </w:tcPr>
          <w:p w14:paraId="07492323" w14:textId="77777777" w:rsidR="00142F34" w:rsidRDefault="00353792">
            <w:pPr>
              <w:jc w:val="center"/>
              <w:rPr>
                <w:sz w:val="20"/>
                <w:szCs w:val="20"/>
              </w:rPr>
            </w:pPr>
            <w:r>
              <w:rPr>
                <w:rFonts w:ascii="Calibri" w:eastAsia="Calibri" w:hAnsi="Calibri" w:cs="Calibri"/>
                <w:sz w:val="20"/>
                <w:szCs w:val="20"/>
              </w:rPr>
              <w:t>0.106</w:t>
            </w:r>
          </w:p>
        </w:tc>
        <w:tc>
          <w:tcPr>
            <w:tcW w:w="675" w:type="dxa"/>
            <w:tcBorders>
              <w:top w:val="nil"/>
              <w:left w:val="nil"/>
              <w:bottom w:val="nil"/>
              <w:right w:val="nil"/>
            </w:tcBorders>
            <w:tcMar>
              <w:top w:w="-411" w:type="dxa"/>
              <w:left w:w="-411" w:type="dxa"/>
              <w:bottom w:w="-411" w:type="dxa"/>
              <w:right w:w="-411" w:type="dxa"/>
            </w:tcMar>
            <w:vAlign w:val="center"/>
          </w:tcPr>
          <w:p w14:paraId="1BD5AEAA" w14:textId="77777777" w:rsidR="00142F34" w:rsidRDefault="00353792">
            <w:pPr>
              <w:jc w:val="center"/>
              <w:rPr>
                <w:sz w:val="20"/>
                <w:szCs w:val="20"/>
              </w:rPr>
            </w:pPr>
            <w:r>
              <w:rPr>
                <w:rFonts w:ascii="Calibri" w:eastAsia="Calibri" w:hAnsi="Calibri" w:cs="Calibri"/>
                <w:sz w:val="20"/>
                <w:szCs w:val="20"/>
              </w:rPr>
              <w:t>0.025</w:t>
            </w:r>
          </w:p>
        </w:tc>
        <w:tc>
          <w:tcPr>
            <w:tcW w:w="495" w:type="dxa"/>
            <w:tcBorders>
              <w:top w:val="nil"/>
              <w:left w:val="nil"/>
              <w:bottom w:val="nil"/>
              <w:right w:val="nil"/>
            </w:tcBorders>
            <w:tcMar>
              <w:top w:w="-411" w:type="dxa"/>
              <w:left w:w="-411" w:type="dxa"/>
              <w:bottom w:w="-411" w:type="dxa"/>
              <w:right w:w="-411" w:type="dxa"/>
            </w:tcMar>
            <w:vAlign w:val="center"/>
          </w:tcPr>
          <w:p w14:paraId="6F9A6507" w14:textId="77777777" w:rsidR="00142F34" w:rsidRDefault="00353792">
            <w:pPr>
              <w:jc w:val="center"/>
              <w:rPr>
                <w:sz w:val="20"/>
                <w:szCs w:val="20"/>
              </w:rPr>
            </w:pPr>
            <w:r>
              <w:rPr>
                <w:rFonts w:ascii="Calibri" w:eastAsia="Calibri" w:hAnsi="Calibri" w:cs="Calibri"/>
                <w:sz w:val="20"/>
                <w:szCs w:val="20"/>
              </w:rPr>
              <w:t>-0.443</w:t>
            </w:r>
          </w:p>
        </w:tc>
        <w:tc>
          <w:tcPr>
            <w:tcW w:w="795" w:type="dxa"/>
            <w:tcBorders>
              <w:top w:val="nil"/>
              <w:left w:val="nil"/>
              <w:bottom w:val="nil"/>
              <w:right w:val="nil"/>
            </w:tcBorders>
            <w:tcMar>
              <w:top w:w="-411" w:type="dxa"/>
              <w:left w:w="-411" w:type="dxa"/>
              <w:bottom w:w="-411" w:type="dxa"/>
              <w:right w:w="-411" w:type="dxa"/>
            </w:tcMar>
            <w:vAlign w:val="center"/>
          </w:tcPr>
          <w:p w14:paraId="1122C35E" w14:textId="77777777" w:rsidR="00142F34" w:rsidRDefault="00353792">
            <w:pPr>
              <w:jc w:val="center"/>
              <w:rPr>
                <w:sz w:val="20"/>
                <w:szCs w:val="20"/>
              </w:rPr>
            </w:pPr>
            <w:r>
              <w:rPr>
                <w:rFonts w:ascii="Calibri" w:eastAsia="Calibri" w:hAnsi="Calibri" w:cs="Calibri"/>
                <w:sz w:val="20"/>
                <w:szCs w:val="20"/>
              </w:rPr>
              <w:t>-0.03</w:t>
            </w:r>
          </w:p>
        </w:tc>
        <w:tc>
          <w:tcPr>
            <w:tcW w:w="660" w:type="dxa"/>
            <w:tcBorders>
              <w:top w:val="nil"/>
              <w:left w:val="nil"/>
              <w:bottom w:val="nil"/>
              <w:right w:val="nil"/>
            </w:tcBorders>
            <w:tcMar>
              <w:top w:w="-411" w:type="dxa"/>
              <w:left w:w="-411" w:type="dxa"/>
              <w:bottom w:w="-411" w:type="dxa"/>
              <w:right w:w="-411" w:type="dxa"/>
            </w:tcMar>
            <w:vAlign w:val="center"/>
          </w:tcPr>
          <w:p w14:paraId="7DADB05B"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0B5390A4"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1FE0A78A" w14:textId="77777777" w:rsidR="00142F34" w:rsidRDefault="00353792">
            <w:pPr>
              <w:jc w:val="center"/>
              <w:rPr>
                <w:sz w:val="20"/>
                <w:szCs w:val="20"/>
              </w:rPr>
            </w:pPr>
            <w:r>
              <w:rPr>
                <w:rFonts w:ascii="Calibri" w:eastAsia="Calibri" w:hAnsi="Calibri" w:cs="Calibri"/>
                <w:sz w:val="20"/>
                <w:szCs w:val="20"/>
              </w:rPr>
              <w:t>Kelp forest (2008)</w:t>
            </w:r>
          </w:p>
        </w:tc>
      </w:tr>
      <w:tr w:rsidR="00142F34" w14:paraId="5962F052"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AA57CCF" w14:textId="77777777" w:rsidR="00142F34" w:rsidRDefault="00353792">
            <w:pPr>
              <w:jc w:val="center"/>
              <w:rPr>
                <w:sz w:val="20"/>
                <w:szCs w:val="20"/>
              </w:rPr>
            </w:pPr>
            <w:r>
              <w:rPr>
                <w:rFonts w:ascii="Calibri" w:eastAsia="Calibri" w:hAnsi="Calibri" w:cs="Calibri"/>
                <w:sz w:val="20"/>
                <w:szCs w:val="20"/>
              </w:rPr>
              <w:t>28</w:t>
            </w:r>
          </w:p>
        </w:tc>
        <w:tc>
          <w:tcPr>
            <w:tcW w:w="600" w:type="dxa"/>
            <w:tcBorders>
              <w:top w:val="nil"/>
              <w:left w:val="nil"/>
              <w:bottom w:val="nil"/>
              <w:right w:val="nil"/>
            </w:tcBorders>
            <w:tcMar>
              <w:top w:w="-411" w:type="dxa"/>
              <w:left w:w="-411" w:type="dxa"/>
              <w:bottom w:w="-411" w:type="dxa"/>
              <w:right w:w="-411" w:type="dxa"/>
            </w:tcMar>
            <w:vAlign w:val="center"/>
          </w:tcPr>
          <w:p w14:paraId="69B20B7B"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6E6F584E" w14:textId="77777777" w:rsidR="00142F34" w:rsidRDefault="00353792">
            <w:pPr>
              <w:jc w:val="center"/>
              <w:rPr>
                <w:sz w:val="20"/>
                <w:szCs w:val="20"/>
              </w:rPr>
            </w:pPr>
            <w:r>
              <w:rPr>
                <w:rFonts w:ascii="Calibri" w:eastAsia="Calibri" w:hAnsi="Calibri" w:cs="Calibri"/>
                <w:sz w:val="20"/>
                <w:szCs w:val="20"/>
              </w:rPr>
              <w:t>Point Sur SMCA</w:t>
            </w:r>
          </w:p>
        </w:tc>
        <w:tc>
          <w:tcPr>
            <w:tcW w:w="1185" w:type="dxa"/>
            <w:tcBorders>
              <w:top w:val="nil"/>
              <w:left w:val="nil"/>
              <w:bottom w:val="nil"/>
              <w:right w:val="nil"/>
            </w:tcBorders>
            <w:tcMar>
              <w:top w:w="-411" w:type="dxa"/>
              <w:left w:w="-411" w:type="dxa"/>
              <w:bottom w:w="-411" w:type="dxa"/>
              <w:right w:w="-411" w:type="dxa"/>
            </w:tcMar>
            <w:vAlign w:val="center"/>
          </w:tcPr>
          <w:p w14:paraId="409B9462"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2B984A98" w14:textId="77777777" w:rsidR="00142F34" w:rsidRDefault="00353792">
            <w:pPr>
              <w:jc w:val="center"/>
              <w:rPr>
                <w:sz w:val="20"/>
                <w:szCs w:val="20"/>
              </w:rPr>
            </w:pPr>
            <w:r>
              <w:rPr>
                <w:rFonts w:ascii="Calibri" w:eastAsia="Calibri" w:hAnsi="Calibri" w:cs="Calibri"/>
                <w:sz w:val="20"/>
                <w:szCs w:val="20"/>
              </w:rPr>
              <w:t>0.492</w:t>
            </w:r>
          </w:p>
        </w:tc>
        <w:tc>
          <w:tcPr>
            <w:tcW w:w="930" w:type="dxa"/>
            <w:tcBorders>
              <w:top w:val="nil"/>
              <w:left w:val="nil"/>
              <w:bottom w:val="nil"/>
              <w:right w:val="nil"/>
            </w:tcBorders>
            <w:tcMar>
              <w:top w:w="-411" w:type="dxa"/>
              <w:left w:w="-411" w:type="dxa"/>
              <w:bottom w:w="-411" w:type="dxa"/>
              <w:right w:w="-411" w:type="dxa"/>
            </w:tcMar>
            <w:vAlign w:val="center"/>
          </w:tcPr>
          <w:p w14:paraId="0C727EA4" w14:textId="77777777" w:rsidR="00142F34" w:rsidRDefault="00353792">
            <w:pPr>
              <w:jc w:val="center"/>
              <w:rPr>
                <w:sz w:val="20"/>
                <w:szCs w:val="20"/>
              </w:rPr>
            </w:pPr>
            <w:r>
              <w:rPr>
                <w:rFonts w:ascii="Calibri" w:eastAsia="Calibri" w:hAnsi="Calibri" w:cs="Calibri"/>
                <w:sz w:val="20"/>
                <w:szCs w:val="20"/>
              </w:rPr>
              <w:t>0.609</w:t>
            </w:r>
          </w:p>
        </w:tc>
        <w:tc>
          <w:tcPr>
            <w:tcW w:w="675" w:type="dxa"/>
            <w:tcBorders>
              <w:top w:val="nil"/>
              <w:left w:val="nil"/>
              <w:bottom w:val="nil"/>
              <w:right w:val="nil"/>
            </w:tcBorders>
            <w:tcMar>
              <w:top w:w="-411" w:type="dxa"/>
              <w:left w:w="-411" w:type="dxa"/>
              <w:bottom w:w="-411" w:type="dxa"/>
              <w:right w:w="-411" w:type="dxa"/>
            </w:tcMar>
            <w:vAlign w:val="center"/>
          </w:tcPr>
          <w:p w14:paraId="1F710FC1" w14:textId="77777777" w:rsidR="00142F34" w:rsidRDefault="00353792">
            <w:pPr>
              <w:jc w:val="center"/>
              <w:rPr>
                <w:sz w:val="20"/>
                <w:szCs w:val="20"/>
              </w:rPr>
            </w:pPr>
            <w:r>
              <w:rPr>
                <w:rFonts w:ascii="Calibri" w:eastAsia="Calibri" w:hAnsi="Calibri" w:cs="Calibri"/>
                <w:sz w:val="20"/>
                <w:szCs w:val="20"/>
              </w:rPr>
              <w:t>0.419</w:t>
            </w:r>
          </w:p>
        </w:tc>
        <w:tc>
          <w:tcPr>
            <w:tcW w:w="495" w:type="dxa"/>
            <w:tcBorders>
              <w:top w:val="nil"/>
              <w:left w:val="nil"/>
              <w:bottom w:val="nil"/>
              <w:right w:val="nil"/>
            </w:tcBorders>
            <w:tcMar>
              <w:top w:w="-411" w:type="dxa"/>
              <w:left w:w="-411" w:type="dxa"/>
              <w:bottom w:w="-411" w:type="dxa"/>
              <w:right w:w="-411" w:type="dxa"/>
            </w:tcMar>
            <w:vAlign w:val="center"/>
          </w:tcPr>
          <w:p w14:paraId="4F761F1A" w14:textId="77777777" w:rsidR="00142F34" w:rsidRDefault="00353792">
            <w:pPr>
              <w:jc w:val="center"/>
              <w:rPr>
                <w:sz w:val="20"/>
                <w:szCs w:val="20"/>
              </w:rPr>
            </w:pPr>
            <w:r>
              <w:rPr>
                <w:rFonts w:ascii="Calibri" w:eastAsia="Calibri" w:hAnsi="Calibri" w:cs="Calibri"/>
                <w:sz w:val="20"/>
                <w:szCs w:val="20"/>
              </w:rPr>
              <w:t>-0.701</w:t>
            </w:r>
          </w:p>
        </w:tc>
        <w:tc>
          <w:tcPr>
            <w:tcW w:w="795" w:type="dxa"/>
            <w:tcBorders>
              <w:top w:val="nil"/>
              <w:left w:val="nil"/>
              <w:bottom w:val="nil"/>
              <w:right w:val="nil"/>
            </w:tcBorders>
            <w:tcMar>
              <w:top w:w="-411" w:type="dxa"/>
              <w:left w:w="-411" w:type="dxa"/>
              <w:bottom w:w="-411" w:type="dxa"/>
              <w:right w:w="-411" w:type="dxa"/>
            </w:tcMar>
            <w:vAlign w:val="center"/>
          </w:tcPr>
          <w:p w14:paraId="019406EF" w14:textId="77777777" w:rsidR="00142F34" w:rsidRDefault="00353792">
            <w:pPr>
              <w:jc w:val="center"/>
              <w:rPr>
                <w:sz w:val="20"/>
                <w:szCs w:val="20"/>
              </w:rPr>
            </w:pPr>
            <w:r>
              <w:rPr>
                <w:rFonts w:ascii="Calibri" w:eastAsia="Calibri" w:hAnsi="Calibri" w:cs="Calibri"/>
                <w:sz w:val="20"/>
                <w:szCs w:val="20"/>
              </w:rPr>
              <w:t>1.686</w:t>
            </w:r>
          </w:p>
        </w:tc>
        <w:tc>
          <w:tcPr>
            <w:tcW w:w="660" w:type="dxa"/>
            <w:tcBorders>
              <w:top w:val="nil"/>
              <w:left w:val="nil"/>
              <w:bottom w:val="nil"/>
              <w:right w:val="nil"/>
            </w:tcBorders>
            <w:tcMar>
              <w:top w:w="-411" w:type="dxa"/>
              <w:left w:w="-411" w:type="dxa"/>
              <w:bottom w:w="-411" w:type="dxa"/>
              <w:right w:w="-411" w:type="dxa"/>
            </w:tcMar>
            <w:vAlign w:val="center"/>
          </w:tcPr>
          <w:p w14:paraId="26DAB42D"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2F3EE26A"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1A80C71A" w14:textId="77777777" w:rsidR="00142F34" w:rsidRDefault="00353792">
            <w:pPr>
              <w:jc w:val="center"/>
              <w:rPr>
                <w:sz w:val="20"/>
                <w:szCs w:val="20"/>
              </w:rPr>
            </w:pPr>
            <w:r>
              <w:rPr>
                <w:rFonts w:ascii="Calibri" w:eastAsia="Calibri" w:hAnsi="Calibri" w:cs="Calibri"/>
                <w:sz w:val="20"/>
                <w:szCs w:val="20"/>
              </w:rPr>
              <w:t>Deep reef (2008)</w:t>
            </w:r>
          </w:p>
        </w:tc>
      </w:tr>
      <w:tr w:rsidR="00142F34" w14:paraId="4D0344E9"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43AA6101" w14:textId="77777777" w:rsidR="00142F34" w:rsidRDefault="00353792">
            <w:pPr>
              <w:jc w:val="center"/>
              <w:rPr>
                <w:sz w:val="20"/>
                <w:szCs w:val="20"/>
              </w:rPr>
            </w:pPr>
            <w:r>
              <w:rPr>
                <w:rFonts w:ascii="Calibri" w:eastAsia="Calibri" w:hAnsi="Calibri" w:cs="Calibri"/>
                <w:sz w:val="20"/>
                <w:szCs w:val="20"/>
              </w:rPr>
              <w:t>28</w:t>
            </w:r>
          </w:p>
        </w:tc>
        <w:tc>
          <w:tcPr>
            <w:tcW w:w="600" w:type="dxa"/>
            <w:tcBorders>
              <w:top w:val="nil"/>
              <w:left w:val="nil"/>
              <w:bottom w:val="nil"/>
              <w:right w:val="nil"/>
            </w:tcBorders>
            <w:tcMar>
              <w:top w:w="-411" w:type="dxa"/>
              <w:left w:w="-411" w:type="dxa"/>
              <w:bottom w:w="-411" w:type="dxa"/>
              <w:right w:w="-411" w:type="dxa"/>
            </w:tcMar>
            <w:vAlign w:val="center"/>
          </w:tcPr>
          <w:p w14:paraId="7A58321C"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248758B4" w14:textId="77777777" w:rsidR="00142F34" w:rsidRDefault="00353792">
            <w:pPr>
              <w:jc w:val="center"/>
              <w:rPr>
                <w:sz w:val="20"/>
                <w:szCs w:val="20"/>
              </w:rPr>
            </w:pPr>
            <w:r>
              <w:rPr>
                <w:rFonts w:ascii="Calibri" w:eastAsia="Calibri" w:hAnsi="Calibri" w:cs="Calibri"/>
                <w:sz w:val="20"/>
                <w:szCs w:val="20"/>
              </w:rPr>
              <w:t>Point Sur SMCA</w:t>
            </w:r>
          </w:p>
        </w:tc>
        <w:tc>
          <w:tcPr>
            <w:tcW w:w="1185" w:type="dxa"/>
            <w:tcBorders>
              <w:top w:val="nil"/>
              <w:left w:val="nil"/>
              <w:bottom w:val="nil"/>
              <w:right w:val="nil"/>
            </w:tcBorders>
            <w:tcMar>
              <w:top w:w="-411" w:type="dxa"/>
              <w:left w:w="-411" w:type="dxa"/>
              <w:bottom w:w="-411" w:type="dxa"/>
              <w:right w:w="-411" w:type="dxa"/>
            </w:tcMar>
            <w:vAlign w:val="center"/>
          </w:tcPr>
          <w:p w14:paraId="7762C6E1"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2374AF9C" w14:textId="77777777" w:rsidR="00142F34" w:rsidRDefault="00353792">
            <w:pPr>
              <w:jc w:val="center"/>
              <w:rPr>
                <w:sz w:val="20"/>
                <w:szCs w:val="20"/>
              </w:rPr>
            </w:pPr>
            <w:r>
              <w:rPr>
                <w:rFonts w:ascii="Calibri" w:eastAsia="Calibri" w:hAnsi="Calibri" w:cs="Calibri"/>
                <w:sz w:val="20"/>
                <w:szCs w:val="20"/>
              </w:rPr>
              <w:t>-0.173</w:t>
            </w:r>
          </w:p>
        </w:tc>
        <w:tc>
          <w:tcPr>
            <w:tcW w:w="930" w:type="dxa"/>
            <w:tcBorders>
              <w:top w:val="nil"/>
              <w:left w:val="nil"/>
              <w:bottom w:val="nil"/>
              <w:right w:val="nil"/>
            </w:tcBorders>
            <w:tcMar>
              <w:top w:w="-411" w:type="dxa"/>
              <w:left w:w="-411" w:type="dxa"/>
              <w:bottom w:w="-411" w:type="dxa"/>
              <w:right w:w="-411" w:type="dxa"/>
            </w:tcMar>
            <w:vAlign w:val="center"/>
          </w:tcPr>
          <w:p w14:paraId="4E81AF8A" w14:textId="77777777" w:rsidR="00142F34" w:rsidRDefault="00353792">
            <w:pPr>
              <w:jc w:val="center"/>
              <w:rPr>
                <w:sz w:val="20"/>
                <w:szCs w:val="20"/>
              </w:rPr>
            </w:pPr>
            <w:r>
              <w:rPr>
                <w:rFonts w:ascii="Calibri" w:eastAsia="Calibri" w:hAnsi="Calibri" w:cs="Calibri"/>
                <w:sz w:val="20"/>
                <w:szCs w:val="20"/>
              </w:rPr>
              <w:t>0.055</w:t>
            </w:r>
          </w:p>
        </w:tc>
        <w:tc>
          <w:tcPr>
            <w:tcW w:w="675" w:type="dxa"/>
            <w:tcBorders>
              <w:top w:val="nil"/>
              <w:left w:val="nil"/>
              <w:bottom w:val="nil"/>
              <w:right w:val="nil"/>
            </w:tcBorders>
            <w:tcMar>
              <w:top w:w="-411" w:type="dxa"/>
              <w:left w:w="-411" w:type="dxa"/>
              <w:bottom w:w="-411" w:type="dxa"/>
              <w:right w:w="-411" w:type="dxa"/>
            </w:tcMar>
            <w:vAlign w:val="center"/>
          </w:tcPr>
          <w:p w14:paraId="60381FFE" w14:textId="77777777" w:rsidR="00142F34" w:rsidRDefault="00353792">
            <w:pPr>
              <w:jc w:val="center"/>
              <w:rPr>
                <w:sz w:val="20"/>
                <w:szCs w:val="20"/>
              </w:rPr>
            </w:pPr>
            <w:r>
              <w:rPr>
                <w:rFonts w:ascii="Calibri" w:eastAsia="Calibri" w:hAnsi="Calibri" w:cs="Calibri"/>
                <w:sz w:val="20"/>
                <w:szCs w:val="20"/>
              </w:rPr>
              <w:t>0.002</w:t>
            </w:r>
          </w:p>
        </w:tc>
        <w:tc>
          <w:tcPr>
            <w:tcW w:w="495" w:type="dxa"/>
            <w:tcBorders>
              <w:top w:val="nil"/>
              <w:left w:val="nil"/>
              <w:bottom w:val="nil"/>
              <w:right w:val="nil"/>
            </w:tcBorders>
            <w:tcMar>
              <w:top w:w="-411" w:type="dxa"/>
              <w:left w:w="-411" w:type="dxa"/>
              <w:bottom w:w="-411" w:type="dxa"/>
              <w:right w:w="-411" w:type="dxa"/>
            </w:tcMar>
            <w:vAlign w:val="center"/>
          </w:tcPr>
          <w:p w14:paraId="64302B76" w14:textId="77777777" w:rsidR="00142F34" w:rsidRDefault="00353792">
            <w:pPr>
              <w:jc w:val="center"/>
              <w:rPr>
                <w:sz w:val="20"/>
                <w:szCs w:val="20"/>
              </w:rPr>
            </w:pPr>
            <w:r>
              <w:rPr>
                <w:rFonts w:ascii="Calibri" w:eastAsia="Calibri" w:hAnsi="Calibri" w:cs="Calibri"/>
                <w:sz w:val="20"/>
                <w:szCs w:val="20"/>
              </w:rPr>
              <w:t>-0.281</w:t>
            </w:r>
          </w:p>
        </w:tc>
        <w:tc>
          <w:tcPr>
            <w:tcW w:w="795" w:type="dxa"/>
            <w:tcBorders>
              <w:top w:val="nil"/>
              <w:left w:val="nil"/>
              <w:bottom w:val="nil"/>
              <w:right w:val="nil"/>
            </w:tcBorders>
            <w:tcMar>
              <w:top w:w="-411" w:type="dxa"/>
              <w:left w:w="-411" w:type="dxa"/>
              <w:bottom w:w="-411" w:type="dxa"/>
              <w:right w:w="-411" w:type="dxa"/>
            </w:tcMar>
            <w:vAlign w:val="center"/>
          </w:tcPr>
          <w:p w14:paraId="2700460E" w14:textId="77777777" w:rsidR="00142F34" w:rsidRDefault="00353792">
            <w:pPr>
              <w:jc w:val="center"/>
              <w:rPr>
                <w:sz w:val="20"/>
                <w:szCs w:val="20"/>
              </w:rPr>
            </w:pPr>
            <w:r>
              <w:rPr>
                <w:rFonts w:ascii="Calibri" w:eastAsia="Calibri" w:hAnsi="Calibri" w:cs="Calibri"/>
                <w:sz w:val="20"/>
                <w:szCs w:val="20"/>
              </w:rPr>
              <w:t>-0.066</w:t>
            </w:r>
          </w:p>
        </w:tc>
        <w:tc>
          <w:tcPr>
            <w:tcW w:w="660" w:type="dxa"/>
            <w:tcBorders>
              <w:top w:val="nil"/>
              <w:left w:val="nil"/>
              <w:bottom w:val="nil"/>
              <w:right w:val="nil"/>
            </w:tcBorders>
            <w:tcMar>
              <w:top w:w="-411" w:type="dxa"/>
              <w:left w:w="-411" w:type="dxa"/>
              <w:bottom w:w="-411" w:type="dxa"/>
              <w:right w:w="-411" w:type="dxa"/>
            </w:tcMar>
            <w:vAlign w:val="center"/>
          </w:tcPr>
          <w:p w14:paraId="508C480C"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30B4E0B5"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61D4C42" w14:textId="77777777" w:rsidR="00142F34" w:rsidRDefault="00353792">
            <w:pPr>
              <w:jc w:val="center"/>
              <w:rPr>
                <w:sz w:val="20"/>
                <w:szCs w:val="20"/>
              </w:rPr>
            </w:pPr>
            <w:r>
              <w:rPr>
                <w:rFonts w:ascii="Calibri" w:eastAsia="Calibri" w:hAnsi="Calibri" w:cs="Calibri"/>
                <w:sz w:val="20"/>
                <w:szCs w:val="20"/>
              </w:rPr>
              <w:t>Deep reef (2008)</w:t>
            </w:r>
          </w:p>
        </w:tc>
      </w:tr>
      <w:tr w:rsidR="00142F34" w14:paraId="44A1BA5D"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1777CAF" w14:textId="77777777" w:rsidR="00142F34" w:rsidRDefault="00353792">
            <w:pPr>
              <w:jc w:val="center"/>
              <w:rPr>
                <w:sz w:val="20"/>
                <w:szCs w:val="20"/>
              </w:rPr>
            </w:pPr>
            <w:r>
              <w:rPr>
                <w:rFonts w:ascii="Calibri" w:eastAsia="Calibri" w:hAnsi="Calibri" w:cs="Calibri"/>
                <w:sz w:val="20"/>
                <w:szCs w:val="20"/>
              </w:rPr>
              <w:t>29</w:t>
            </w:r>
          </w:p>
        </w:tc>
        <w:tc>
          <w:tcPr>
            <w:tcW w:w="600" w:type="dxa"/>
            <w:tcBorders>
              <w:top w:val="nil"/>
              <w:left w:val="nil"/>
              <w:bottom w:val="nil"/>
              <w:right w:val="nil"/>
            </w:tcBorders>
            <w:tcMar>
              <w:top w:w="-411" w:type="dxa"/>
              <w:left w:w="-411" w:type="dxa"/>
              <w:bottom w:w="-411" w:type="dxa"/>
              <w:right w:w="-411" w:type="dxa"/>
            </w:tcMar>
            <w:vAlign w:val="center"/>
          </w:tcPr>
          <w:p w14:paraId="2FF6F77A"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3080DC1D" w14:textId="77777777" w:rsidR="00142F34" w:rsidRDefault="00353792">
            <w:pPr>
              <w:jc w:val="center"/>
              <w:rPr>
                <w:sz w:val="20"/>
                <w:szCs w:val="20"/>
              </w:rPr>
            </w:pPr>
            <w:r>
              <w:rPr>
                <w:rFonts w:ascii="Calibri" w:eastAsia="Calibri" w:hAnsi="Calibri" w:cs="Calibri"/>
                <w:sz w:val="20"/>
                <w:szCs w:val="20"/>
              </w:rPr>
              <w:t>Point Buchon SMR</w:t>
            </w:r>
          </w:p>
        </w:tc>
        <w:tc>
          <w:tcPr>
            <w:tcW w:w="1185" w:type="dxa"/>
            <w:tcBorders>
              <w:top w:val="nil"/>
              <w:left w:val="nil"/>
              <w:bottom w:val="nil"/>
              <w:right w:val="nil"/>
            </w:tcBorders>
            <w:tcMar>
              <w:top w:w="-411" w:type="dxa"/>
              <w:left w:w="-411" w:type="dxa"/>
              <w:bottom w:w="-411" w:type="dxa"/>
              <w:right w:w="-411" w:type="dxa"/>
            </w:tcMar>
            <w:vAlign w:val="center"/>
          </w:tcPr>
          <w:p w14:paraId="5A890160"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5506AC98" w14:textId="77777777" w:rsidR="00142F34" w:rsidRDefault="00353792">
            <w:pPr>
              <w:jc w:val="center"/>
              <w:rPr>
                <w:sz w:val="20"/>
                <w:szCs w:val="20"/>
              </w:rPr>
            </w:pPr>
            <w:r>
              <w:rPr>
                <w:rFonts w:ascii="Calibri" w:eastAsia="Calibri" w:hAnsi="Calibri" w:cs="Calibri"/>
                <w:sz w:val="20"/>
                <w:szCs w:val="20"/>
              </w:rPr>
              <w:t>0.791</w:t>
            </w:r>
          </w:p>
        </w:tc>
        <w:tc>
          <w:tcPr>
            <w:tcW w:w="930" w:type="dxa"/>
            <w:tcBorders>
              <w:top w:val="nil"/>
              <w:left w:val="nil"/>
              <w:bottom w:val="nil"/>
              <w:right w:val="nil"/>
            </w:tcBorders>
            <w:tcMar>
              <w:top w:w="-411" w:type="dxa"/>
              <w:left w:w="-411" w:type="dxa"/>
              <w:bottom w:w="-411" w:type="dxa"/>
              <w:right w:w="-411" w:type="dxa"/>
            </w:tcMar>
            <w:vAlign w:val="center"/>
          </w:tcPr>
          <w:p w14:paraId="7C18328F" w14:textId="77777777" w:rsidR="00142F34" w:rsidRDefault="00353792">
            <w:pPr>
              <w:jc w:val="center"/>
              <w:rPr>
                <w:sz w:val="20"/>
                <w:szCs w:val="20"/>
              </w:rPr>
            </w:pPr>
            <w:r>
              <w:rPr>
                <w:rFonts w:ascii="Calibri" w:eastAsia="Calibri" w:hAnsi="Calibri" w:cs="Calibri"/>
                <w:sz w:val="20"/>
                <w:szCs w:val="20"/>
              </w:rPr>
              <w:t>0.454</w:t>
            </w:r>
          </w:p>
        </w:tc>
        <w:tc>
          <w:tcPr>
            <w:tcW w:w="675" w:type="dxa"/>
            <w:tcBorders>
              <w:top w:val="nil"/>
              <w:left w:val="nil"/>
              <w:bottom w:val="nil"/>
              <w:right w:val="nil"/>
            </w:tcBorders>
            <w:tcMar>
              <w:top w:w="-411" w:type="dxa"/>
              <w:left w:w="-411" w:type="dxa"/>
              <w:bottom w:w="-411" w:type="dxa"/>
              <w:right w:w="-411" w:type="dxa"/>
            </w:tcMar>
            <w:vAlign w:val="center"/>
          </w:tcPr>
          <w:p w14:paraId="47589501" w14:textId="77777777" w:rsidR="00142F34" w:rsidRDefault="00353792">
            <w:pPr>
              <w:jc w:val="center"/>
              <w:rPr>
                <w:sz w:val="20"/>
                <w:szCs w:val="20"/>
              </w:rPr>
            </w:pPr>
            <w:r>
              <w:rPr>
                <w:rFonts w:ascii="Calibri" w:eastAsia="Calibri" w:hAnsi="Calibri" w:cs="Calibri"/>
                <w:sz w:val="20"/>
                <w:szCs w:val="20"/>
              </w:rPr>
              <w:t>0.081</w:t>
            </w:r>
          </w:p>
        </w:tc>
        <w:tc>
          <w:tcPr>
            <w:tcW w:w="495" w:type="dxa"/>
            <w:tcBorders>
              <w:top w:val="nil"/>
              <w:left w:val="nil"/>
              <w:bottom w:val="nil"/>
              <w:right w:val="nil"/>
            </w:tcBorders>
            <w:tcMar>
              <w:top w:w="-411" w:type="dxa"/>
              <w:left w:w="-411" w:type="dxa"/>
              <w:bottom w:w="-411" w:type="dxa"/>
              <w:right w:w="-411" w:type="dxa"/>
            </w:tcMar>
            <w:vAlign w:val="center"/>
          </w:tcPr>
          <w:p w14:paraId="2C592759" w14:textId="77777777" w:rsidR="00142F34" w:rsidRDefault="00353792">
            <w:pPr>
              <w:jc w:val="center"/>
              <w:rPr>
                <w:sz w:val="20"/>
                <w:szCs w:val="20"/>
              </w:rPr>
            </w:pPr>
            <w:r>
              <w:rPr>
                <w:rFonts w:ascii="Calibri" w:eastAsia="Calibri" w:hAnsi="Calibri" w:cs="Calibri"/>
                <w:sz w:val="20"/>
                <w:szCs w:val="20"/>
              </w:rPr>
              <w:t>-0.099</w:t>
            </w:r>
          </w:p>
        </w:tc>
        <w:tc>
          <w:tcPr>
            <w:tcW w:w="795" w:type="dxa"/>
            <w:tcBorders>
              <w:top w:val="nil"/>
              <w:left w:val="nil"/>
              <w:bottom w:val="nil"/>
              <w:right w:val="nil"/>
            </w:tcBorders>
            <w:tcMar>
              <w:top w:w="-411" w:type="dxa"/>
              <w:left w:w="-411" w:type="dxa"/>
              <w:bottom w:w="-411" w:type="dxa"/>
              <w:right w:w="-411" w:type="dxa"/>
            </w:tcMar>
            <w:vAlign w:val="center"/>
          </w:tcPr>
          <w:p w14:paraId="73474EF4" w14:textId="77777777" w:rsidR="00142F34" w:rsidRDefault="00353792">
            <w:pPr>
              <w:jc w:val="center"/>
              <w:rPr>
                <w:sz w:val="20"/>
                <w:szCs w:val="20"/>
              </w:rPr>
            </w:pPr>
            <w:r>
              <w:rPr>
                <w:rFonts w:ascii="Calibri" w:eastAsia="Calibri" w:hAnsi="Calibri" w:cs="Calibri"/>
                <w:sz w:val="20"/>
                <w:szCs w:val="20"/>
              </w:rPr>
              <w:t>1.68</w:t>
            </w:r>
          </w:p>
        </w:tc>
        <w:tc>
          <w:tcPr>
            <w:tcW w:w="660" w:type="dxa"/>
            <w:tcBorders>
              <w:top w:val="nil"/>
              <w:left w:val="nil"/>
              <w:bottom w:val="nil"/>
              <w:right w:val="nil"/>
            </w:tcBorders>
            <w:tcMar>
              <w:top w:w="-411" w:type="dxa"/>
              <w:left w:w="-411" w:type="dxa"/>
              <w:bottom w:w="-411" w:type="dxa"/>
              <w:right w:w="-411" w:type="dxa"/>
            </w:tcMar>
            <w:vAlign w:val="center"/>
          </w:tcPr>
          <w:p w14:paraId="11ACEDBD" w14:textId="77777777" w:rsidR="00142F34" w:rsidRDefault="00353792">
            <w:pPr>
              <w:jc w:val="center"/>
              <w:rPr>
                <w:sz w:val="20"/>
                <w:szCs w:val="20"/>
              </w:rPr>
            </w:pPr>
            <w:r>
              <w:rPr>
                <w:rFonts w:ascii="Calibri" w:eastAsia="Calibri" w:hAnsi="Calibri" w:cs="Calibri"/>
                <w:sz w:val="20"/>
                <w:szCs w:val="20"/>
              </w:rPr>
              <w:t>0.535</w:t>
            </w:r>
          </w:p>
        </w:tc>
        <w:tc>
          <w:tcPr>
            <w:tcW w:w="1215" w:type="dxa"/>
            <w:tcBorders>
              <w:top w:val="nil"/>
              <w:left w:val="nil"/>
              <w:bottom w:val="nil"/>
              <w:right w:val="nil"/>
            </w:tcBorders>
            <w:tcMar>
              <w:top w:w="-411" w:type="dxa"/>
              <w:left w:w="-411" w:type="dxa"/>
              <w:bottom w:w="-411" w:type="dxa"/>
              <w:right w:w="-411" w:type="dxa"/>
            </w:tcMar>
            <w:vAlign w:val="center"/>
          </w:tcPr>
          <w:p w14:paraId="32293252" w14:textId="77777777" w:rsidR="00142F34" w:rsidRDefault="00353792">
            <w:pPr>
              <w:jc w:val="center"/>
              <w:rPr>
                <w:sz w:val="20"/>
                <w:szCs w:val="20"/>
              </w:rPr>
            </w:pPr>
            <w:r>
              <w:rPr>
                <w:rFonts w:ascii="Calibri" w:eastAsia="Calibri" w:hAnsi="Calibri" w:cs="Calibri"/>
                <w:sz w:val="20"/>
                <w:szCs w:val="20"/>
              </w:rPr>
              <w:t>14.303</w:t>
            </w:r>
          </w:p>
        </w:tc>
        <w:tc>
          <w:tcPr>
            <w:tcW w:w="3540" w:type="dxa"/>
            <w:tcBorders>
              <w:top w:val="nil"/>
              <w:left w:val="nil"/>
              <w:bottom w:val="nil"/>
              <w:right w:val="nil"/>
            </w:tcBorders>
            <w:tcMar>
              <w:top w:w="-411" w:type="dxa"/>
              <w:left w:w="-411" w:type="dxa"/>
              <w:bottom w:w="-411" w:type="dxa"/>
              <w:right w:w="-411" w:type="dxa"/>
            </w:tcMar>
            <w:vAlign w:val="center"/>
          </w:tcPr>
          <w:p w14:paraId="717C3247" w14:textId="77777777" w:rsidR="00142F34" w:rsidRDefault="00353792">
            <w:pPr>
              <w:jc w:val="center"/>
              <w:rPr>
                <w:sz w:val="20"/>
                <w:szCs w:val="20"/>
              </w:rPr>
            </w:pPr>
            <w:r>
              <w:rPr>
                <w:rFonts w:ascii="Calibri" w:eastAsia="Calibri" w:hAnsi="Calibri" w:cs="Calibri"/>
                <w:sz w:val="20"/>
                <w:szCs w:val="20"/>
              </w:rPr>
              <w:t>Kelp forest (2020), Shallow reef (2020), Deep reef (2019)</w:t>
            </w:r>
          </w:p>
        </w:tc>
      </w:tr>
      <w:tr w:rsidR="00142F34" w14:paraId="3D0F05A5"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0B776345" w14:textId="77777777" w:rsidR="00142F34" w:rsidRDefault="00353792">
            <w:pPr>
              <w:jc w:val="center"/>
              <w:rPr>
                <w:sz w:val="20"/>
                <w:szCs w:val="20"/>
              </w:rPr>
            </w:pPr>
            <w:r>
              <w:rPr>
                <w:rFonts w:ascii="Calibri" w:eastAsia="Calibri" w:hAnsi="Calibri" w:cs="Calibri"/>
                <w:sz w:val="20"/>
                <w:szCs w:val="20"/>
              </w:rPr>
              <w:t>29</w:t>
            </w:r>
          </w:p>
        </w:tc>
        <w:tc>
          <w:tcPr>
            <w:tcW w:w="600" w:type="dxa"/>
            <w:tcBorders>
              <w:top w:val="nil"/>
              <w:left w:val="nil"/>
              <w:bottom w:val="nil"/>
              <w:right w:val="nil"/>
            </w:tcBorders>
            <w:tcMar>
              <w:top w:w="-411" w:type="dxa"/>
              <w:left w:w="-411" w:type="dxa"/>
              <w:bottom w:w="-411" w:type="dxa"/>
              <w:right w:w="-411" w:type="dxa"/>
            </w:tcMar>
            <w:vAlign w:val="center"/>
          </w:tcPr>
          <w:p w14:paraId="7E280D9A"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619ECE58" w14:textId="77777777" w:rsidR="00142F34" w:rsidRDefault="00353792">
            <w:pPr>
              <w:jc w:val="center"/>
              <w:rPr>
                <w:sz w:val="20"/>
                <w:szCs w:val="20"/>
              </w:rPr>
            </w:pPr>
            <w:r>
              <w:rPr>
                <w:rFonts w:ascii="Calibri" w:eastAsia="Calibri" w:hAnsi="Calibri" w:cs="Calibri"/>
                <w:sz w:val="20"/>
                <w:szCs w:val="20"/>
              </w:rPr>
              <w:t>Point Buchon SMR</w:t>
            </w:r>
          </w:p>
        </w:tc>
        <w:tc>
          <w:tcPr>
            <w:tcW w:w="1185" w:type="dxa"/>
            <w:tcBorders>
              <w:top w:val="nil"/>
              <w:left w:val="nil"/>
              <w:bottom w:val="nil"/>
              <w:right w:val="nil"/>
            </w:tcBorders>
            <w:tcMar>
              <w:top w:w="-411" w:type="dxa"/>
              <w:left w:w="-411" w:type="dxa"/>
              <w:bottom w:w="-411" w:type="dxa"/>
              <w:right w:w="-411" w:type="dxa"/>
            </w:tcMar>
            <w:vAlign w:val="center"/>
          </w:tcPr>
          <w:p w14:paraId="245EFA7C"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6ABC2BD4" w14:textId="77777777" w:rsidR="00142F34" w:rsidRDefault="00353792">
            <w:pPr>
              <w:jc w:val="center"/>
              <w:rPr>
                <w:sz w:val="20"/>
                <w:szCs w:val="20"/>
              </w:rPr>
            </w:pPr>
            <w:r>
              <w:rPr>
                <w:rFonts w:ascii="Calibri" w:eastAsia="Calibri" w:hAnsi="Calibri" w:cs="Calibri"/>
                <w:sz w:val="20"/>
                <w:szCs w:val="20"/>
              </w:rPr>
              <w:t>0.304</w:t>
            </w:r>
          </w:p>
        </w:tc>
        <w:tc>
          <w:tcPr>
            <w:tcW w:w="930" w:type="dxa"/>
            <w:tcBorders>
              <w:top w:val="nil"/>
              <w:left w:val="nil"/>
              <w:bottom w:val="nil"/>
              <w:right w:val="nil"/>
            </w:tcBorders>
            <w:tcMar>
              <w:top w:w="-411" w:type="dxa"/>
              <w:left w:w="-411" w:type="dxa"/>
              <w:bottom w:w="-411" w:type="dxa"/>
              <w:right w:w="-411" w:type="dxa"/>
            </w:tcMar>
            <w:vAlign w:val="center"/>
          </w:tcPr>
          <w:p w14:paraId="4FEA5A7A" w14:textId="77777777" w:rsidR="00142F34" w:rsidRDefault="00353792">
            <w:pPr>
              <w:jc w:val="center"/>
              <w:rPr>
                <w:sz w:val="20"/>
                <w:szCs w:val="20"/>
              </w:rPr>
            </w:pPr>
            <w:r>
              <w:rPr>
                <w:rFonts w:ascii="Calibri" w:eastAsia="Calibri" w:hAnsi="Calibri" w:cs="Calibri"/>
                <w:sz w:val="20"/>
                <w:szCs w:val="20"/>
              </w:rPr>
              <w:t>0.408</w:t>
            </w:r>
          </w:p>
        </w:tc>
        <w:tc>
          <w:tcPr>
            <w:tcW w:w="675" w:type="dxa"/>
            <w:tcBorders>
              <w:top w:val="nil"/>
              <w:left w:val="nil"/>
              <w:bottom w:val="nil"/>
              <w:right w:val="nil"/>
            </w:tcBorders>
            <w:tcMar>
              <w:top w:w="-411" w:type="dxa"/>
              <w:left w:w="-411" w:type="dxa"/>
              <w:bottom w:w="-411" w:type="dxa"/>
              <w:right w:w="-411" w:type="dxa"/>
            </w:tcMar>
            <w:vAlign w:val="center"/>
          </w:tcPr>
          <w:p w14:paraId="6C9DDAD3" w14:textId="77777777" w:rsidR="00142F34" w:rsidRDefault="00353792">
            <w:pPr>
              <w:jc w:val="center"/>
              <w:rPr>
                <w:sz w:val="20"/>
                <w:szCs w:val="20"/>
              </w:rPr>
            </w:pPr>
            <w:r>
              <w:rPr>
                <w:rFonts w:ascii="Calibri" w:eastAsia="Calibri" w:hAnsi="Calibri" w:cs="Calibri"/>
                <w:sz w:val="20"/>
                <w:szCs w:val="20"/>
              </w:rPr>
              <w:t>0.456</w:t>
            </w:r>
          </w:p>
        </w:tc>
        <w:tc>
          <w:tcPr>
            <w:tcW w:w="495" w:type="dxa"/>
            <w:tcBorders>
              <w:top w:val="nil"/>
              <w:left w:val="nil"/>
              <w:bottom w:val="nil"/>
              <w:right w:val="nil"/>
            </w:tcBorders>
            <w:tcMar>
              <w:top w:w="-411" w:type="dxa"/>
              <w:left w:w="-411" w:type="dxa"/>
              <w:bottom w:w="-411" w:type="dxa"/>
              <w:right w:w="-411" w:type="dxa"/>
            </w:tcMar>
            <w:vAlign w:val="center"/>
          </w:tcPr>
          <w:p w14:paraId="7EE0CF0E" w14:textId="77777777" w:rsidR="00142F34" w:rsidRDefault="00353792">
            <w:pPr>
              <w:jc w:val="center"/>
              <w:rPr>
                <w:sz w:val="20"/>
                <w:szCs w:val="20"/>
              </w:rPr>
            </w:pPr>
            <w:r>
              <w:rPr>
                <w:rFonts w:ascii="Calibri" w:eastAsia="Calibri" w:hAnsi="Calibri" w:cs="Calibri"/>
                <w:sz w:val="20"/>
                <w:szCs w:val="20"/>
              </w:rPr>
              <w:t>-0.496</w:t>
            </w:r>
          </w:p>
        </w:tc>
        <w:tc>
          <w:tcPr>
            <w:tcW w:w="795" w:type="dxa"/>
            <w:tcBorders>
              <w:top w:val="nil"/>
              <w:left w:val="nil"/>
              <w:bottom w:val="nil"/>
              <w:right w:val="nil"/>
            </w:tcBorders>
            <w:tcMar>
              <w:top w:w="-411" w:type="dxa"/>
              <w:left w:w="-411" w:type="dxa"/>
              <w:bottom w:w="-411" w:type="dxa"/>
              <w:right w:w="-411" w:type="dxa"/>
            </w:tcMar>
            <w:vAlign w:val="center"/>
          </w:tcPr>
          <w:p w14:paraId="1174366A" w14:textId="77777777" w:rsidR="00142F34" w:rsidRDefault="00353792">
            <w:pPr>
              <w:jc w:val="center"/>
              <w:rPr>
                <w:sz w:val="20"/>
                <w:szCs w:val="20"/>
              </w:rPr>
            </w:pPr>
            <w:r>
              <w:rPr>
                <w:rFonts w:ascii="Calibri" w:eastAsia="Calibri" w:hAnsi="Calibri" w:cs="Calibri"/>
                <w:sz w:val="20"/>
                <w:szCs w:val="20"/>
              </w:rPr>
              <w:t>1.103</w:t>
            </w:r>
          </w:p>
        </w:tc>
        <w:tc>
          <w:tcPr>
            <w:tcW w:w="660" w:type="dxa"/>
            <w:tcBorders>
              <w:top w:val="nil"/>
              <w:left w:val="nil"/>
              <w:bottom w:val="nil"/>
              <w:right w:val="nil"/>
            </w:tcBorders>
            <w:tcMar>
              <w:top w:w="-411" w:type="dxa"/>
              <w:left w:w="-411" w:type="dxa"/>
              <w:bottom w:w="-411" w:type="dxa"/>
              <w:right w:w="-411" w:type="dxa"/>
            </w:tcMar>
            <w:vAlign w:val="center"/>
          </w:tcPr>
          <w:p w14:paraId="32582A65" w14:textId="77777777" w:rsidR="00142F34" w:rsidRDefault="00353792">
            <w:pPr>
              <w:jc w:val="center"/>
              <w:rPr>
                <w:sz w:val="20"/>
                <w:szCs w:val="20"/>
              </w:rPr>
            </w:pPr>
            <w:r>
              <w:rPr>
                <w:rFonts w:ascii="Calibri" w:eastAsia="Calibri" w:hAnsi="Calibri" w:cs="Calibri"/>
                <w:sz w:val="20"/>
                <w:szCs w:val="20"/>
              </w:rPr>
              <w:t>0.217</w:t>
            </w:r>
          </w:p>
        </w:tc>
        <w:tc>
          <w:tcPr>
            <w:tcW w:w="1215" w:type="dxa"/>
            <w:tcBorders>
              <w:top w:val="nil"/>
              <w:left w:val="nil"/>
              <w:bottom w:val="nil"/>
              <w:right w:val="nil"/>
            </w:tcBorders>
            <w:tcMar>
              <w:top w:w="-411" w:type="dxa"/>
              <w:left w:w="-411" w:type="dxa"/>
              <w:bottom w:w="-411" w:type="dxa"/>
              <w:right w:w="-411" w:type="dxa"/>
            </w:tcMar>
            <w:vAlign w:val="center"/>
          </w:tcPr>
          <w:p w14:paraId="7B5F2CC5" w14:textId="77777777" w:rsidR="00142F34" w:rsidRDefault="00353792">
            <w:pPr>
              <w:jc w:val="center"/>
              <w:rPr>
                <w:sz w:val="20"/>
                <w:szCs w:val="20"/>
              </w:rPr>
            </w:pPr>
            <w:r>
              <w:rPr>
                <w:rFonts w:ascii="Calibri" w:eastAsia="Calibri" w:hAnsi="Calibri" w:cs="Calibri"/>
                <w:sz w:val="20"/>
                <w:szCs w:val="20"/>
              </w:rPr>
              <w:t>1.993</w:t>
            </w:r>
          </w:p>
        </w:tc>
        <w:tc>
          <w:tcPr>
            <w:tcW w:w="3540" w:type="dxa"/>
            <w:tcBorders>
              <w:top w:val="nil"/>
              <w:left w:val="nil"/>
              <w:bottom w:val="nil"/>
              <w:right w:val="nil"/>
            </w:tcBorders>
            <w:tcMar>
              <w:top w:w="-411" w:type="dxa"/>
              <w:left w:w="-411" w:type="dxa"/>
              <w:bottom w:w="-411" w:type="dxa"/>
              <w:right w:w="-411" w:type="dxa"/>
            </w:tcMar>
            <w:vAlign w:val="center"/>
          </w:tcPr>
          <w:p w14:paraId="0D4577BB" w14:textId="77777777" w:rsidR="00142F34" w:rsidRDefault="00353792">
            <w:pPr>
              <w:jc w:val="center"/>
              <w:rPr>
                <w:sz w:val="20"/>
                <w:szCs w:val="20"/>
              </w:rPr>
            </w:pPr>
            <w:r>
              <w:rPr>
                <w:rFonts w:ascii="Calibri" w:eastAsia="Calibri" w:hAnsi="Calibri" w:cs="Calibri"/>
                <w:sz w:val="20"/>
                <w:szCs w:val="20"/>
              </w:rPr>
              <w:t>Kelp forest (2020), Deep reef (2019)</w:t>
            </w:r>
          </w:p>
        </w:tc>
      </w:tr>
      <w:tr w:rsidR="00142F34" w14:paraId="143BC94D"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04585413" w14:textId="77777777" w:rsidR="00142F34" w:rsidRDefault="00353792">
            <w:pPr>
              <w:jc w:val="center"/>
              <w:rPr>
                <w:sz w:val="20"/>
                <w:szCs w:val="20"/>
              </w:rPr>
            </w:pPr>
            <w:r>
              <w:rPr>
                <w:rFonts w:ascii="Calibri" w:eastAsia="Calibri" w:hAnsi="Calibri" w:cs="Calibri"/>
                <w:sz w:val="20"/>
                <w:szCs w:val="20"/>
              </w:rPr>
              <w:t>30</w:t>
            </w:r>
          </w:p>
        </w:tc>
        <w:tc>
          <w:tcPr>
            <w:tcW w:w="600" w:type="dxa"/>
            <w:tcBorders>
              <w:top w:val="nil"/>
              <w:left w:val="nil"/>
              <w:bottom w:val="nil"/>
              <w:right w:val="nil"/>
            </w:tcBorders>
            <w:tcMar>
              <w:top w:w="-411" w:type="dxa"/>
              <w:left w:w="-411" w:type="dxa"/>
              <w:bottom w:w="-411" w:type="dxa"/>
              <w:right w:w="-411" w:type="dxa"/>
            </w:tcMar>
            <w:vAlign w:val="center"/>
          </w:tcPr>
          <w:p w14:paraId="4B9E1B2B"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0B85184A" w14:textId="77777777" w:rsidR="00142F34" w:rsidRDefault="00353792">
            <w:pPr>
              <w:jc w:val="center"/>
              <w:rPr>
                <w:sz w:val="20"/>
                <w:szCs w:val="20"/>
              </w:rPr>
            </w:pPr>
            <w:r>
              <w:rPr>
                <w:rFonts w:ascii="Calibri" w:eastAsia="Calibri" w:hAnsi="Calibri" w:cs="Calibri"/>
                <w:sz w:val="20"/>
                <w:szCs w:val="20"/>
              </w:rPr>
              <w:t>Point Sur SMR</w:t>
            </w:r>
          </w:p>
        </w:tc>
        <w:tc>
          <w:tcPr>
            <w:tcW w:w="1185" w:type="dxa"/>
            <w:tcBorders>
              <w:top w:val="nil"/>
              <w:left w:val="nil"/>
              <w:bottom w:val="nil"/>
              <w:right w:val="nil"/>
            </w:tcBorders>
            <w:tcMar>
              <w:top w:w="-411" w:type="dxa"/>
              <w:left w:w="-411" w:type="dxa"/>
              <w:bottom w:w="-411" w:type="dxa"/>
              <w:right w:w="-411" w:type="dxa"/>
            </w:tcMar>
            <w:vAlign w:val="center"/>
          </w:tcPr>
          <w:p w14:paraId="0C01964B"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33EF72B2" w14:textId="77777777" w:rsidR="00142F34" w:rsidRDefault="00353792">
            <w:pPr>
              <w:jc w:val="center"/>
              <w:rPr>
                <w:sz w:val="20"/>
                <w:szCs w:val="20"/>
              </w:rPr>
            </w:pPr>
            <w:r>
              <w:rPr>
                <w:rFonts w:ascii="Calibri" w:eastAsia="Calibri" w:hAnsi="Calibri" w:cs="Calibri"/>
                <w:sz w:val="20"/>
                <w:szCs w:val="20"/>
              </w:rPr>
              <w:t>0.863</w:t>
            </w:r>
          </w:p>
        </w:tc>
        <w:tc>
          <w:tcPr>
            <w:tcW w:w="930" w:type="dxa"/>
            <w:tcBorders>
              <w:top w:val="nil"/>
              <w:left w:val="nil"/>
              <w:bottom w:val="nil"/>
              <w:right w:val="nil"/>
            </w:tcBorders>
            <w:tcMar>
              <w:top w:w="-411" w:type="dxa"/>
              <w:left w:w="-411" w:type="dxa"/>
              <w:bottom w:w="-411" w:type="dxa"/>
              <w:right w:w="-411" w:type="dxa"/>
            </w:tcMar>
            <w:vAlign w:val="center"/>
          </w:tcPr>
          <w:p w14:paraId="040FDA07" w14:textId="77777777" w:rsidR="00142F34" w:rsidRDefault="00353792">
            <w:pPr>
              <w:jc w:val="center"/>
              <w:rPr>
                <w:sz w:val="20"/>
                <w:szCs w:val="20"/>
              </w:rPr>
            </w:pPr>
            <w:r>
              <w:rPr>
                <w:rFonts w:ascii="Calibri" w:eastAsia="Calibri" w:hAnsi="Calibri" w:cs="Calibri"/>
                <w:sz w:val="20"/>
                <w:szCs w:val="20"/>
              </w:rPr>
              <w:t>0.346</w:t>
            </w:r>
          </w:p>
        </w:tc>
        <w:tc>
          <w:tcPr>
            <w:tcW w:w="675" w:type="dxa"/>
            <w:tcBorders>
              <w:top w:val="nil"/>
              <w:left w:val="nil"/>
              <w:bottom w:val="nil"/>
              <w:right w:val="nil"/>
            </w:tcBorders>
            <w:tcMar>
              <w:top w:w="-411" w:type="dxa"/>
              <w:left w:w="-411" w:type="dxa"/>
              <w:bottom w:w="-411" w:type="dxa"/>
              <w:right w:w="-411" w:type="dxa"/>
            </w:tcMar>
            <w:vAlign w:val="center"/>
          </w:tcPr>
          <w:p w14:paraId="6F2BFD55" w14:textId="77777777" w:rsidR="00142F34" w:rsidRDefault="00353792">
            <w:pPr>
              <w:jc w:val="center"/>
              <w:rPr>
                <w:sz w:val="20"/>
                <w:szCs w:val="20"/>
              </w:rPr>
            </w:pPr>
            <w:r>
              <w:rPr>
                <w:rFonts w:ascii="Calibri" w:eastAsia="Calibri" w:hAnsi="Calibri" w:cs="Calibri"/>
                <w:sz w:val="20"/>
                <w:szCs w:val="20"/>
              </w:rPr>
              <w:t>0.013</w:t>
            </w:r>
          </w:p>
        </w:tc>
        <w:tc>
          <w:tcPr>
            <w:tcW w:w="495" w:type="dxa"/>
            <w:tcBorders>
              <w:top w:val="nil"/>
              <w:left w:val="nil"/>
              <w:bottom w:val="nil"/>
              <w:right w:val="nil"/>
            </w:tcBorders>
            <w:tcMar>
              <w:top w:w="-411" w:type="dxa"/>
              <w:left w:w="-411" w:type="dxa"/>
              <w:bottom w:w="-411" w:type="dxa"/>
              <w:right w:w="-411" w:type="dxa"/>
            </w:tcMar>
            <w:vAlign w:val="center"/>
          </w:tcPr>
          <w:p w14:paraId="05A287F7" w14:textId="77777777" w:rsidR="00142F34" w:rsidRDefault="00353792">
            <w:pPr>
              <w:jc w:val="center"/>
              <w:rPr>
                <w:sz w:val="20"/>
                <w:szCs w:val="20"/>
              </w:rPr>
            </w:pPr>
            <w:r>
              <w:rPr>
                <w:rFonts w:ascii="Calibri" w:eastAsia="Calibri" w:hAnsi="Calibri" w:cs="Calibri"/>
                <w:sz w:val="20"/>
                <w:szCs w:val="20"/>
              </w:rPr>
              <w:t>0.184</w:t>
            </w:r>
          </w:p>
        </w:tc>
        <w:tc>
          <w:tcPr>
            <w:tcW w:w="795" w:type="dxa"/>
            <w:tcBorders>
              <w:top w:val="nil"/>
              <w:left w:val="nil"/>
              <w:bottom w:val="nil"/>
              <w:right w:val="nil"/>
            </w:tcBorders>
            <w:tcMar>
              <w:top w:w="-411" w:type="dxa"/>
              <w:left w:w="-411" w:type="dxa"/>
              <w:bottom w:w="-411" w:type="dxa"/>
              <w:right w:w="-411" w:type="dxa"/>
            </w:tcMar>
            <w:vAlign w:val="center"/>
          </w:tcPr>
          <w:p w14:paraId="4746B95D" w14:textId="77777777" w:rsidR="00142F34" w:rsidRDefault="00353792">
            <w:pPr>
              <w:jc w:val="center"/>
              <w:rPr>
                <w:sz w:val="20"/>
                <w:szCs w:val="20"/>
              </w:rPr>
            </w:pPr>
            <w:r>
              <w:rPr>
                <w:rFonts w:ascii="Calibri" w:eastAsia="Calibri" w:hAnsi="Calibri" w:cs="Calibri"/>
                <w:sz w:val="20"/>
                <w:szCs w:val="20"/>
              </w:rPr>
              <w:t>1.541</w:t>
            </w:r>
          </w:p>
        </w:tc>
        <w:tc>
          <w:tcPr>
            <w:tcW w:w="660" w:type="dxa"/>
            <w:tcBorders>
              <w:top w:val="nil"/>
              <w:left w:val="nil"/>
              <w:bottom w:val="nil"/>
              <w:right w:val="nil"/>
            </w:tcBorders>
            <w:tcMar>
              <w:top w:w="-411" w:type="dxa"/>
              <w:left w:w="-411" w:type="dxa"/>
              <w:bottom w:w="-411" w:type="dxa"/>
              <w:right w:w="-411" w:type="dxa"/>
            </w:tcMar>
            <w:vAlign w:val="center"/>
          </w:tcPr>
          <w:p w14:paraId="7F420C2F"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23DA5A64"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0ACA76CA" w14:textId="77777777" w:rsidR="00142F34" w:rsidRDefault="00353792">
            <w:pPr>
              <w:jc w:val="center"/>
              <w:rPr>
                <w:sz w:val="20"/>
                <w:szCs w:val="20"/>
              </w:rPr>
            </w:pPr>
            <w:r>
              <w:rPr>
                <w:rFonts w:ascii="Calibri" w:eastAsia="Calibri" w:hAnsi="Calibri" w:cs="Calibri"/>
                <w:sz w:val="20"/>
                <w:szCs w:val="20"/>
              </w:rPr>
              <w:t>Kelp forest (2020)</w:t>
            </w:r>
          </w:p>
        </w:tc>
      </w:tr>
      <w:tr w:rsidR="00142F34" w14:paraId="15F7C378"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4A63F00" w14:textId="77777777" w:rsidR="00142F34" w:rsidRDefault="00353792">
            <w:pPr>
              <w:jc w:val="center"/>
              <w:rPr>
                <w:sz w:val="20"/>
                <w:szCs w:val="20"/>
              </w:rPr>
            </w:pPr>
            <w:r>
              <w:rPr>
                <w:rFonts w:ascii="Calibri" w:eastAsia="Calibri" w:hAnsi="Calibri" w:cs="Calibri"/>
                <w:sz w:val="20"/>
                <w:szCs w:val="20"/>
              </w:rPr>
              <w:t>30</w:t>
            </w:r>
          </w:p>
        </w:tc>
        <w:tc>
          <w:tcPr>
            <w:tcW w:w="600" w:type="dxa"/>
            <w:tcBorders>
              <w:top w:val="nil"/>
              <w:left w:val="nil"/>
              <w:bottom w:val="nil"/>
              <w:right w:val="nil"/>
            </w:tcBorders>
            <w:tcMar>
              <w:top w:w="-411" w:type="dxa"/>
              <w:left w:w="-411" w:type="dxa"/>
              <w:bottom w:w="-411" w:type="dxa"/>
              <w:right w:w="-411" w:type="dxa"/>
            </w:tcMar>
            <w:vAlign w:val="center"/>
          </w:tcPr>
          <w:p w14:paraId="08CBCD67"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0D939933" w14:textId="77777777" w:rsidR="00142F34" w:rsidRDefault="00353792">
            <w:pPr>
              <w:jc w:val="center"/>
              <w:rPr>
                <w:sz w:val="20"/>
                <w:szCs w:val="20"/>
              </w:rPr>
            </w:pPr>
            <w:r>
              <w:rPr>
                <w:rFonts w:ascii="Calibri" w:eastAsia="Calibri" w:hAnsi="Calibri" w:cs="Calibri"/>
                <w:sz w:val="20"/>
                <w:szCs w:val="20"/>
              </w:rPr>
              <w:t>Point Sur SMR</w:t>
            </w:r>
          </w:p>
        </w:tc>
        <w:tc>
          <w:tcPr>
            <w:tcW w:w="1185" w:type="dxa"/>
            <w:tcBorders>
              <w:top w:val="nil"/>
              <w:left w:val="nil"/>
              <w:bottom w:val="nil"/>
              <w:right w:val="nil"/>
            </w:tcBorders>
            <w:tcMar>
              <w:top w:w="-411" w:type="dxa"/>
              <w:left w:w="-411" w:type="dxa"/>
              <w:bottom w:w="-411" w:type="dxa"/>
              <w:right w:w="-411" w:type="dxa"/>
            </w:tcMar>
            <w:vAlign w:val="center"/>
          </w:tcPr>
          <w:p w14:paraId="7268F684"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3FC6209C" w14:textId="77777777" w:rsidR="00142F34" w:rsidRDefault="00353792">
            <w:pPr>
              <w:jc w:val="center"/>
              <w:rPr>
                <w:sz w:val="20"/>
                <w:szCs w:val="20"/>
              </w:rPr>
            </w:pPr>
            <w:r>
              <w:rPr>
                <w:rFonts w:ascii="Calibri" w:eastAsia="Calibri" w:hAnsi="Calibri" w:cs="Calibri"/>
                <w:sz w:val="20"/>
                <w:szCs w:val="20"/>
              </w:rPr>
              <w:t>0.429</w:t>
            </w:r>
          </w:p>
        </w:tc>
        <w:tc>
          <w:tcPr>
            <w:tcW w:w="930" w:type="dxa"/>
            <w:tcBorders>
              <w:top w:val="nil"/>
              <w:left w:val="nil"/>
              <w:bottom w:val="nil"/>
              <w:right w:val="nil"/>
            </w:tcBorders>
            <w:tcMar>
              <w:top w:w="-411" w:type="dxa"/>
              <w:left w:w="-411" w:type="dxa"/>
              <w:bottom w:w="-411" w:type="dxa"/>
              <w:right w:w="-411" w:type="dxa"/>
            </w:tcMar>
            <w:vAlign w:val="center"/>
          </w:tcPr>
          <w:p w14:paraId="2EDDE7D9" w14:textId="77777777" w:rsidR="00142F34" w:rsidRDefault="00353792">
            <w:pPr>
              <w:jc w:val="center"/>
              <w:rPr>
                <w:sz w:val="20"/>
                <w:szCs w:val="20"/>
              </w:rPr>
            </w:pPr>
            <w:r>
              <w:rPr>
                <w:rFonts w:ascii="Calibri" w:eastAsia="Calibri" w:hAnsi="Calibri" w:cs="Calibri"/>
                <w:sz w:val="20"/>
                <w:szCs w:val="20"/>
              </w:rPr>
              <w:t>0.248</w:t>
            </w:r>
          </w:p>
        </w:tc>
        <w:tc>
          <w:tcPr>
            <w:tcW w:w="675" w:type="dxa"/>
            <w:tcBorders>
              <w:top w:val="nil"/>
              <w:left w:val="nil"/>
              <w:bottom w:val="nil"/>
              <w:right w:val="nil"/>
            </w:tcBorders>
            <w:tcMar>
              <w:top w:w="-411" w:type="dxa"/>
              <w:left w:w="-411" w:type="dxa"/>
              <w:bottom w:w="-411" w:type="dxa"/>
              <w:right w:w="-411" w:type="dxa"/>
            </w:tcMar>
            <w:vAlign w:val="center"/>
          </w:tcPr>
          <w:p w14:paraId="12144E3F" w14:textId="77777777" w:rsidR="00142F34" w:rsidRDefault="00353792">
            <w:pPr>
              <w:jc w:val="center"/>
              <w:rPr>
                <w:sz w:val="20"/>
                <w:szCs w:val="20"/>
              </w:rPr>
            </w:pPr>
            <w:r>
              <w:rPr>
                <w:rFonts w:ascii="Calibri" w:eastAsia="Calibri" w:hAnsi="Calibri" w:cs="Calibri"/>
                <w:sz w:val="20"/>
                <w:szCs w:val="20"/>
              </w:rPr>
              <w:t>0.084</w:t>
            </w:r>
          </w:p>
        </w:tc>
        <w:tc>
          <w:tcPr>
            <w:tcW w:w="495" w:type="dxa"/>
            <w:tcBorders>
              <w:top w:val="nil"/>
              <w:left w:val="nil"/>
              <w:bottom w:val="nil"/>
              <w:right w:val="nil"/>
            </w:tcBorders>
            <w:tcMar>
              <w:top w:w="-411" w:type="dxa"/>
              <w:left w:w="-411" w:type="dxa"/>
              <w:bottom w:w="-411" w:type="dxa"/>
              <w:right w:w="-411" w:type="dxa"/>
            </w:tcMar>
            <w:vAlign w:val="center"/>
          </w:tcPr>
          <w:p w14:paraId="300A7545" w14:textId="77777777" w:rsidR="00142F34" w:rsidRDefault="00353792">
            <w:pPr>
              <w:jc w:val="center"/>
              <w:rPr>
                <w:sz w:val="20"/>
                <w:szCs w:val="20"/>
              </w:rPr>
            </w:pPr>
            <w:r>
              <w:rPr>
                <w:rFonts w:ascii="Calibri" w:eastAsia="Calibri" w:hAnsi="Calibri" w:cs="Calibri"/>
                <w:sz w:val="20"/>
                <w:szCs w:val="20"/>
              </w:rPr>
              <w:t>-0.057</w:t>
            </w:r>
          </w:p>
        </w:tc>
        <w:tc>
          <w:tcPr>
            <w:tcW w:w="795" w:type="dxa"/>
            <w:tcBorders>
              <w:top w:val="nil"/>
              <w:left w:val="nil"/>
              <w:bottom w:val="nil"/>
              <w:right w:val="nil"/>
            </w:tcBorders>
            <w:tcMar>
              <w:top w:w="-411" w:type="dxa"/>
              <w:left w:w="-411" w:type="dxa"/>
              <w:bottom w:w="-411" w:type="dxa"/>
              <w:right w:w="-411" w:type="dxa"/>
            </w:tcMar>
            <w:vAlign w:val="center"/>
          </w:tcPr>
          <w:p w14:paraId="1C419C41" w14:textId="77777777" w:rsidR="00142F34" w:rsidRDefault="00353792">
            <w:pPr>
              <w:jc w:val="center"/>
              <w:rPr>
                <w:sz w:val="20"/>
                <w:szCs w:val="20"/>
              </w:rPr>
            </w:pPr>
            <w:r>
              <w:rPr>
                <w:rFonts w:ascii="Calibri" w:eastAsia="Calibri" w:hAnsi="Calibri" w:cs="Calibri"/>
                <w:sz w:val="20"/>
                <w:szCs w:val="20"/>
              </w:rPr>
              <w:t>0.916</w:t>
            </w:r>
          </w:p>
        </w:tc>
        <w:tc>
          <w:tcPr>
            <w:tcW w:w="660" w:type="dxa"/>
            <w:tcBorders>
              <w:top w:val="nil"/>
              <w:left w:val="nil"/>
              <w:bottom w:val="nil"/>
              <w:right w:val="nil"/>
            </w:tcBorders>
            <w:tcMar>
              <w:top w:w="-411" w:type="dxa"/>
              <w:left w:w="-411" w:type="dxa"/>
              <w:bottom w:w="-411" w:type="dxa"/>
              <w:right w:w="-411" w:type="dxa"/>
            </w:tcMar>
            <w:vAlign w:val="center"/>
          </w:tcPr>
          <w:p w14:paraId="1C14285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4C5BF9A1"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7F846A87" w14:textId="77777777" w:rsidR="00142F34" w:rsidRDefault="00353792">
            <w:pPr>
              <w:jc w:val="center"/>
              <w:rPr>
                <w:sz w:val="20"/>
                <w:szCs w:val="20"/>
              </w:rPr>
            </w:pPr>
            <w:r>
              <w:rPr>
                <w:rFonts w:ascii="Calibri" w:eastAsia="Calibri" w:hAnsi="Calibri" w:cs="Calibri"/>
                <w:sz w:val="20"/>
                <w:szCs w:val="20"/>
              </w:rPr>
              <w:t>Kelp forest (2020)</w:t>
            </w:r>
          </w:p>
        </w:tc>
      </w:tr>
      <w:tr w:rsidR="00142F34" w14:paraId="241E384D"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D1280D3" w14:textId="77777777" w:rsidR="00142F34" w:rsidRDefault="00353792">
            <w:pPr>
              <w:jc w:val="center"/>
              <w:rPr>
                <w:sz w:val="20"/>
                <w:szCs w:val="20"/>
              </w:rPr>
            </w:pPr>
            <w:r>
              <w:rPr>
                <w:rFonts w:ascii="Calibri" w:eastAsia="Calibri" w:hAnsi="Calibri" w:cs="Calibri"/>
                <w:sz w:val="20"/>
                <w:szCs w:val="20"/>
              </w:rPr>
              <w:t>31</w:t>
            </w:r>
          </w:p>
        </w:tc>
        <w:tc>
          <w:tcPr>
            <w:tcW w:w="600" w:type="dxa"/>
            <w:tcBorders>
              <w:top w:val="nil"/>
              <w:left w:val="nil"/>
              <w:bottom w:val="nil"/>
              <w:right w:val="nil"/>
            </w:tcBorders>
            <w:tcMar>
              <w:top w:w="-411" w:type="dxa"/>
              <w:left w:w="-411" w:type="dxa"/>
              <w:bottom w:w="-411" w:type="dxa"/>
              <w:right w:w="-411" w:type="dxa"/>
            </w:tcMar>
            <w:vAlign w:val="center"/>
          </w:tcPr>
          <w:p w14:paraId="29E4FB44"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508826A9" w14:textId="77777777" w:rsidR="00142F34" w:rsidRDefault="00353792">
            <w:pPr>
              <w:jc w:val="center"/>
              <w:rPr>
                <w:sz w:val="20"/>
                <w:szCs w:val="20"/>
              </w:rPr>
            </w:pPr>
            <w:r>
              <w:rPr>
                <w:rFonts w:ascii="Calibri" w:eastAsia="Calibri" w:hAnsi="Calibri" w:cs="Calibri"/>
                <w:sz w:val="20"/>
                <w:szCs w:val="20"/>
              </w:rPr>
              <w:t>Lovers Point - Julia Platt SMR</w:t>
            </w:r>
          </w:p>
        </w:tc>
        <w:tc>
          <w:tcPr>
            <w:tcW w:w="1185" w:type="dxa"/>
            <w:tcBorders>
              <w:top w:val="nil"/>
              <w:left w:val="nil"/>
              <w:bottom w:val="nil"/>
              <w:right w:val="nil"/>
            </w:tcBorders>
            <w:tcMar>
              <w:top w:w="-411" w:type="dxa"/>
              <w:left w:w="-411" w:type="dxa"/>
              <w:bottom w:w="-411" w:type="dxa"/>
              <w:right w:w="-411" w:type="dxa"/>
            </w:tcMar>
            <w:vAlign w:val="center"/>
          </w:tcPr>
          <w:p w14:paraId="123FFBC3"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3BAA1D90" w14:textId="77777777" w:rsidR="00142F34" w:rsidRDefault="00353792">
            <w:pPr>
              <w:jc w:val="center"/>
              <w:rPr>
                <w:sz w:val="20"/>
                <w:szCs w:val="20"/>
              </w:rPr>
            </w:pPr>
            <w:r>
              <w:rPr>
                <w:rFonts w:ascii="Calibri" w:eastAsia="Calibri" w:hAnsi="Calibri" w:cs="Calibri"/>
                <w:sz w:val="20"/>
                <w:szCs w:val="20"/>
              </w:rPr>
              <w:t>0.887</w:t>
            </w:r>
          </w:p>
        </w:tc>
        <w:tc>
          <w:tcPr>
            <w:tcW w:w="930" w:type="dxa"/>
            <w:tcBorders>
              <w:top w:val="nil"/>
              <w:left w:val="nil"/>
              <w:bottom w:val="nil"/>
              <w:right w:val="nil"/>
            </w:tcBorders>
            <w:tcMar>
              <w:top w:w="-411" w:type="dxa"/>
              <w:left w:w="-411" w:type="dxa"/>
              <w:bottom w:w="-411" w:type="dxa"/>
              <w:right w:w="-411" w:type="dxa"/>
            </w:tcMar>
            <w:vAlign w:val="center"/>
          </w:tcPr>
          <w:p w14:paraId="083D0039" w14:textId="77777777" w:rsidR="00142F34" w:rsidRDefault="00353792">
            <w:pPr>
              <w:jc w:val="center"/>
              <w:rPr>
                <w:sz w:val="20"/>
                <w:szCs w:val="20"/>
              </w:rPr>
            </w:pPr>
            <w:r>
              <w:rPr>
                <w:rFonts w:ascii="Calibri" w:eastAsia="Calibri" w:hAnsi="Calibri" w:cs="Calibri"/>
                <w:sz w:val="20"/>
                <w:szCs w:val="20"/>
              </w:rPr>
              <w:t>0.223</w:t>
            </w:r>
          </w:p>
        </w:tc>
        <w:tc>
          <w:tcPr>
            <w:tcW w:w="675" w:type="dxa"/>
            <w:tcBorders>
              <w:top w:val="nil"/>
              <w:left w:val="nil"/>
              <w:bottom w:val="nil"/>
              <w:right w:val="nil"/>
            </w:tcBorders>
            <w:tcMar>
              <w:top w:w="-411" w:type="dxa"/>
              <w:left w:w="-411" w:type="dxa"/>
              <w:bottom w:w="-411" w:type="dxa"/>
              <w:right w:w="-411" w:type="dxa"/>
            </w:tcMar>
            <w:vAlign w:val="center"/>
          </w:tcPr>
          <w:p w14:paraId="273E3531"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188B7245" w14:textId="77777777" w:rsidR="00142F34" w:rsidRDefault="00353792">
            <w:pPr>
              <w:jc w:val="center"/>
              <w:rPr>
                <w:sz w:val="20"/>
                <w:szCs w:val="20"/>
              </w:rPr>
            </w:pPr>
            <w:r>
              <w:rPr>
                <w:rFonts w:ascii="Calibri" w:eastAsia="Calibri" w:hAnsi="Calibri" w:cs="Calibri"/>
                <w:sz w:val="20"/>
                <w:szCs w:val="20"/>
              </w:rPr>
              <w:t>0.451</w:t>
            </w:r>
          </w:p>
        </w:tc>
        <w:tc>
          <w:tcPr>
            <w:tcW w:w="795" w:type="dxa"/>
            <w:tcBorders>
              <w:top w:val="nil"/>
              <w:left w:val="nil"/>
              <w:bottom w:val="nil"/>
              <w:right w:val="nil"/>
            </w:tcBorders>
            <w:tcMar>
              <w:top w:w="-411" w:type="dxa"/>
              <w:left w:w="-411" w:type="dxa"/>
              <w:bottom w:w="-411" w:type="dxa"/>
              <w:right w:w="-411" w:type="dxa"/>
            </w:tcMar>
            <w:vAlign w:val="center"/>
          </w:tcPr>
          <w:p w14:paraId="38AB6FE6" w14:textId="77777777" w:rsidR="00142F34" w:rsidRDefault="00353792">
            <w:pPr>
              <w:jc w:val="center"/>
              <w:rPr>
                <w:sz w:val="20"/>
                <w:szCs w:val="20"/>
              </w:rPr>
            </w:pPr>
            <w:r>
              <w:rPr>
                <w:rFonts w:ascii="Calibri" w:eastAsia="Calibri" w:hAnsi="Calibri" w:cs="Calibri"/>
                <w:sz w:val="20"/>
                <w:szCs w:val="20"/>
              </w:rPr>
              <w:t>1.324</w:t>
            </w:r>
          </w:p>
        </w:tc>
        <w:tc>
          <w:tcPr>
            <w:tcW w:w="660" w:type="dxa"/>
            <w:tcBorders>
              <w:top w:val="nil"/>
              <w:left w:val="nil"/>
              <w:bottom w:val="nil"/>
              <w:right w:val="nil"/>
            </w:tcBorders>
            <w:tcMar>
              <w:top w:w="-411" w:type="dxa"/>
              <w:left w:w="-411" w:type="dxa"/>
              <w:bottom w:w="-411" w:type="dxa"/>
              <w:right w:w="-411" w:type="dxa"/>
            </w:tcMar>
            <w:vAlign w:val="center"/>
          </w:tcPr>
          <w:p w14:paraId="23F09230"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F2507CA"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AA8ADBF" w14:textId="77777777" w:rsidR="00142F34" w:rsidRDefault="00353792">
            <w:pPr>
              <w:jc w:val="center"/>
              <w:rPr>
                <w:sz w:val="20"/>
                <w:szCs w:val="20"/>
              </w:rPr>
            </w:pPr>
            <w:r>
              <w:rPr>
                <w:rFonts w:ascii="Calibri" w:eastAsia="Calibri" w:hAnsi="Calibri" w:cs="Calibri"/>
                <w:sz w:val="20"/>
                <w:szCs w:val="20"/>
              </w:rPr>
              <w:t>Kelp forest (2020)</w:t>
            </w:r>
          </w:p>
        </w:tc>
      </w:tr>
      <w:tr w:rsidR="00142F34" w14:paraId="1074A1E0"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662B97D" w14:textId="77777777" w:rsidR="00142F34" w:rsidRDefault="00353792">
            <w:pPr>
              <w:jc w:val="center"/>
              <w:rPr>
                <w:sz w:val="20"/>
                <w:szCs w:val="20"/>
              </w:rPr>
            </w:pPr>
            <w:r>
              <w:rPr>
                <w:rFonts w:ascii="Calibri" w:eastAsia="Calibri" w:hAnsi="Calibri" w:cs="Calibri"/>
                <w:sz w:val="20"/>
                <w:szCs w:val="20"/>
              </w:rPr>
              <w:t>31</w:t>
            </w:r>
          </w:p>
        </w:tc>
        <w:tc>
          <w:tcPr>
            <w:tcW w:w="600" w:type="dxa"/>
            <w:tcBorders>
              <w:top w:val="nil"/>
              <w:left w:val="nil"/>
              <w:bottom w:val="nil"/>
              <w:right w:val="nil"/>
            </w:tcBorders>
            <w:tcMar>
              <w:top w:w="-411" w:type="dxa"/>
              <w:left w:w="-411" w:type="dxa"/>
              <w:bottom w:w="-411" w:type="dxa"/>
              <w:right w:w="-411" w:type="dxa"/>
            </w:tcMar>
            <w:vAlign w:val="center"/>
          </w:tcPr>
          <w:p w14:paraId="0472D03F"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43ABC093" w14:textId="77777777" w:rsidR="00142F34" w:rsidRDefault="00353792">
            <w:pPr>
              <w:jc w:val="center"/>
              <w:rPr>
                <w:sz w:val="20"/>
                <w:szCs w:val="20"/>
              </w:rPr>
            </w:pPr>
            <w:r>
              <w:rPr>
                <w:rFonts w:ascii="Calibri" w:eastAsia="Calibri" w:hAnsi="Calibri" w:cs="Calibri"/>
                <w:sz w:val="20"/>
                <w:szCs w:val="20"/>
              </w:rPr>
              <w:t>Lovers Point - Julia Platt SMR</w:t>
            </w:r>
          </w:p>
        </w:tc>
        <w:tc>
          <w:tcPr>
            <w:tcW w:w="1185" w:type="dxa"/>
            <w:tcBorders>
              <w:top w:val="nil"/>
              <w:left w:val="nil"/>
              <w:bottom w:val="nil"/>
              <w:right w:val="nil"/>
            </w:tcBorders>
            <w:tcMar>
              <w:top w:w="-411" w:type="dxa"/>
              <w:left w:w="-411" w:type="dxa"/>
              <w:bottom w:w="-411" w:type="dxa"/>
              <w:right w:w="-411" w:type="dxa"/>
            </w:tcMar>
            <w:vAlign w:val="center"/>
          </w:tcPr>
          <w:p w14:paraId="2F07B061"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55063F12" w14:textId="77777777" w:rsidR="00142F34" w:rsidRDefault="00353792">
            <w:pPr>
              <w:jc w:val="center"/>
              <w:rPr>
                <w:sz w:val="20"/>
                <w:szCs w:val="20"/>
              </w:rPr>
            </w:pPr>
            <w:r>
              <w:rPr>
                <w:rFonts w:ascii="Calibri" w:eastAsia="Calibri" w:hAnsi="Calibri" w:cs="Calibri"/>
                <w:sz w:val="20"/>
                <w:szCs w:val="20"/>
              </w:rPr>
              <w:t>0.252</w:t>
            </w:r>
          </w:p>
        </w:tc>
        <w:tc>
          <w:tcPr>
            <w:tcW w:w="930" w:type="dxa"/>
            <w:tcBorders>
              <w:top w:val="nil"/>
              <w:left w:val="nil"/>
              <w:bottom w:val="nil"/>
              <w:right w:val="nil"/>
            </w:tcBorders>
            <w:tcMar>
              <w:top w:w="-411" w:type="dxa"/>
              <w:left w:w="-411" w:type="dxa"/>
              <w:bottom w:w="-411" w:type="dxa"/>
              <w:right w:w="-411" w:type="dxa"/>
            </w:tcMar>
            <w:vAlign w:val="center"/>
          </w:tcPr>
          <w:p w14:paraId="6BAE7A77" w14:textId="77777777" w:rsidR="00142F34" w:rsidRDefault="00353792">
            <w:pPr>
              <w:jc w:val="center"/>
              <w:rPr>
                <w:sz w:val="20"/>
                <w:szCs w:val="20"/>
              </w:rPr>
            </w:pPr>
            <w:r>
              <w:rPr>
                <w:rFonts w:ascii="Calibri" w:eastAsia="Calibri" w:hAnsi="Calibri" w:cs="Calibri"/>
                <w:sz w:val="20"/>
                <w:szCs w:val="20"/>
              </w:rPr>
              <w:t>0.096</w:t>
            </w:r>
          </w:p>
        </w:tc>
        <w:tc>
          <w:tcPr>
            <w:tcW w:w="675" w:type="dxa"/>
            <w:tcBorders>
              <w:top w:val="nil"/>
              <w:left w:val="nil"/>
              <w:bottom w:val="nil"/>
              <w:right w:val="nil"/>
            </w:tcBorders>
            <w:tcMar>
              <w:top w:w="-411" w:type="dxa"/>
              <w:left w:w="-411" w:type="dxa"/>
              <w:bottom w:w="-411" w:type="dxa"/>
              <w:right w:w="-411" w:type="dxa"/>
            </w:tcMar>
            <w:vAlign w:val="center"/>
          </w:tcPr>
          <w:p w14:paraId="1F9D1AC6" w14:textId="77777777" w:rsidR="00142F34" w:rsidRDefault="00353792">
            <w:pPr>
              <w:jc w:val="center"/>
              <w:rPr>
                <w:sz w:val="20"/>
                <w:szCs w:val="20"/>
              </w:rPr>
            </w:pPr>
            <w:r>
              <w:rPr>
                <w:rFonts w:ascii="Calibri" w:eastAsia="Calibri" w:hAnsi="Calibri" w:cs="Calibri"/>
                <w:sz w:val="20"/>
                <w:szCs w:val="20"/>
              </w:rPr>
              <w:t>0.009</w:t>
            </w:r>
          </w:p>
        </w:tc>
        <w:tc>
          <w:tcPr>
            <w:tcW w:w="495" w:type="dxa"/>
            <w:tcBorders>
              <w:top w:val="nil"/>
              <w:left w:val="nil"/>
              <w:bottom w:val="nil"/>
              <w:right w:val="nil"/>
            </w:tcBorders>
            <w:tcMar>
              <w:top w:w="-411" w:type="dxa"/>
              <w:left w:w="-411" w:type="dxa"/>
              <w:bottom w:w="-411" w:type="dxa"/>
              <w:right w:w="-411" w:type="dxa"/>
            </w:tcMar>
            <w:vAlign w:val="center"/>
          </w:tcPr>
          <w:p w14:paraId="6918D4DA" w14:textId="77777777" w:rsidR="00142F34" w:rsidRDefault="00353792">
            <w:pPr>
              <w:jc w:val="center"/>
              <w:rPr>
                <w:sz w:val="20"/>
                <w:szCs w:val="20"/>
              </w:rPr>
            </w:pPr>
            <w:r>
              <w:rPr>
                <w:rFonts w:ascii="Calibri" w:eastAsia="Calibri" w:hAnsi="Calibri" w:cs="Calibri"/>
                <w:sz w:val="20"/>
                <w:szCs w:val="20"/>
              </w:rPr>
              <w:t>0.064</w:t>
            </w:r>
          </w:p>
        </w:tc>
        <w:tc>
          <w:tcPr>
            <w:tcW w:w="795" w:type="dxa"/>
            <w:tcBorders>
              <w:top w:val="nil"/>
              <w:left w:val="nil"/>
              <w:bottom w:val="nil"/>
              <w:right w:val="nil"/>
            </w:tcBorders>
            <w:tcMar>
              <w:top w:w="-411" w:type="dxa"/>
              <w:left w:w="-411" w:type="dxa"/>
              <w:bottom w:w="-411" w:type="dxa"/>
              <w:right w:w="-411" w:type="dxa"/>
            </w:tcMar>
            <w:vAlign w:val="center"/>
          </w:tcPr>
          <w:p w14:paraId="78AA8E80" w14:textId="77777777" w:rsidR="00142F34" w:rsidRDefault="00353792">
            <w:pPr>
              <w:jc w:val="center"/>
              <w:rPr>
                <w:sz w:val="20"/>
                <w:szCs w:val="20"/>
              </w:rPr>
            </w:pPr>
            <w:r>
              <w:rPr>
                <w:rFonts w:ascii="Calibri" w:eastAsia="Calibri" w:hAnsi="Calibri" w:cs="Calibri"/>
                <w:sz w:val="20"/>
                <w:szCs w:val="20"/>
              </w:rPr>
              <w:t>0.44</w:t>
            </w:r>
          </w:p>
        </w:tc>
        <w:tc>
          <w:tcPr>
            <w:tcW w:w="660" w:type="dxa"/>
            <w:tcBorders>
              <w:top w:val="nil"/>
              <w:left w:val="nil"/>
              <w:bottom w:val="nil"/>
              <w:right w:val="nil"/>
            </w:tcBorders>
            <w:tcMar>
              <w:top w:w="-411" w:type="dxa"/>
              <w:left w:w="-411" w:type="dxa"/>
              <w:bottom w:w="-411" w:type="dxa"/>
              <w:right w:w="-411" w:type="dxa"/>
            </w:tcMar>
            <w:vAlign w:val="center"/>
          </w:tcPr>
          <w:p w14:paraId="4229C680"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7B0FC08"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3BC1AF73" w14:textId="77777777" w:rsidR="00142F34" w:rsidRDefault="00353792">
            <w:pPr>
              <w:jc w:val="center"/>
              <w:rPr>
                <w:sz w:val="20"/>
                <w:szCs w:val="20"/>
              </w:rPr>
            </w:pPr>
            <w:r>
              <w:rPr>
                <w:rFonts w:ascii="Calibri" w:eastAsia="Calibri" w:hAnsi="Calibri" w:cs="Calibri"/>
                <w:sz w:val="20"/>
                <w:szCs w:val="20"/>
              </w:rPr>
              <w:t>Kelp forest (2020)</w:t>
            </w:r>
          </w:p>
        </w:tc>
      </w:tr>
      <w:tr w:rsidR="00142F34" w14:paraId="26C2253E"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572D2B5" w14:textId="77777777" w:rsidR="00142F34" w:rsidRDefault="00353792">
            <w:pPr>
              <w:jc w:val="center"/>
              <w:rPr>
                <w:sz w:val="20"/>
                <w:szCs w:val="20"/>
              </w:rPr>
            </w:pPr>
            <w:r>
              <w:rPr>
                <w:rFonts w:ascii="Calibri" w:eastAsia="Calibri" w:hAnsi="Calibri" w:cs="Calibri"/>
                <w:sz w:val="20"/>
                <w:szCs w:val="20"/>
              </w:rPr>
              <w:t>32</w:t>
            </w:r>
          </w:p>
        </w:tc>
        <w:tc>
          <w:tcPr>
            <w:tcW w:w="600" w:type="dxa"/>
            <w:tcBorders>
              <w:top w:val="nil"/>
              <w:left w:val="nil"/>
              <w:bottom w:val="nil"/>
              <w:right w:val="nil"/>
            </w:tcBorders>
            <w:tcMar>
              <w:top w:w="-411" w:type="dxa"/>
              <w:left w:w="-411" w:type="dxa"/>
              <w:bottom w:w="-411" w:type="dxa"/>
              <w:right w:w="-411" w:type="dxa"/>
            </w:tcMar>
            <w:vAlign w:val="center"/>
          </w:tcPr>
          <w:p w14:paraId="010A5CC6"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0595C471" w14:textId="77777777" w:rsidR="00142F34" w:rsidRDefault="00353792">
            <w:pPr>
              <w:jc w:val="center"/>
              <w:rPr>
                <w:sz w:val="20"/>
                <w:szCs w:val="20"/>
              </w:rPr>
            </w:pPr>
            <w:r>
              <w:rPr>
                <w:rFonts w:ascii="Calibri" w:eastAsia="Calibri" w:hAnsi="Calibri" w:cs="Calibri"/>
                <w:sz w:val="20"/>
                <w:szCs w:val="20"/>
              </w:rPr>
              <w:t>Vandenberg SMR</w:t>
            </w:r>
          </w:p>
        </w:tc>
        <w:tc>
          <w:tcPr>
            <w:tcW w:w="1185" w:type="dxa"/>
            <w:tcBorders>
              <w:top w:val="nil"/>
              <w:left w:val="nil"/>
              <w:bottom w:val="nil"/>
              <w:right w:val="nil"/>
            </w:tcBorders>
            <w:tcMar>
              <w:top w:w="-411" w:type="dxa"/>
              <w:left w:w="-411" w:type="dxa"/>
              <w:bottom w:w="-411" w:type="dxa"/>
              <w:right w:w="-411" w:type="dxa"/>
            </w:tcMar>
            <w:vAlign w:val="center"/>
          </w:tcPr>
          <w:p w14:paraId="5D9DD27B"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0AA09D34" w14:textId="77777777" w:rsidR="00142F34" w:rsidRDefault="00353792">
            <w:pPr>
              <w:jc w:val="center"/>
              <w:rPr>
                <w:sz w:val="20"/>
                <w:szCs w:val="20"/>
              </w:rPr>
            </w:pPr>
            <w:r>
              <w:rPr>
                <w:rFonts w:ascii="Calibri" w:eastAsia="Calibri" w:hAnsi="Calibri" w:cs="Calibri"/>
                <w:sz w:val="20"/>
                <w:szCs w:val="20"/>
              </w:rPr>
              <w:t>1.203</w:t>
            </w:r>
          </w:p>
        </w:tc>
        <w:tc>
          <w:tcPr>
            <w:tcW w:w="930" w:type="dxa"/>
            <w:tcBorders>
              <w:top w:val="nil"/>
              <w:left w:val="nil"/>
              <w:bottom w:val="nil"/>
              <w:right w:val="nil"/>
            </w:tcBorders>
            <w:tcMar>
              <w:top w:w="-411" w:type="dxa"/>
              <w:left w:w="-411" w:type="dxa"/>
              <w:bottom w:w="-411" w:type="dxa"/>
              <w:right w:w="-411" w:type="dxa"/>
            </w:tcMar>
            <w:vAlign w:val="center"/>
          </w:tcPr>
          <w:p w14:paraId="4EBB8DF6" w14:textId="77777777" w:rsidR="00142F34" w:rsidRDefault="00353792">
            <w:pPr>
              <w:jc w:val="center"/>
              <w:rPr>
                <w:sz w:val="20"/>
                <w:szCs w:val="20"/>
              </w:rPr>
            </w:pPr>
            <w:r>
              <w:rPr>
                <w:rFonts w:ascii="Calibri" w:eastAsia="Calibri" w:hAnsi="Calibri" w:cs="Calibri"/>
                <w:sz w:val="20"/>
                <w:szCs w:val="20"/>
              </w:rPr>
              <w:t>0.512</w:t>
            </w:r>
          </w:p>
        </w:tc>
        <w:tc>
          <w:tcPr>
            <w:tcW w:w="675" w:type="dxa"/>
            <w:tcBorders>
              <w:top w:val="nil"/>
              <w:left w:val="nil"/>
              <w:bottom w:val="nil"/>
              <w:right w:val="nil"/>
            </w:tcBorders>
            <w:tcMar>
              <w:top w:w="-411" w:type="dxa"/>
              <w:left w:w="-411" w:type="dxa"/>
              <w:bottom w:w="-411" w:type="dxa"/>
              <w:right w:w="-411" w:type="dxa"/>
            </w:tcMar>
            <w:vAlign w:val="center"/>
          </w:tcPr>
          <w:p w14:paraId="0C41E771" w14:textId="77777777" w:rsidR="00142F34" w:rsidRDefault="00353792">
            <w:pPr>
              <w:jc w:val="center"/>
              <w:rPr>
                <w:sz w:val="20"/>
                <w:szCs w:val="20"/>
              </w:rPr>
            </w:pPr>
            <w:r>
              <w:rPr>
                <w:rFonts w:ascii="Calibri" w:eastAsia="Calibri" w:hAnsi="Calibri" w:cs="Calibri"/>
                <w:sz w:val="20"/>
                <w:szCs w:val="20"/>
              </w:rPr>
              <w:t>0.019</w:t>
            </w:r>
          </w:p>
        </w:tc>
        <w:tc>
          <w:tcPr>
            <w:tcW w:w="495" w:type="dxa"/>
            <w:tcBorders>
              <w:top w:val="nil"/>
              <w:left w:val="nil"/>
              <w:bottom w:val="nil"/>
              <w:right w:val="nil"/>
            </w:tcBorders>
            <w:tcMar>
              <w:top w:w="-411" w:type="dxa"/>
              <w:left w:w="-411" w:type="dxa"/>
              <w:bottom w:w="-411" w:type="dxa"/>
              <w:right w:w="-411" w:type="dxa"/>
            </w:tcMar>
            <w:vAlign w:val="center"/>
          </w:tcPr>
          <w:p w14:paraId="5758A20E" w14:textId="77777777" w:rsidR="00142F34" w:rsidRDefault="00353792">
            <w:pPr>
              <w:jc w:val="center"/>
              <w:rPr>
                <w:sz w:val="20"/>
                <w:szCs w:val="20"/>
              </w:rPr>
            </w:pPr>
            <w:r>
              <w:rPr>
                <w:rFonts w:ascii="Calibri" w:eastAsia="Calibri" w:hAnsi="Calibri" w:cs="Calibri"/>
                <w:sz w:val="20"/>
                <w:szCs w:val="20"/>
              </w:rPr>
              <w:t>0.2</w:t>
            </w:r>
          </w:p>
        </w:tc>
        <w:tc>
          <w:tcPr>
            <w:tcW w:w="795" w:type="dxa"/>
            <w:tcBorders>
              <w:top w:val="nil"/>
              <w:left w:val="nil"/>
              <w:bottom w:val="nil"/>
              <w:right w:val="nil"/>
            </w:tcBorders>
            <w:tcMar>
              <w:top w:w="-411" w:type="dxa"/>
              <w:left w:w="-411" w:type="dxa"/>
              <w:bottom w:w="-411" w:type="dxa"/>
              <w:right w:w="-411" w:type="dxa"/>
            </w:tcMar>
            <w:vAlign w:val="center"/>
          </w:tcPr>
          <w:p w14:paraId="7E4DE247" w14:textId="77777777" w:rsidR="00142F34" w:rsidRDefault="00353792">
            <w:pPr>
              <w:jc w:val="center"/>
              <w:rPr>
                <w:sz w:val="20"/>
                <w:szCs w:val="20"/>
              </w:rPr>
            </w:pPr>
            <w:r>
              <w:rPr>
                <w:rFonts w:ascii="Calibri" w:eastAsia="Calibri" w:hAnsi="Calibri" w:cs="Calibri"/>
                <w:sz w:val="20"/>
                <w:szCs w:val="20"/>
              </w:rPr>
              <w:t>2.206</w:t>
            </w:r>
          </w:p>
        </w:tc>
        <w:tc>
          <w:tcPr>
            <w:tcW w:w="660" w:type="dxa"/>
            <w:tcBorders>
              <w:top w:val="nil"/>
              <w:left w:val="nil"/>
              <w:bottom w:val="nil"/>
              <w:right w:val="nil"/>
            </w:tcBorders>
            <w:tcMar>
              <w:top w:w="-411" w:type="dxa"/>
              <w:left w:w="-411" w:type="dxa"/>
              <w:bottom w:w="-411" w:type="dxa"/>
              <w:right w:w="-411" w:type="dxa"/>
            </w:tcMar>
            <w:vAlign w:val="center"/>
          </w:tcPr>
          <w:p w14:paraId="0CEEACEA"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3B6C4EDF"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451A8DE3" w14:textId="77777777" w:rsidR="00142F34" w:rsidRDefault="00353792">
            <w:pPr>
              <w:jc w:val="center"/>
              <w:rPr>
                <w:sz w:val="20"/>
                <w:szCs w:val="20"/>
              </w:rPr>
            </w:pPr>
            <w:r>
              <w:rPr>
                <w:rFonts w:ascii="Calibri" w:eastAsia="Calibri" w:hAnsi="Calibri" w:cs="Calibri"/>
                <w:sz w:val="20"/>
                <w:szCs w:val="20"/>
              </w:rPr>
              <w:t>Kelp forest (2008)</w:t>
            </w:r>
          </w:p>
        </w:tc>
      </w:tr>
      <w:tr w:rsidR="00142F34" w14:paraId="6C0B1C61"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011B84F5" w14:textId="77777777" w:rsidR="00142F34" w:rsidRDefault="00353792">
            <w:pPr>
              <w:jc w:val="center"/>
              <w:rPr>
                <w:sz w:val="20"/>
                <w:szCs w:val="20"/>
              </w:rPr>
            </w:pPr>
            <w:r>
              <w:rPr>
                <w:rFonts w:ascii="Calibri" w:eastAsia="Calibri" w:hAnsi="Calibri" w:cs="Calibri"/>
                <w:sz w:val="20"/>
                <w:szCs w:val="20"/>
              </w:rPr>
              <w:t>32</w:t>
            </w:r>
          </w:p>
        </w:tc>
        <w:tc>
          <w:tcPr>
            <w:tcW w:w="600" w:type="dxa"/>
            <w:tcBorders>
              <w:top w:val="nil"/>
              <w:left w:val="nil"/>
              <w:bottom w:val="nil"/>
              <w:right w:val="nil"/>
            </w:tcBorders>
            <w:tcMar>
              <w:top w:w="-411" w:type="dxa"/>
              <w:left w:w="-411" w:type="dxa"/>
              <w:bottom w:w="-411" w:type="dxa"/>
              <w:right w:w="-411" w:type="dxa"/>
            </w:tcMar>
            <w:vAlign w:val="center"/>
          </w:tcPr>
          <w:p w14:paraId="17C85EC8"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7CE8E5D6" w14:textId="77777777" w:rsidR="00142F34" w:rsidRDefault="00353792">
            <w:pPr>
              <w:jc w:val="center"/>
              <w:rPr>
                <w:sz w:val="20"/>
                <w:szCs w:val="20"/>
              </w:rPr>
            </w:pPr>
            <w:r>
              <w:rPr>
                <w:rFonts w:ascii="Calibri" w:eastAsia="Calibri" w:hAnsi="Calibri" w:cs="Calibri"/>
                <w:sz w:val="20"/>
                <w:szCs w:val="20"/>
              </w:rPr>
              <w:t>Vandenberg SMR</w:t>
            </w:r>
          </w:p>
        </w:tc>
        <w:tc>
          <w:tcPr>
            <w:tcW w:w="1185" w:type="dxa"/>
            <w:tcBorders>
              <w:top w:val="nil"/>
              <w:left w:val="nil"/>
              <w:bottom w:val="nil"/>
              <w:right w:val="nil"/>
            </w:tcBorders>
            <w:tcMar>
              <w:top w:w="-411" w:type="dxa"/>
              <w:left w:w="-411" w:type="dxa"/>
              <w:bottom w:w="-411" w:type="dxa"/>
              <w:right w:w="-411" w:type="dxa"/>
            </w:tcMar>
            <w:vAlign w:val="center"/>
          </w:tcPr>
          <w:p w14:paraId="0DC63D84"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0932A8EE" w14:textId="77777777" w:rsidR="00142F34" w:rsidRDefault="00353792">
            <w:pPr>
              <w:jc w:val="center"/>
              <w:rPr>
                <w:sz w:val="20"/>
                <w:szCs w:val="20"/>
              </w:rPr>
            </w:pPr>
            <w:r>
              <w:rPr>
                <w:rFonts w:ascii="Calibri" w:eastAsia="Calibri" w:hAnsi="Calibri" w:cs="Calibri"/>
                <w:sz w:val="20"/>
                <w:szCs w:val="20"/>
              </w:rPr>
              <w:t>-0.092</w:t>
            </w:r>
          </w:p>
        </w:tc>
        <w:tc>
          <w:tcPr>
            <w:tcW w:w="930" w:type="dxa"/>
            <w:tcBorders>
              <w:top w:val="nil"/>
              <w:left w:val="nil"/>
              <w:bottom w:val="nil"/>
              <w:right w:val="nil"/>
            </w:tcBorders>
            <w:tcMar>
              <w:top w:w="-411" w:type="dxa"/>
              <w:left w:w="-411" w:type="dxa"/>
              <w:bottom w:w="-411" w:type="dxa"/>
              <w:right w:w="-411" w:type="dxa"/>
            </w:tcMar>
            <w:vAlign w:val="center"/>
          </w:tcPr>
          <w:p w14:paraId="778759DF" w14:textId="77777777" w:rsidR="00142F34" w:rsidRDefault="00353792">
            <w:pPr>
              <w:jc w:val="center"/>
              <w:rPr>
                <w:sz w:val="20"/>
                <w:szCs w:val="20"/>
              </w:rPr>
            </w:pPr>
            <w:r>
              <w:rPr>
                <w:rFonts w:ascii="Calibri" w:eastAsia="Calibri" w:hAnsi="Calibri" w:cs="Calibri"/>
                <w:sz w:val="20"/>
                <w:szCs w:val="20"/>
              </w:rPr>
              <w:t>0.164</w:t>
            </w:r>
          </w:p>
        </w:tc>
        <w:tc>
          <w:tcPr>
            <w:tcW w:w="675" w:type="dxa"/>
            <w:tcBorders>
              <w:top w:val="nil"/>
              <w:left w:val="nil"/>
              <w:bottom w:val="nil"/>
              <w:right w:val="nil"/>
            </w:tcBorders>
            <w:tcMar>
              <w:top w:w="-411" w:type="dxa"/>
              <w:left w:w="-411" w:type="dxa"/>
              <w:bottom w:w="-411" w:type="dxa"/>
              <w:right w:w="-411" w:type="dxa"/>
            </w:tcMar>
            <w:vAlign w:val="center"/>
          </w:tcPr>
          <w:p w14:paraId="1E8FAEAF" w14:textId="77777777" w:rsidR="00142F34" w:rsidRDefault="00353792">
            <w:pPr>
              <w:jc w:val="center"/>
              <w:rPr>
                <w:sz w:val="20"/>
                <w:szCs w:val="20"/>
              </w:rPr>
            </w:pPr>
            <w:r>
              <w:rPr>
                <w:rFonts w:ascii="Calibri" w:eastAsia="Calibri" w:hAnsi="Calibri" w:cs="Calibri"/>
                <w:sz w:val="20"/>
                <w:szCs w:val="20"/>
              </w:rPr>
              <w:t>0.573</w:t>
            </w:r>
          </w:p>
        </w:tc>
        <w:tc>
          <w:tcPr>
            <w:tcW w:w="495" w:type="dxa"/>
            <w:tcBorders>
              <w:top w:val="nil"/>
              <w:left w:val="nil"/>
              <w:bottom w:val="nil"/>
              <w:right w:val="nil"/>
            </w:tcBorders>
            <w:tcMar>
              <w:top w:w="-411" w:type="dxa"/>
              <w:left w:w="-411" w:type="dxa"/>
              <w:bottom w:w="-411" w:type="dxa"/>
              <w:right w:w="-411" w:type="dxa"/>
            </w:tcMar>
            <w:vAlign w:val="center"/>
          </w:tcPr>
          <w:p w14:paraId="092D2DFE" w14:textId="77777777" w:rsidR="00142F34" w:rsidRDefault="00353792">
            <w:pPr>
              <w:jc w:val="center"/>
              <w:rPr>
                <w:sz w:val="20"/>
                <w:szCs w:val="20"/>
              </w:rPr>
            </w:pPr>
            <w:r>
              <w:rPr>
                <w:rFonts w:ascii="Calibri" w:eastAsia="Calibri" w:hAnsi="Calibri" w:cs="Calibri"/>
                <w:sz w:val="20"/>
                <w:szCs w:val="20"/>
              </w:rPr>
              <w:t>-0.415</w:t>
            </w:r>
          </w:p>
        </w:tc>
        <w:tc>
          <w:tcPr>
            <w:tcW w:w="795" w:type="dxa"/>
            <w:tcBorders>
              <w:top w:val="nil"/>
              <w:left w:val="nil"/>
              <w:bottom w:val="nil"/>
              <w:right w:val="nil"/>
            </w:tcBorders>
            <w:tcMar>
              <w:top w:w="-411" w:type="dxa"/>
              <w:left w:w="-411" w:type="dxa"/>
              <w:bottom w:w="-411" w:type="dxa"/>
              <w:right w:w="-411" w:type="dxa"/>
            </w:tcMar>
            <w:vAlign w:val="center"/>
          </w:tcPr>
          <w:p w14:paraId="254A2884" w14:textId="77777777" w:rsidR="00142F34" w:rsidRDefault="00353792">
            <w:pPr>
              <w:jc w:val="center"/>
              <w:rPr>
                <w:sz w:val="20"/>
                <w:szCs w:val="20"/>
              </w:rPr>
            </w:pPr>
            <w:r>
              <w:rPr>
                <w:rFonts w:ascii="Calibri" w:eastAsia="Calibri" w:hAnsi="Calibri" w:cs="Calibri"/>
                <w:sz w:val="20"/>
                <w:szCs w:val="20"/>
              </w:rPr>
              <w:t>0.23</w:t>
            </w:r>
          </w:p>
        </w:tc>
        <w:tc>
          <w:tcPr>
            <w:tcW w:w="660" w:type="dxa"/>
            <w:tcBorders>
              <w:top w:val="nil"/>
              <w:left w:val="nil"/>
              <w:bottom w:val="nil"/>
              <w:right w:val="nil"/>
            </w:tcBorders>
            <w:tcMar>
              <w:top w:w="-411" w:type="dxa"/>
              <w:left w:w="-411" w:type="dxa"/>
              <w:bottom w:w="-411" w:type="dxa"/>
              <w:right w:w="-411" w:type="dxa"/>
            </w:tcMar>
            <w:vAlign w:val="center"/>
          </w:tcPr>
          <w:p w14:paraId="29010F1F"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28ADD076"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F22FB30" w14:textId="77777777" w:rsidR="00142F34" w:rsidRDefault="00353792">
            <w:pPr>
              <w:jc w:val="center"/>
              <w:rPr>
                <w:sz w:val="20"/>
                <w:szCs w:val="20"/>
              </w:rPr>
            </w:pPr>
            <w:r>
              <w:rPr>
                <w:rFonts w:ascii="Calibri" w:eastAsia="Calibri" w:hAnsi="Calibri" w:cs="Calibri"/>
                <w:sz w:val="20"/>
                <w:szCs w:val="20"/>
              </w:rPr>
              <w:t>Kelp forest (2008)</w:t>
            </w:r>
          </w:p>
        </w:tc>
      </w:tr>
      <w:tr w:rsidR="00142F34" w14:paraId="5963E2D4"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014C9B12" w14:textId="77777777" w:rsidR="00142F34" w:rsidRDefault="00353792">
            <w:pPr>
              <w:jc w:val="center"/>
              <w:rPr>
                <w:sz w:val="20"/>
                <w:szCs w:val="20"/>
              </w:rPr>
            </w:pPr>
            <w:r>
              <w:rPr>
                <w:rFonts w:ascii="Calibri" w:eastAsia="Calibri" w:hAnsi="Calibri" w:cs="Calibri"/>
                <w:sz w:val="20"/>
                <w:szCs w:val="20"/>
              </w:rPr>
              <w:t>33</w:t>
            </w:r>
          </w:p>
        </w:tc>
        <w:tc>
          <w:tcPr>
            <w:tcW w:w="600" w:type="dxa"/>
            <w:tcBorders>
              <w:top w:val="nil"/>
              <w:left w:val="nil"/>
              <w:bottom w:val="nil"/>
              <w:right w:val="nil"/>
            </w:tcBorders>
            <w:tcMar>
              <w:top w:w="-411" w:type="dxa"/>
              <w:left w:w="-411" w:type="dxa"/>
              <w:bottom w:w="-411" w:type="dxa"/>
              <w:right w:w="-411" w:type="dxa"/>
            </w:tcMar>
            <w:vAlign w:val="center"/>
          </w:tcPr>
          <w:p w14:paraId="72E5AF51"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7083B5F4" w14:textId="77777777" w:rsidR="00142F34" w:rsidRDefault="00353792">
            <w:pPr>
              <w:jc w:val="center"/>
              <w:rPr>
                <w:sz w:val="20"/>
                <w:szCs w:val="20"/>
              </w:rPr>
            </w:pPr>
            <w:r>
              <w:rPr>
                <w:rFonts w:ascii="Calibri" w:eastAsia="Calibri" w:hAnsi="Calibri" w:cs="Calibri"/>
                <w:sz w:val="20"/>
                <w:szCs w:val="20"/>
              </w:rPr>
              <w:t>Portuguese Ledge SMCA</w:t>
            </w:r>
          </w:p>
        </w:tc>
        <w:tc>
          <w:tcPr>
            <w:tcW w:w="1185" w:type="dxa"/>
            <w:tcBorders>
              <w:top w:val="nil"/>
              <w:left w:val="nil"/>
              <w:bottom w:val="nil"/>
              <w:right w:val="nil"/>
            </w:tcBorders>
            <w:tcMar>
              <w:top w:w="-411" w:type="dxa"/>
              <w:left w:w="-411" w:type="dxa"/>
              <w:bottom w:w="-411" w:type="dxa"/>
              <w:right w:w="-411" w:type="dxa"/>
            </w:tcMar>
            <w:vAlign w:val="center"/>
          </w:tcPr>
          <w:p w14:paraId="07E83CDE"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7373C16D" w14:textId="77777777" w:rsidR="00142F34" w:rsidRDefault="00353792">
            <w:pPr>
              <w:jc w:val="center"/>
              <w:rPr>
                <w:sz w:val="20"/>
                <w:szCs w:val="20"/>
              </w:rPr>
            </w:pPr>
            <w:r>
              <w:rPr>
                <w:rFonts w:ascii="Calibri" w:eastAsia="Calibri" w:hAnsi="Calibri" w:cs="Calibri"/>
                <w:sz w:val="20"/>
                <w:szCs w:val="20"/>
              </w:rPr>
              <w:t>2.034</w:t>
            </w:r>
          </w:p>
        </w:tc>
        <w:tc>
          <w:tcPr>
            <w:tcW w:w="930" w:type="dxa"/>
            <w:tcBorders>
              <w:top w:val="nil"/>
              <w:left w:val="nil"/>
              <w:bottom w:val="nil"/>
              <w:right w:val="nil"/>
            </w:tcBorders>
            <w:tcMar>
              <w:top w:w="-411" w:type="dxa"/>
              <w:left w:w="-411" w:type="dxa"/>
              <w:bottom w:w="-411" w:type="dxa"/>
              <w:right w:w="-411" w:type="dxa"/>
            </w:tcMar>
            <w:vAlign w:val="center"/>
          </w:tcPr>
          <w:p w14:paraId="3AD055F4" w14:textId="77777777" w:rsidR="00142F34" w:rsidRDefault="00353792">
            <w:pPr>
              <w:jc w:val="center"/>
              <w:rPr>
                <w:sz w:val="20"/>
                <w:szCs w:val="20"/>
              </w:rPr>
            </w:pPr>
            <w:r>
              <w:rPr>
                <w:rFonts w:ascii="Calibri" w:eastAsia="Calibri" w:hAnsi="Calibri" w:cs="Calibri"/>
                <w:sz w:val="20"/>
                <w:szCs w:val="20"/>
              </w:rPr>
              <w:t>0.499</w:t>
            </w:r>
          </w:p>
        </w:tc>
        <w:tc>
          <w:tcPr>
            <w:tcW w:w="675" w:type="dxa"/>
            <w:tcBorders>
              <w:top w:val="nil"/>
              <w:left w:val="nil"/>
              <w:bottom w:val="nil"/>
              <w:right w:val="nil"/>
            </w:tcBorders>
            <w:tcMar>
              <w:top w:w="-411" w:type="dxa"/>
              <w:left w:w="-411" w:type="dxa"/>
              <w:bottom w:w="-411" w:type="dxa"/>
              <w:right w:w="-411" w:type="dxa"/>
            </w:tcMar>
            <w:vAlign w:val="center"/>
          </w:tcPr>
          <w:p w14:paraId="657E45EF"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384DC8ED" w14:textId="77777777" w:rsidR="00142F34" w:rsidRDefault="00353792">
            <w:pPr>
              <w:jc w:val="center"/>
              <w:rPr>
                <w:sz w:val="20"/>
                <w:szCs w:val="20"/>
              </w:rPr>
            </w:pPr>
            <w:r>
              <w:rPr>
                <w:rFonts w:ascii="Calibri" w:eastAsia="Calibri" w:hAnsi="Calibri" w:cs="Calibri"/>
                <w:sz w:val="20"/>
                <w:szCs w:val="20"/>
              </w:rPr>
              <w:t>1.057</w:t>
            </w:r>
          </w:p>
        </w:tc>
        <w:tc>
          <w:tcPr>
            <w:tcW w:w="795" w:type="dxa"/>
            <w:tcBorders>
              <w:top w:val="nil"/>
              <w:left w:val="nil"/>
              <w:bottom w:val="nil"/>
              <w:right w:val="nil"/>
            </w:tcBorders>
            <w:tcMar>
              <w:top w:w="-411" w:type="dxa"/>
              <w:left w:w="-411" w:type="dxa"/>
              <w:bottom w:w="-411" w:type="dxa"/>
              <w:right w:w="-411" w:type="dxa"/>
            </w:tcMar>
            <w:vAlign w:val="center"/>
          </w:tcPr>
          <w:p w14:paraId="1B22038B" w14:textId="77777777" w:rsidR="00142F34" w:rsidRDefault="00353792">
            <w:pPr>
              <w:jc w:val="center"/>
              <w:rPr>
                <w:sz w:val="20"/>
                <w:szCs w:val="20"/>
              </w:rPr>
            </w:pPr>
            <w:r>
              <w:rPr>
                <w:rFonts w:ascii="Calibri" w:eastAsia="Calibri" w:hAnsi="Calibri" w:cs="Calibri"/>
                <w:sz w:val="20"/>
                <w:szCs w:val="20"/>
              </w:rPr>
              <w:t>3.011</w:t>
            </w:r>
          </w:p>
        </w:tc>
        <w:tc>
          <w:tcPr>
            <w:tcW w:w="660" w:type="dxa"/>
            <w:tcBorders>
              <w:top w:val="nil"/>
              <w:left w:val="nil"/>
              <w:bottom w:val="nil"/>
              <w:right w:val="nil"/>
            </w:tcBorders>
            <w:tcMar>
              <w:top w:w="-411" w:type="dxa"/>
              <w:left w:w="-411" w:type="dxa"/>
              <w:bottom w:w="-411" w:type="dxa"/>
              <w:right w:w="-411" w:type="dxa"/>
            </w:tcMar>
            <w:vAlign w:val="center"/>
          </w:tcPr>
          <w:p w14:paraId="02EE9E00"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73029D0"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DC0D2CE" w14:textId="77777777" w:rsidR="00142F34" w:rsidRDefault="00353792">
            <w:pPr>
              <w:jc w:val="center"/>
              <w:rPr>
                <w:sz w:val="20"/>
                <w:szCs w:val="20"/>
              </w:rPr>
            </w:pPr>
            <w:r>
              <w:rPr>
                <w:rFonts w:ascii="Calibri" w:eastAsia="Calibri" w:hAnsi="Calibri" w:cs="Calibri"/>
                <w:sz w:val="20"/>
                <w:szCs w:val="20"/>
              </w:rPr>
              <w:t>Deep reef (2019)</w:t>
            </w:r>
          </w:p>
        </w:tc>
      </w:tr>
      <w:tr w:rsidR="00142F34" w14:paraId="01DC514E"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801CF7B" w14:textId="77777777" w:rsidR="00142F34" w:rsidRDefault="00353792">
            <w:pPr>
              <w:jc w:val="center"/>
              <w:rPr>
                <w:sz w:val="20"/>
                <w:szCs w:val="20"/>
              </w:rPr>
            </w:pPr>
            <w:r>
              <w:rPr>
                <w:rFonts w:ascii="Calibri" w:eastAsia="Calibri" w:hAnsi="Calibri" w:cs="Calibri"/>
                <w:sz w:val="20"/>
                <w:szCs w:val="20"/>
              </w:rPr>
              <w:t>33</w:t>
            </w:r>
          </w:p>
        </w:tc>
        <w:tc>
          <w:tcPr>
            <w:tcW w:w="600" w:type="dxa"/>
            <w:tcBorders>
              <w:top w:val="nil"/>
              <w:left w:val="nil"/>
              <w:bottom w:val="nil"/>
              <w:right w:val="nil"/>
            </w:tcBorders>
            <w:tcMar>
              <w:top w:w="-411" w:type="dxa"/>
              <w:left w:w="-411" w:type="dxa"/>
              <w:bottom w:w="-411" w:type="dxa"/>
              <w:right w:w="-411" w:type="dxa"/>
            </w:tcMar>
            <w:vAlign w:val="center"/>
          </w:tcPr>
          <w:p w14:paraId="2881942D" w14:textId="77777777" w:rsidR="00142F34" w:rsidRDefault="00353792">
            <w:pPr>
              <w:jc w:val="center"/>
              <w:rPr>
                <w:sz w:val="20"/>
                <w:szCs w:val="20"/>
              </w:rPr>
            </w:pPr>
            <w:r>
              <w:rPr>
                <w:rFonts w:ascii="Calibri" w:eastAsia="Calibri" w:hAnsi="Calibri" w:cs="Calibri"/>
                <w:sz w:val="20"/>
                <w:szCs w:val="20"/>
              </w:rPr>
              <w:t>Central</w:t>
            </w:r>
          </w:p>
        </w:tc>
        <w:tc>
          <w:tcPr>
            <w:tcW w:w="2100" w:type="dxa"/>
            <w:tcBorders>
              <w:top w:val="nil"/>
              <w:left w:val="nil"/>
              <w:bottom w:val="nil"/>
              <w:right w:val="nil"/>
            </w:tcBorders>
            <w:tcMar>
              <w:top w:w="-411" w:type="dxa"/>
              <w:left w:w="-411" w:type="dxa"/>
              <w:bottom w:w="-411" w:type="dxa"/>
              <w:right w:w="-411" w:type="dxa"/>
            </w:tcMar>
            <w:vAlign w:val="center"/>
          </w:tcPr>
          <w:p w14:paraId="0E1E4ACF" w14:textId="77777777" w:rsidR="00142F34" w:rsidRDefault="00353792">
            <w:pPr>
              <w:jc w:val="center"/>
              <w:rPr>
                <w:sz w:val="20"/>
                <w:szCs w:val="20"/>
              </w:rPr>
            </w:pPr>
            <w:r>
              <w:rPr>
                <w:rFonts w:ascii="Calibri" w:eastAsia="Calibri" w:hAnsi="Calibri" w:cs="Calibri"/>
                <w:sz w:val="20"/>
                <w:szCs w:val="20"/>
              </w:rPr>
              <w:t>Portuguese Ledge SMCA</w:t>
            </w:r>
          </w:p>
        </w:tc>
        <w:tc>
          <w:tcPr>
            <w:tcW w:w="1185" w:type="dxa"/>
            <w:tcBorders>
              <w:top w:val="nil"/>
              <w:left w:val="nil"/>
              <w:bottom w:val="nil"/>
              <w:right w:val="nil"/>
            </w:tcBorders>
            <w:tcMar>
              <w:top w:w="-411" w:type="dxa"/>
              <w:left w:w="-411" w:type="dxa"/>
              <w:bottom w:w="-411" w:type="dxa"/>
              <w:right w:w="-411" w:type="dxa"/>
            </w:tcMar>
            <w:vAlign w:val="center"/>
          </w:tcPr>
          <w:p w14:paraId="3B288D1D"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1DBA67EE" w14:textId="77777777" w:rsidR="00142F34" w:rsidRDefault="00353792">
            <w:pPr>
              <w:jc w:val="center"/>
              <w:rPr>
                <w:sz w:val="20"/>
                <w:szCs w:val="20"/>
              </w:rPr>
            </w:pPr>
            <w:r>
              <w:rPr>
                <w:rFonts w:ascii="Calibri" w:eastAsia="Calibri" w:hAnsi="Calibri" w:cs="Calibri"/>
                <w:sz w:val="20"/>
                <w:szCs w:val="20"/>
              </w:rPr>
              <w:t>0.554</w:t>
            </w:r>
          </w:p>
        </w:tc>
        <w:tc>
          <w:tcPr>
            <w:tcW w:w="930" w:type="dxa"/>
            <w:tcBorders>
              <w:top w:val="nil"/>
              <w:left w:val="nil"/>
              <w:bottom w:val="nil"/>
              <w:right w:val="nil"/>
            </w:tcBorders>
            <w:tcMar>
              <w:top w:w="-411" w:type="dxa"/>
              <w:left w:w="-411" w:type="dxa"/>
              <w:bottom w:w="-411" w:type="dxa"/>
              <w:right w:w="-411" w:type="dxa"/>
            </w:tcMar>
            <w:vAlign w:val="center"/>
          </w:tcPr>
          <w:p w14:paraId="1331D980" w14:textId="77777777" w:rsidR="00142F34" w:rsidRDefault="00353792">
            <w:pPr>
              <w:jc w:val="center"/>
              <w:rPr>
                <w:sz w:val="20"/>
                <w:szCs w:val="20"/>
              </w:rPr>
            </w:pPr>
            <w:r>
              <w:rPr>
                <w:rFonts w:ascii="Calibri" w:eastAsia="Calibri" w:hAnsi="Calibri" w:cs="Calibri"/>
                <w:sz w:val="20"/>
                <w:szCs w:val="20"/>
              </w:rPr>
              <w:t>0.083</w:t>
            </w:r>
          </w:p>
        </w:tc>
        <w:tc>
          <w:tcPr>
            <w:tcW w:w="675" w:type="dxa"/>
            <w:tcBorders>
              <w:top w:val="nil"/>
              <w:left w:val="nil"/>
              <w:bottom w:val="nil"/>
              <w:right w:val="nil"/>
            </w:tcBorders>
            <w:tcMar>
              <w:top w:w="-411" w:type="dxa"/>
              <w:left w:w="-411" w:type="dxa"/>
              <w:bottom w:w="-411" w:type="dxa"/>
              <w:right w:w="-411" w:type="dxa"/>
            </w:tcMar>
            <w:vAlign w:val="center"/>
          </w:tcPr>
          <w:p w14:paraId="7A71B446"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771DEB25" w14:textId="77777777" w:rsidR="00142F34" w:rsidRDefault="00353792">
            <w:pPr>
              <w:jc w:val="center"/>
              <w:rPr>
                <w:sz w:val="20"/>
                <w:szCs w:val="20"/>
              </w:rPr>
            </w:pPr>
            <w:r>
              <w:rPr>
                <w:rFonts w:ascii="Calibri" w:eastAsia="Calibri" w:hAnsi="Calibri" w:cs="Calibri"/>
                <w:sz w:val="20"/>
                <w:szCs w:val="20"/>
              </w:rPr>
              <w:t>0.391</w:t>
            </w:r>
          </w:p>
        </w:tc>
        <w:tc>
          <w:tcPr>
            <w:tcW w:w="795" w:type="dxa"/>
            <w:tcBorders>
              <w:top w:val="nil"/>
              <w:left w:val="nil"/>
              <w:bottom w:val="nil"/>
              <w:right w:val="nil"/>
            </w:tcBorders>
            <w:tcMar>
              <w:top w:w="-411" w:type="dxa"/>
              <w:left w:w="-411" w:type="dxa"/>
              <w:bottom w:w="-411" w:type="dxa"/>
              <w:right w:w="-411" w:type="dxa"/>
            </w:tcMar>
            <w:vAlign w:val="center"/>
          </w:tcPr>
          <w:p w14:paraId="51D2E519" w14:textId="77777777" w:rsidR="00142F34" w:rsidRDefault="00353792">
            <w:pPr>
              <w:jc w:val="center"/>
              <w:rPr>
                <w:sz w:val="20"/>
                <w:szCs w:val="20"/>
              </w:rPr>
            </w:pPr>
            <w:r>
              <w:rPr>
                <w:rFonts w:ascii="Calibri" w:eastAsia="Calibri" w:hAnsi="Calibri" w:cs="Calibri"/>
                <w:sz w:val="20"/>
                <w:szCs w:val="20"/>
              </w:rPr>
              <w:t>0.717</w:t>
            </w:r>
          </w:p>
        </w:tc>
        <w:tc>
          <w:tcPr>
            <w:tcW w:w="660" w:type="dxa"/>
            <w:tcBorders>
              <w:top w:val="nil"/>
              <w:left w:val="nil"/>
              <w:bottom w:val="nil"/>
              <w:right w:val="nil"/>
            </w:tcBorders>
            <w:tcMar>
              <w:top w:w="-411" w:type="dxa"/>
              <w:left w:w="-411" w:type="dxa"/>
              <w:bottom w:w="-411" w:type="dxa"/>
              <w:right w:w="-411" w:type="dxa"/>
            </w:tcMar>
            <w:vAlign w:val="center"/>
          </w:tcPr>
          <w:p w14:paraId="22ABD743"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356DDD63"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2D2F3B5" w14:textId="77777777" w:rsidR="00142F34" w:rsidRDefault="00353792">
            <w:pPr>
              <w:jc w:val="center"/>
              <w:rPr>
                <w:sz w:val="20"/>
                <w:szCs w:val="20"/>
              </w:rPr>
            </w:pPr>
            <w:r>
              <w:rPr>
                <w:rFonts w:ascii="Calibri" w:eastAsia="Calibri" w:hAnsi="Calibri" w:cs="Calibri"/>
                <w:sz w:val="20"/>
                <w:szCs w:val="20"/>
              </w:rPr>
              <w:t>Deep reef (2019)</w:t>
            </w:r>
          </w:p>
        </w:tc>
      </w:tr>
      <w:tr w:rsidR="00142F34" w14:paraId="760B3A6F"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C27DC0C" w14:textId="77777777" w:rsidR="00142F34" w:rsidRDefault="00353792">
            <w:pPr>
              <w:jc w:val="center"/>
              <w:rPr>
                <w:sz w:val="20"/>
                <w:szCs w:val="20"/>
              </w:rPr>
            </w:pPr>
            <w:r>
              <w:rPr>
                <w:rFonts w:ascii="Calibri" w:eastAsia="Calibri" w:hAnsi="Calibri" w:cs="Calibri"/>
                <w:sz w:val="20"/>
                <w:szCs w:val="20"/>
              </w:rPr>
              <w:t>34</w:t>
            </w:r>
          </w:p>
        </w:tc>
        <w:tc>
          <w:tcPr>
            <w:tcW w:w="600" w:type="dxa"/>
            <w:tcBorders>
              <w:top w:val="nil"/>
              <w:left w:val="nil"/>
              <w:bottom w:val="nil"/>
              <w:right w:val="nil"/>
            </w:tcBorders>
            <w:tcMar>
              <w:top w:w="-411" w:type="dxa"/>
              <w:left w:w="-411" w:type="dxa"/>
              <w:bottom w:w="-411" w:type="dxa"/>
              <w:right w:w="-411" w:type="dxa"/>
            </w:tcMar>
            <w:vAlign w:val="center"/>
          </w:tcPr>
          <w:p w14:paraId="2031B9D7"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2EB332B7" w14:textId="77777777" w:rsidR="00142F34" w:rsidRDefault="00353792">
            <w:pPr>
              <w:jc w:val="center"/>
              <w:rPr>
                <w:sz w:val="20"/>
                <w:szCs w:val="20"/>
              </w:rPr>
            </w:pPr>
            <w:r>
              <w:rPr>
                <w:rFonts w:ascii="Calibri" w:eastAsia="Calibri" w:hAnsi="Calibri" w:cs="Calibri"/>
                <w:sz w:val="20"/>
                <w:szCs w:val="20"/>
              </w:rPr>
              <w:t>Crystal Cove SMCA</w:t>
            </w:r>
          </w:p>
        </w:tc>
        <w:tc>
          <w:tcPr>
            <w:tcW w:w="1185" w:type="dxa"/>
            <w:tcBorders>
              <w:top w:val="nil"/>
              <w:left w:val="nil"/>
              <w:bottom w:val="nil"/>
              <w:right w:val="nil"/>
            </w:tcBorders>
            <w:tcMar>
              <w:top w:w="-411" w:type="dxa"/>
              <w:left w:w="-411" w:type="dxa"/>
              <w:bottom w:w="-411" w:type="dxa"/>
              <w:right w:w="-411" w:type="dxa"/>
            </w:tcMar>
            <w:vAlign w:val="center"/>
          </w:tcPr>
          <w:p w14:paraId="2BAD6681"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36423C67" w14:textId="77777777" w:rsidR="00142F34" w:rsidRDefault="00353792">
            <w:pPr>
              <w:jc w:val="center"/>
              <w:rPr>
                <w:sz w:val="20"/>
                <w:szCs w:val="20"/>
              </w:rPr>
            </w:pPr>
            <w:r>
              <w:rPr>
                <w:rFonts w:ascii="Calibri" w:eastAsia="Calibri" w:hAnsi="Calibri" w:cs="Calibri"/>
                <w:sz w:val="20"/>
                <w:szCs w:val="20"/>
              </w:rPr>
              <w:t>-1.566</w:t>
            </w:r>
          </w:p>
        </w:tc>
        <w:tc>
          <w:tcPr>
            <w:tcW w:w="930" w:type="dxa"/>
            <w:tcBorders>
              <w:top w:val="nil"/>
              <w:left w:val="nil"/>
              <w:bottom w:val="nil"/>
              <w:right w:val="nil"/>
            </w:tcBorders>
            <w:tcMar>
              <w:top w:w="-411" w:type="dxa"/>
              <w:left w:w="-411" w:type="dxa"/>
              <w:bottom w:w="-411" w:type="dxa"/>
              <w:right w:w="-411" w:type="dxa"/>
            </w:tcMar>
            <w:vAlign w:val="center"/>
          </w:tcPr>
          <w:p w14:paraId="26141795" w14:textId="77777777" w:rsidR="00142F34" w:rsidRDefault="00353792">
            <w:pPr>
              <w:jc w:val="center"/>
              <w:rPr>
                <w:sz w:val="20"/>
                <w:szCs w:val="20"/>
              </w:rPr>
            </w:pPr>
            <w:r>
              <w:rPr>
                <w:rFonts w:ascii="Calibri" w:eastAsia="Calibri" w:hAnsi="Calibri" w:cs="Calibri"/>
                <w:sz w:val="20"/>
                <w:szCs w:val="20"/>
              </w:rPr>
              <w:t>0.565</w:t>
            </w:r>
          </w:p>
        </w:tc>
        <w:tc>
          <w:tcPr>
            <w:tcW w:w="675" w:type="dxa"/>
            <w:tcBorders>
              <w:top w:val="nil"/>
              <w:left w:val="nil"/>
              <w:bottom w:val="nil"/>
              <w:right w:val="nil"/>
            </w:tcBorders>
            <w:tcMar>
              <w:top w:w="-411" w:type="dxa"/>
              <w:left w:w="-411" w:type="dxa"/>
              <w:bottom w:w="-411" w:type="dxa"/>
              <w:right w:w="-411" w:type="dxa"/>
            </w:tcMar>
            <w:vAlign w:val="center"/>
          </w:tcPr>
          <w:p w14:paraId="6BD972A3" w14:textId="77777777" w:rsidR="00142F34" w:rsidRDefault="00353792">
            <w:pPr>
              <w:jc w:val="center"/>
              <w:rPr>
                <w:sz w:val="20"/>
                <w:szCs w:val="20"/>
              </w:rPr>
            </w:pPr>
            <w:r>
              <w:rPr>
                <w:rFonts w:ascii="Calibri" w:eastAsia="Calibri" w:hAnsi="Calibri" w:cs="Calibri"/>
                <w:sz w:val="20"/>
                <w:szCs w:val="20"/>
              </w:rPr>
              <w:t>0.006</w:t>
            </w:r>
          </w:p>
        </w:tc>
        <w:tc>
          <w:tcPr>
            <w:tcW w:w="495" w:type="dxa"/>
            <w:tcBorders>
              <w:top w:val="nil"/>
              <w:left w:val="nil"/>
              <w:bottom w:val="nil"/>
              <w:right w:val="nil"/>
            </w:tcBorders>
            <w:tcMar>
              <w:top w:w="-411" w:type="dxa"/>
              <w:left w:w="-411" w:type="dxa"/>
              <w:bottom w:w="-411" w:type="dxa"/>
              <w:right w:w="-411" w:type="dxa"/>
            </w:tcMar>
            <w:vAlign w:val="center"/>
          </w:tcPr>
          <w:p w14:paraId="100FCA4F" w14:textId="77777777" w:rsidR="00142F34" w:rsidRDefault="00353792">
            <w:pPr>
              <w:jc w:val="center"/>
              <w:rPr>
                <w:sz w:val="20"/>
                <w:szCs w:val="20"/>
              </w:rPr>
            </w:pPr>
            <w:r>
              <w:rPr>
                <w:rFonts w:ascii="Calibri" w:eastAsia="Calibri" w:hAnsi="Calibri" w:cs="Calibri"/>
                <w:sz w:val="20"/>
                <w:szCs w:val="20"/>
              </w:rPr>
              <w:t>-2.672</w:t>
            </w:r>
          </w:p>
        </w:tc>
        <w:tc>
          <w:tcPr>
            <w:tcW w:w="795" w:type="dxa"/>
            <w:tcBorders>
              <w:top w:val="nil"/>
              <w:left w:val="nil"/>
              <w:bottom w:val="nil"/>
              <w:right w:val="nil"/>
            </w:tcBorders>
            <w:tcMar>
              <w:top w:w="-411" w:type="dxa"/>
              <w:left w:w="-411" w:type="dxa"/>
              <w:bottom w:w="-411" w:type="dxa"/>
              <w:right w:w="-411" w:type="dxa"/>
            </w:tcMar>
            <w:vAlign w:val="center"/>
          </w:tcPr>
          <w:p w14:paraId="48D0EC2D" w14:textId="77777777" w:rsidR="00142F34" w:rsidRDefault="00353792">
            <w:pPr>
              <w:jc w:val="center"/>
              <w:rPr>
                <w:sz w:val="20"/>
                <w:szCs w:val="20"/>
              </w:rPr>
            </w:pPr>
            <w:r>
              <w:rPr>
                <w:rFonts w:ascii="Calibri" w:eastAsia="Calibri" w:hAnsi="Calibri" w:cs="Calibri"/>
                <w:sz w:val="20"/>
                <w:szCs w:val="20"/>
              </w:rPr>
              <w:t>-0.459</w:t>
            </w:r>
          </w:p>
        </w:tc>
        <w:tc>
          <w:tcPr>
            <w:tcW w:w="660" w:type="dxa"/>
            <w:tcBorders>
              <w:top w:val="nil"/>
              <w:left w:val="nil"/>
              <w:bottom w:val="nil"/>
              <w:right w:val="nil"/>
            </w:tcBorders>
            <w:tcMar>
              <w:top w:w="-411" w:type="dxa"/>
              <w:left w:w="-411" w:type="dxa"/>
              <w:bottom w:w="-411" w:type="dxa"/>
              <w:right w:w="-411" w:type="dxa"/>
            </w:tcMar>
            <w:vAlign w:val="center"/>
          </w:tcPr>
          <w:p w14:paraId="12014C06"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6CE3534"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3FDC007B" w14:textId="77777777" w:rsidR="00142F34" w:rsidRDefault="00353792">
            <w:pPr>
              <w:jc w:val="center"/>
              <w:rPr>
                <w:sz w:val="20"/>
                <w:szCs w:val="20"/>
              </w:rPr>
            </w:pPr>
            <w:r>
              <w:rPr>
                <w:rFonts w:ascii="Calibri" w:eastAsia="Calibri" w:hAnsi="Calibri" w:cs="Calibri"/>
                <w:sz w:val="20"/>
                <w:szCs w:val="20"/>
              </w:rPr>
              <w:t>Kelp forest (2020)</w:t>
            </w:r>
          </w:p>
        </w:tc>
      </w:tr>
      <w:tr w:rsidR="00142F34" w14:paraId="4F8F5549"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7CDA6AB" w14:textId="77777777" w:rsidR="00142F34" w:rsidRDefault="00353792">
            <w:pPr>
              <w:jc w:val="center"/>
              <w:rPr>
                <w:sz w:val="20"/>
                <w:szCs w:val="20"/>
              </w:rPr>
            </w:pPr>
            <w:r>
              <w:rPr>
                <w:rFonts w:ascii="Calibri" w:eastAsia="Calibri" w:hAnsi="Calibri" w:cs="Calibri"/>
                <w:sz w:val="20"/>
                <w:szCs w:val="20"/>
              </w:rPr>
              <w:t>34</w:t>
            </w:r>
          </w:p>
        </w:tc>
        <w:tc>
          <w:tcPr>
            <w:tcW w:w="600" w:type="dxa"/>
            <w:tcBorders>
              <w:top w:val="nil"/>
              <w:left w:val="nil"/>
              <w:bottom w:val="nil"/>
              <w:right w:val="nil"/>
            </w:tcBorders>
            <w:tcMar>
              <w:top w:w="-411" w:type="dxa"/>
              <w:left w:w="-411" w:type="dxa"/>
              <w:bottom w:w="-411" w:type="dxa"/>
              <w:right w:w="-411" w:type="dxa"/>
            </w:tcMar>
            <w:vAlign w:val="center"/>
          </w:tcPr>
          <w:p w14:paraId="177FA8A5"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1775701A" w14:textId="77777777" w:rsidR="00142F34" w:rsidRDefault="00353792">
            <w:pPr>
              <w:jc w:val="center"/>
              <w:rPr>
                <w:sz w:val="20"/>
                <w:szCs w:val="20"/>
              </w:rPr>
            </w:pPr>
            <w:r>
              <w:rPr>
                <w:rFonts w:ascii="Calibri" w:eastAsia="Calibri" w:hAnsi="Calibri" w:cs="Calibri"/>
                <w:sz w:val="20"/>
                <w:szCs w:val="20"/>
              </w:rPr>
              <w:t>Crystal Cove SMCA</w:t>
            </w:r>
          </w:p>
        </w:tc>
        <w:tc>
          <w:tcPr>
            <w:tcW w:w="1185" w:type="dxa"/>
            <w:tcBorders>
              <w:top w:val="nil"/>
              <w:left w:val="nil"/>
              <w:bottom w:val="nil"/>
              <w:right w:val="nil"/>
            </w:tcBorders>
            <w:tcMar>
              <w:top w:w="-411" w:type="dxa"/>
              <w:left w:w="-411" w:type="dxa"/>
              <w:bottom w:w="-411" w:type="dxa"/>
              <w:right w:w="-411" w:type="dxa"/>
            </w:tcMar>
            <w:vAlign w:val="center"/>
          </w:tcPr>
          <w:p w14:paraId="0F5A44BA"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150B5EA7" w14:textId="77777777" w:rsidR="00142F34" w:rsidRDefault="00353792">
            <w:pPr>
              <w:jc w:val="center"/>
              <w:rPr>
                <w:sz w:val="20"/>
                <w:szCs w:val="20"/>
              </w:rPr>
            </w:pPr>
            <w:r>
              <w:rPr>
                <w:rFonts w:ascii="Calibri" w:eastAsia="Calibri" w:hAnsi="Calibri" w:cs="Calibri"/>
                <w:sz w:val="20"/>
                <w:szCs w:val="20"/>
              </w:rPr>
              <w:t>-2.631</w:t>
            </w:r>
          </w:p>
        </w:tc>
        <w:tc>
          <w:tcPr>
            <w:tcW w:w="930" w:type="dxa"/>
            <w:tcBorders>
              <w:top w:val="nil"/>
              <w:left w:val="nil"/>
              <w:bottom w:val="nil"/>
              <w:right w:val="nil"/>
            </w:tcBorders>
            <w:tcMar>
              <w:top w:w="-411" w:type="dxa"/>
              <w:left w:w="-411" w:type="dxa"/>
              <w:bottom w:w="-411" w:type="dxa"/>
              <w:right w:w="-411" w:type="dxa"/>
            </w:tcMar>
            <w:vAlign w:val="center"/>
          </w:tcPr>
          <w:p w14:paraId="703AE04A" w14:textId="77777777" w:rsidR="00142F34" w:rsidRDefault="00353792">
            <w:pPr>
              <w:jc w:val="center"/>
              <w:rPr>
                <w:sz w:val="20"/>
                <w:szCs w:val="20"/>
              </w:rPr>
            </w:pPr>
            <w:r>
              <w:rPr>
                <w:rFonts w:ascii="Calibri" w:eastAsia="Calibri" w:hAnsi="Calibri" w:cs="Calibri"/>
                <w:sz w:val="20"/>
                <w:szCs w:val="20"/>
              </w:rPr>
              <w:t>0.659</w:t>
            </w:r>
          </w:p>
        </w:tc>
        <w:tc>
          <w:tcPr>
            <w:tcW w:w="675" w:type="dxa"/>
            <w:tcBorders>
              <w:top w:val="nil"/>
              <w:left w:val="nil"/>
              <w:bottom w:val="nil"/>
              <w:right w:val="nil"/>
            </w:tcBorders>
            <w:tcMar>
              <w:top w:w="-411" w:type="dxa"/>
              <w:left w:w="-411" w:type="dxa"/>
              <w:bottom w:w="-411" w:type="dxa"/>
              <w:right w:w="-411" w:type="dxa"/>
            </w:tcMar>
            <w:vAlign w:val="center"/>
          </w:tcPr>
          <w:p w14:paraId="1DBB7CDB"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3CB1AEB5" w14:textId="77777777" w:rsidR="00142F34" w:rsidRDefault="00353792">
            <w:pPr>
              <w:jc w:val="center"/>
              <w:rPr>
                <w:sz w:val="20"/>
                <w:szCs w:val="20"/>
              </w:rPr>
            </w:pPr>
            <w:r>
              <w:rPr>
                <w:rFonts w:ascii="Calibri" w:eastAsia="Calibri" w:hAnsi="Calibri" w:cs="Calibri"/>
                <w:sz w:val="20"/>
                <w:szCs w:val="20"/>
              </w:rPr>
              <w:t>-3.922</w:t>
            </w:r>
          </w:p>
        </w:tc>
        <w:tc>
          <w:tcPr>
            <w:tcW w:w="795" w:type="dxa"/>
            <w:tcBorders>
              <w:top w:val="nil"/>
              <w:left w:val="nil"/>
              <w:bottom w:val="nil"/>
              <w:right w:val="nil"/>
            </w:tcBorders>
            <w:tcMar>
              <w:top w:w="-411" w:type="dxa"/>
              <w:left w:w="-411" w:type="dxa"/>
              <w:bottom w:w="-411" w:type="dxa"/>
              <w:right w:w="-411" w:type="dxa"/>
            </w:tcMar>
            <w:vAlign w:val="center"/>
          </w:tcPr>
          <w:p w14:paraId="078824BB" w14:textId="77777777" w:rsidR="00142F34" w:rsidRDefault="00353792">
            <w:pPr>
              <w:jc w:val="center"/>
              <w:rPr>
                <w:sz w:val="20"/>
                <w:szCs w:val="20"/>
              </w:rPr>
            </w:pPr>
            <w:r>
              <w:rPr>
                <w:rFonts w:ascii="Calibri" w:eastAsia="Calibri" w:hAnsi="Calibri" w:cs="Calibri"/>
                <w:sz w:val="20"/>
                <w:szCs w:val="20"/>
              </w:rPr>
              <w:t>-1.339</w:t>
            </w:r>
          </w:p>
        </w:tc>
        <w:tc>
          <w:tcPr>
            <w:tcW w:w="660" w:type="dxa"/>
            <w:tcBorders>
              <w:top w:val="nil"/>
              <w:left w:val="nil"/>
              <w:bottom w:val="nil"/>
              <w:right w:val="nil"/>
            </w:tcBorders>
            <w:tcMar>
              <w:top w:w="-411" w:type="dxa"/>
              <w:left w:w="-411" w:type="dxa"/>
              <w:bottom w:w="-411" w:type="dxa"/>
              <w:right w:w="-411" w:type="dxa"/>
            </w:tcMar>
            <w:vAlign w:val="center"/>
          </w:tcPr>
          <w:p w14:paraId="0CF5DEA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4F6B2912"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D137C2B" w14:textId="77777777" w:rsidR="00142F34" w:rsidRDefault="00353792">
            <w:pPr>
              <w:jc w:val="center"/>
              <w:rPr>
                <w:sz w:val="20"/>
                <w:szCs w:val="20"/>
              </w:rPr>
            </w:pPr>
            <w:r>
              <w:rPr>
                <w:rFonts w:ascii="Calibri" w:eastAsia="Calibri" w:hAnsi="Calibri" w:cs="Calibri"/>
                <w:sz w:val="20"/>
                <w:szCs w:val="20"/>
              </w:rPr>
              <w:t>Kelp forest (2020)</w:t>
            </w:r>
          </w:p>
        </w:tc>
      </w:tr>
      <w:tr w:rsidR="00142F34" w14:paraId="2FB370E3"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48C7BF4A" w14:textId="77777777" w:rsidR="00142F34" w:rsidRDefault="00353792">
            <w:pPr>
              <w:jc w:val="center"/>
              <w:rPr>
                <w:sz w:val="20"/>
                <w:szCs w:val="20"/>
              </w:rPr>
            </w:pPr>
            <w:r>
              <w:rPr>
                <w:rFonts w:ascii="Calibri" w:eastAsia="Calibri" w:hAnsi="Calibri" w:cs="Calibri"/>
                <w:sz w:val="20"/>
                <w:szCs w:val="20"/>
              </w:rPr>
              <w:t>35</w:t>
            </w:r>
          </w:p>
        </w:tc>
        <w:tc>
          <w:tcPr>
            <w:tcW w:w="600" w:type="dxa"/>
            <w:tcBorders>
              <w:top w:val="nil"/>
              <w:left w:val="nil"/>
              <w:bottom w:val="nil"/>
              <w:right w:val="nil"/>
            </w:tcBorders>
            <w:tcMar>
              <w:top w:w="-411" w:type="dxa"/>
              <w:left w:w="-411" w:type="dxa"/>
              <w:bottom w:w="-411" w:type="dxa"/>
              <w:right w:w="-411" w:type="dxa"/>
            </w:tcMar>
            <w:vAlign w:val="center"/>
          </w:tcPr>
          <w:p w14:paraId="320257B2"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1EEB0B07" w14:textId="77777777" w:rsidR="00142F34" w:rsidRDefault="00353792">
            <w:pPr>
              <w:jc w:val="center"/>
              <w:rPr>
                <w:sz w:val="20"/>
                <w:szCs w:val="20"/>
              </w:rPr>
            </w:pPr>
            <w:r>
              <w:rPr>
                <w:rFonts w:ascii="Calibri" w:eastAsia="Calibri" w:hAnsi="Calibri" w:cs="Calibri"/>
                <w:sz w:val="20"/>
                <w:szCs w:val="20"/>
              </w:rPr>
              <w:t>Scorpion SMR</w:t>
            </w:r>
          </w:p>
        </w:tc>
        <w:tc>
          <w:tcPr>
            <w:tcW w:w="1185" w:type="dxa"/>
            <w:tcBorders>
              <w:top w:val="nil"/>
              <w:left w:val="nil"/>
              <w:bottom w:val="nil"/>
              <w:right w:val="nil"/>
            </w:tcBorders>
            <w:tcMar>
              <w:top w:w="-411" w:type="dxa"/>
              <w:left w:w="-411" w:type="dxa"/>
              <w:bottom w:w="-411" w:type="dxa"/>
              <w:right w:w="-411" w:type="dxa"/>
            </w:tcMar>
            <w:vAlign w:val="center"/>
          </w:tcPr>
          <w:p w14:paraId="3A12CA55"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7DE900F5" w14:textId="77777777" w:rsidR="00142F34" w:rsidRDefault="00353792">
            <w:pPr>
              <w:jc w:val="center"/>
              <w:rPr>
                <w:sz w:val="20"/>
                <w:szCs w:val="20"/>
              </w:rPr>
            </w:pPr>
            <w:r>
              <w:rPr>
                <w:rFonts w:ascii="Calibri" w:eastAsia="Calibri" w:hAnsi="Calibri" w:cs="Calibri"/>
                <w:sz w:val="20"/>
                <w:szCs w:val="20"/>
              </w:rPr>
              <w:t>-0.442</w:t>
            </w:r>
          </w:p>
        </w:tc>
        <w:tc>
          <w:tcPr>
            <w:tcW w:w="930" w:type="dxa"/>
            <w:tcBorders>
              <w:top w:val="nil"/>
              <w:left w:val="nil"/>
              <w:bottom w:val="nil"/>
              <w:right w:val="nil"/>
            </w:tcBorders>
            <w:tcMar>
              <w:top w:w="-411" w:type="dxa"/>
              <w:left w:w="-411" w:type="dxa"/>
              <w:bottom w:w="-411" w:type="dxa"/>
              <w:right w:w="-411" w:type="dxa"/>
            </w:tcMar>
            <w:vAlign w:val="center"/>
          </w:tcPr>
          <w:p w14:paraId="6ED6AE4A" w14:textId="77777777" w:rsidR="00142F34" w:rsidRDefault="00353792">
            <w:pPr>
              <w:jc w:val="center"/>
              <w:rPr>
                <w:sz w:val="20"/>
                <w:szCs w:val="20"/>
              </w:rPr>
            </w:pPr>
            <w:r>
              <w:rPr>
                <w:rFonts w:ascii="Calibri" w:eastAsia="Calibri" w:hAnsi="Calibri" w:cs="Calibri"/>
                <w:sz w:val="20"/>
                <w:szCs w:val="20"/>
              </w:rPr>
              <w:t>0.367</w:t>
            </w:r>
          </w:p>
        </w:tc>
        <w:tc>
          <w:tcPr>
            <w:tcW w:w="675" w:type="dxa"/>
            <w:tcBorders>
              <w:top w:val="nil"/>
              <w:left w:val="nil"/>
              <w:bottom w:val="nil"/>
              <w:right w:val="nil"/>
            </w:tcBorders>
            <w:tcMar>
              <w:top w:w="-411" w:type="dxa"/>
              <w:left w:w="-411" w:type="dxa"/>
              <w:bottom w:w="-411" w:type="dxa"/>
              <w:right w:w="-411" w:type="dxa"/>
            </w:tcMar>
            <w:vAlign w:val="center"/>
          </w:tcPr>
          <w:p w14:paraId="3CE92D51" w14:textId="77777777" w:rsidR="00142F34" w:rsidRDefault="00353792">
            <w:pPr>
              <w:jc w:val="center"/>
              <w:rPr>
                <w:sz w:val="20"/>
                <w:szCs w:val="20"/>
              </w:rPr>
            </w:pPr>
            <w:r>
              <w:rPr>
                <w:rFonts w:ascii="Calibri" w:eastAsia="Calibri" w:hAnsi="Calibri" w:cs="Calibri"/>
                <w:sz w:val="20"/>
                <w:szCs w:val="20"/>
              </w:rPr>
              <w:t>0.229</w:t>
            </w:r>
          </w:p>
        </w:tc>
        <w:tc>
          <w:tcPr>
            <w:tcW w:w="495" w:type="dxa"/>
            <w:tcBorders>
              <w:top w:val="nil"/>
              <w:left w:val="nil"/>
              <w:bottom w:val="nil"/>
              <w:right w:val="nil"/>
            </w:tcBorders>
            <w:tcMar>
              <w:top w:w="-411" w:type="dxa"/>
              <w:left w:w="-411" w:type="dxa"/>
              <w:bottom w:w="-411" w:type="dxa"/>
              <w:right w:w="-411" w:type="dxa"/>
            </w:tcMar>
            <w:vAlign w:val="center"/>
          </w:tcPr>
          <w:p w14:paraId="587C4D92" w14:textId="77777777" w:rsidR="00142F34" w:rsidRDefault="00353792">
            <w:pPr>
              <w:jc w:val="center"/>
              <w:rPr>
                <w:sz w:val="20"/>
                <w:szCs w:val="20"/>
              </w:rPr>
            </w:pPr>
            <w:r>
              <w:rPr>
                <w:rFonts w:ascii="Calibri" w:eastAsia="Calibri" w:hAnsi="Calibri" w:cs="Calibri"/>
                <w:sz w:val="20"/>
                <w:szCs w:val="20"/>
              </w:rPr>
              <w:t>-1.161</w:t>
            </w:r>
          </w:p>
        </w:tc>
        <w:tc>
          <w:tcPr>
            <w:tcW w:w="795" w:type="dxa"/>
            <w:tcBorders>
              <w:top w:val="nil"/>
              <w:left w:val="nil"/>
              <w:bottom w:val="nil"/>
              <w:right w:val="nil"/>
            </w:tcBorders>
            <w:tcMar>
              <w:top w:w="-411" w:type="dxa"/>
              <w:left w:w="-411" w:type="dxa"/>
              <w:bottom w:w="-411" w:type="dxa"/>
              <w:right w:w="-411" w:type="dxa"/>
            </w:tcMar>
            <w:vAlign w:val="center"/>
          </w:tcPr>
          <w:p w14:paraId="33B8CF61" w14:textId="77777777" w:rsidR="00142F34" w:rsidRDefault="00353792">
            <w:pPr>
              <w:jc w:val="center"/>
              <w:rPr>
                <w:sz w:val="20"/>
                <w:szCs w:val="20"/>
              </w:rPr>
            </w:pPr>
            <w:r>
              <w:rPr>
                <w:rFonts w:ascii="Calibri" w:eastAsia="Calibri" w:hAnsi="Calibri" w:cs="Calibri"/>
                <w:sz w:val="20"/>
                <w:szCs w:val="20"/>
              </w:rPr>
              <w:t>0.278</w:t>
            </w:r>
          </w:p>
        </w:tc>
        <w:tc>
          <w:tcPr>
            <w:tcW w:w="660" w:type="dxa"/>
            <w:tcBorders>
              <w:top w:val="nil"/>
              <w:left w:val="nil"/>
              <w:bottom w:val="nil"/>
              <w:right w:val="nil"/>
            </w:tcBorders>
            <w:tcMar>
              <w:top w:w="-411" w:type="dxa"/>
              <w:left w:w="-411" w:type="dxa"/>
              <w:bottom w:w="-411" w:type="dxa"/>
              <w:right w:w="-411" w:type="dxa"/>
            </w:tcMar>
            <w:vAlign w:val="center"/>
          </w:tcPr>
          <w:p w14:paraId="53F880F2"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7F77B367"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E2A8169" w14:textId="77777777" w:rsidR="00142F34" w:rsidRDefault="00353792">
            <w:pPr>
              <w:jc w:val="center"/>
              <w:rPr>
                <w:sz w:val="20"/>
                <w:szCs w:val="20"/>
              </w:rPr>
            </w:pPr>
            <w:r>
              <w:rPr>
                <w:rFonts w:ascii="Calibri" w:eastAsia="Calibri" w:hAnsi="Calibri" w:cs="Calibri"/>
                <w:sz w:val="20"/>
                <w:szCs w:val="20"/>
              </w:rPr>
              <w:t>Kelp forest (2020)</w:t>
            </w:r>
          </w:p>
        </w:tc>
      </w:tr>
      <w:tr w:rsidR="00142F34" w14:paraId="645880B1"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1FE82D8" w14:textId="77777777" w:rsidR="00142F34" w:rsidRDefault="00353792">
            <w:pPr>
              <w:jc w:val="center"/>
              <w:rPr>
                <w:sz w:val="20"/>
                <w:szCs w:val="20"/>
              </w:rPr>
            </w:pPr>
            <w:r>
              <w:rPr>
                <w:rFonts w:ascii="Calibri" w:eastAsia="Calibri" w:hAnsi="Calibri" w:cs="Calibri"/>
                <w:sz w:val="20"/>
                <w:szCs w:val="20"/>
              </w:rPr>
              <w:t>35</w:t>
            </w:r>
          </w:p>
        </w:tc>
        <w:tc>
          <w:tcPr>
            <w:tcW w:w="600" w:type="dxa"/>
            <w:tcBorders>
              <w:top w:val="nil"/>
              <w:left w:val="nil"/>
              <w:bottom w:val="nil"/>
              <w:right w:val="nil"/>
            </w:tcBorders>
            <w:tcMar>
              <w:top w:w="-411" w:type="dxa"/>
              <w:left w:w="-411" w:type="dxa"/>
              <w:bottom w:w="-411" w:type="dxa"/>
              <w:right w:w="-411" w:type="dxa"/>
            </w:tcMar>
            <w:vAlign w:val="center"/>
          </w:tcPr>
          <w:p w14:paraId="6BEE4BCB"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2FDE94D9" w14:textId="77777777" w:rsidR="00142F34" w:rsidRDefault="00353792">
            <w:pPr>
              <w:jc w:val="center"/>
              <w:rPr>
                <w:sz w:val="20"/>
                <w:szCs w:val="20"/>
              </w:rPr>
            </w:pPr>
            <w:r>
              <w:rPr>
                <w:rFonts w:ascii="Calibri" w:eastAsia="Calibri" w:hAnsi="Calibri" w:cs="Calibri"/>
                <w:sz w:val="20"/>
                <w:szCs w:val="20"/>
              </w:rPr>
              <w:t>Scorpion SMR</w:t>
            </w:r>
          </w:p>
        </w:tc>
        <w:tc>
          <w:tcPr>
            <w:tcW w:w="1185" w:type="dxa"/>
            <w:tcBorders>
              <w:top w:val="nil"/>
              <w:left w:val="nil"/>
              <w:bottom w:val="nil"/>
              <w:right w:val="nil"/>
            </w:tcBorders>
            <w:tcMar>
              <w:top w:w="-411" w:type="dxa"/>
              <w:left w:w="-411" w:type="dxa"/>
              <w:bottom w:w="-411" w:type="dxa"/>
              <w:right w:w="-411" w:type="dxa"/>
            </w:tcMar>
            <w:vAlign w:val="center"/>
          </w:tcPr>
          <w:p w14:paraId="0901041B"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070726ED" w14:textId="77777777" w:rsidR="00142F34" w:rsidRDefault="00353792">
            <w:pPr>
              <w:jc w:val="center"/>
              <w:rPr>
                <w:sz w:val="20"/>
                <w:szCs w:val="20"/>
              </w:rPr>
            </w:pPr>
            <w:r>
              <w:rPr>
                <w:rFonts w:ascii="Calibri" w:eastAsia="Calibri" w:hAnsi="Calibri" w:cs="Calibri"/>
                <w:sz w:val="20"/>
                <w:szCs w:val="20"/>
              </w:rPr>
              <w:t>-0.386</w:t>
            </w:r>
          </w:p>
        </w:tc>
        <w:tc>
          <w:tcPr>
            <w:tcW w:w="930" w:type="dxa"/>
            <w:tcBorders>
              <w:top w:val="nil"/>
              <w:left w:val="nil"/>
              <w:bottom w:val="nil"/>
              <w:right w:val="nil"/>
            </w:tcBorders>
            <w:tcMar>
              <w:top w:w="-411" w:type="dxa"/>
              <w:left w:w="-411" w:type="dxa"/>
              <w:bottom w:w="-411" w:type="dxa"/>
              <w:right w:w="-411" w:type="dxa"/>
            </w:tcMar>
            <w:vAlign w:val="center"/>
          </w:tcPr>
          <w:p w14:paraId="386CFE88" w14:textId="77777777" w:rsidR="00142F34" w:rsidRDefault="00353792">
            <w:pPr>
              <w:jc w:val="center"/>
              <w:rPr>
                <w:sz w:val="20"/>
                <w:szCs w:val="20"/>
              </w:rPr>
            </w:pPr>
            <w:r>
              <w:rPr>
                <w:rFonts w:ascii="Calibri" w:eastAsia="Calibri" w:hAnsi="Calibri" w:cs="Calibri"/>
                <w:sz w:val="20"/>
                <w:szCs w:val="20"/>
              </w:rPr>
              <w:t>0.141</w:t>
            </w:r>
          </w:p>
        </w:tc>
        <w:tc>
          <w:tcPr>
            <w:tcW w:w="675" w:type="dxa"/>
            <w:tcBorders>
              <w:top w:val="nil"/>
              <w:left w:val="nil"/>
              <w:bottom w:val="nil"/>
              <w:right w:val="nil"/>
            </w:tcBorders>
            <w:tcMar>
              <w:top w:w="-411" w:type="dxa"/>
              <w:left w:w="-411" w:type="dxa"/>
              <w:bottom w:w="-411" w:type="dxa"/>
              <w:right w:w="-411" w:type="dxa"/>
            </w:tcMar>
            <w:vAlign w:val="center"/>
          </w:tcPr>
          <w:p w14:paraId="486D763B" w14:textId="77777777" w:rsidR="00142F34" w:rsidRDefault="00353792">
            <w:pPr>
              <w:jc w:val="center"/>
              <w:rPr>
                <w:sz w:val="20"/>
                <w:szCs w:val="20"/>
              </w:rPr>
            </w:pPr>
            <w:r>
              <w:rPr>
                <w:rFonts w:ascii="Calibri" w:eastAsia="Calibri" w:hAnsi="Calibri" w:cs="Calibri"/>
                <w:sz w:val="20"/>
                <w:szCs w:val="20"/>
              </w:rPr>
              <w:t>0.006</w:t>
            </w:r>
          </w:p>
        </w:tc>
        <w:tc>
          <w:tcPr>
            <w:tcW w:w="495" w:type="dxa"/>
            <w:tcBorders>
              <w:top w:val="nil"/>
              <w:left w:val="nil"/>
              <w:bottom w:val="nil"/>
              <w:right w:val="nil"/>
            </w:tcBorders>
            <w:tcMar>
              <w:top w:w="-411" w:type="dxa"/>
              <w:left w:w="-411" w:type="dxa"/>
              <w:bottom w:w="-411" w:type="dxa"/>
              <w:right w:w="-411" w:type="dxa"/>
            </w:tcMar>
            <w:vAlign w:val="center"/>
          </w:tcPr>
          <w:p w14:paraId="2A5D9292" w14:textId="77777777" w:rsidR="00142F34" w:rsidRDefault="00353792">
            <w:pPr>
              <w:jc w:val="center"/>
              <w:rPr>
                <w:sz w:val="20"/>
                <w:szCs w:val="20"/>
              </w:rPr>
            </w:pPr>
            <w:r>
              <w:rPr>
                <w:rFonts w:ascii="Calibri" w:eastAsia="Calibri" w:hAnsi="Calibri" w:cs="Calibri"/>
                <w:sz w:val="20"/>
                <w:szCs w:val="20"/>
              </w:rPr>
              <w:t>-0.663</w:t>
            </w:r>
          </w:p>
        </w:tc>
        <w:tc>
          <w:tcPr>
            <w:tcW w:w="795" w:type="dxa"/>
            <w:tcBorders>
              <w:top w:val="nil"/>
              <w:left w:val="nil"/>
              <w:bottom w:val="nil"/>
              <w:right w:val="nil"/>
            </w:tcBorders>
            <w:tcMar>
              <w:top w:w="-411" w:type="dxa"/>
              <w:left w:w="-411" w:type="dxa"/>
              <w:bottom w:w="-411" w:type="dxa"/>
              <w:right w:w="-411" w:type="dxa"/>
            </w:tcMar>
            <w:vAlign w:val="center"/>
          </w:tcPr>
          <w:p w14:paraId="62CCBC69" w14:textId="77777777" w:rsidR="00142F34" w:rsidRDefault="00353792">
            <w:pPr>
              <w:jc w:val="center"/>
              <w:rPr>
                <w:sz w:val="20"/>
                <w:szCs w:val="20"/>
              </w:rPr>
            </w:pPr>
            <w:r>
              <w:rPr>
                <w:rFonts w:ascii="Calibri" w:eastAsia="Calibri" w:hAnsi="Calibri" w:cs="Calibri"/>
                <w:sz w:val="20"/>
                <w:szCs w:val="20"/>
              </w:rPr>
              <w:t>-0.109</w:t>
            </w:r>
          </w:p>
        </w:tc>
        <w:tc>
          <w:tcPr>
            <w:tcW w:w="660" w:type="dxa"/>
            <w:tcBorders>
              <w:top w:val="nil"/>
              <w:left w:val="nil"/>
              <w:bottom w:val="nil"/>
              <w:right w:val="nil"/>
            </w:tcBorders>
            <w:tcMar>
              <w:top w:w="-411" w:type="dxa"/>
              <w:left w:w="-411" w:type="dxa"/>
              <w:bottom w:w="-411" w:type="dxa"/>
              <w:right w:w="-411" w:type="dxa"/>
            </w:tcMar>
            <w:vAlign w:val="center"/>
          </w:tcPr>
          <w:p w14:paraId="6364EC06"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31BF80E4"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1AC07516" w14:textId="77777777" w:rsidR="00142F34" w:rsidRDefault="00353792">
            <w:pPr>
              <w:jc w:val="center"/>
              <w:rPr>
                <w:sz w:val="20"/>
                <w:szCs w:val="20"/>
              </w:rPr>
            </w:pPr>
            <w:r>
              <w:rPr>
                <w:rFonts w:ascii="Calibri" w:eastAsia="Calibri" w:hAnsi="Calibri" w:cs="Calibri"/>
                <w:sz w:val="20"/>
                <w:szCs w:val="20"/>
              </w:rPr>
              <w:t>Kelp forest (2020)</w:t>
            </w:r>
          </w:p>
        </w:tc>
      </w:tr>
      <w:tr w:rsidR="00142F34" w14:paraId="39C866C3"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24DECE1" w14:textId="77777777" w:rsidR="00142F34" w:rsidRDefault="00353792">
            <w:pPr>
              <w:jc w:val="center"/>
              <w:rPr>
                <w:sz w:val="20"/>
                <w:szCs w:val="20"/>
              </w:rPr>
            </w:pPr>
            <w:r>
              <w:rPr>
                <w:rFonts w:ascii="Calibri" w:eastAsia="Calibri" w:hAnsi="Calibri" w:cs="Calibri"/>
                <w:sz w:val="20"/>
                <w:szCs w:val="20"/>
              </w:rPr>
              <w:t>36</w:t>
            </w:r>
          </w:p>
        </w:tc>
        <w:tc>
          <w:tcPr>
            <w:tcW w:w="600" w:type="dxa"/>
            <w:tcBorders>
              <w:top w:val="nil"/>
              <w:left w:val="nil"/>
              <w:bottom w:val="nil"/>
              <w:right w:val="nil"/>
            </w:tcBorders>
            <w:tcMar>
              <w:top w:w="-411" w:type="dxa"/>
              <w:left w:w="-411" w:type="dxa"/>
              <w:bottom w:w="-411" w:type="dxa"/>
              <w:right w:w="-411" w:type="dxa"/>
            </w:tcMar>
            <w:vAlign w:val="center"/>
          </w:tcPr>
          <w:p w14:paraId="728540C3"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7D126E8C" w14:textId="77777777" w:rsidR="00142F34" w:rsidRDefault="00353792">
            <w:pPr>
              <w:jc w:val="center"/>
              <w:rPr>
                <w:sz w:val="20"/>
                <w:szCs w:val="20"/>
              </w:rPr>
            </w:pPr>
            <w:r>
              <w:rPr>
                <w:rFonts w:ascii="Calibri" w:eastAsia="Calibri" w:hAnsi="Calibri" w:cs="Calibri"/>
                <w:sz w:val="20"/>
                <w:szCs w:val="20"/>
              </w:rPr>
              <w:t>Carrington Point SMR</w:t>
            </w:r>
          </w:p>
        </w:tc>
        <w:tc>
          <w:tcPr>
            <w:tcW w:w="1185" w:type="dxa"/>
            <w:tcBorders>
              <w:top w:val="nil"/>
              <w:left w:val="nil"/>
              <w:bottom w:val="nil"/>
              <w:right w:val="nil"/>
            </w:tcBorders>
            <w:tcMar>
              <w:top w:w="-411" w:type="dxa"/>
              <w:left w:w="-411" w:type="dxa"/>
              <w:bottom w:w="-411" w:type="dxa"/>
              <w:right w:w="-411" w:type="dxa"/>
            </w:tcMar>
            <w:vAlign w:val="center"/>
          </w:tcPr>
          <w:p w14:paraId="4727FED9"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6468ACC3" w14:textId="77777777" w:rsidR="00142F34" w:rsidRDefault="00353792">
            <w:pPr>
              <w:jc w:val="center"/>
              <w:rPr>
                <w:sz w:val="20"/>
                <w:szCs w:val="20"/>
              </w:rPr>
            </w:pPr>
            <w:r>
              <w:rPr>
                <w:rFonts w:ascii="Calibri" w:eastAsia="Calibri" w:hAnsi="Calibri" w:cs="Calibri"/>
                <w:sz w:val="20"/>
                <w:szCs w:val="20"/>
              </w:rPr>
              <w:t>-0.438</w:t>
            </w:r>
          </w:p>
        </w:tc>
        <w:tc>
          <w:tcPr>
            <w:tcW w:w="930" w:type="dxa"/>
            <w:tcBorders>
              <w:top w:val="nil"/>
              <w:left w:val="nil"/>
              <w:bottom w:val="nil"/>
              <w:right w:val="nil"/>
            </w:tcBorders>
            <w:tcMar>
              <w:top w:w="-411" w:type="dxa"/>
              <w:left w:w="-411" w:type="dxa"/>
              <w:bottom w:w="-411" w:type="dxa"/>
              <w:right w:w="-411" w:type="dxa"/>
            </w:tcMar>
            <w:vAlign w:val="center"/>
          </w:tcPr>
          <w:p w14:paraId="1EB89E31" w14:textId="77777777" w:rsidR="00142F34" w:rsidRDefault="00353792">
            <w:pPr>
              <w:jc w:val="center"/>
              <w:rPr>
                <w:sz w:val="20"/>
                <w:szCs w:val="20"/>
              </w:rPr>
            </w:pPr>
            <w:r>
              <w:rPr>
                <w:rFonts w:ascii="Calibri" w:eastAsia="Calibri" w:hAnsi="Calibri" w:cs="Calibri"/>
                <w:sz w:val="20"/>
                <w:szCs w:val="20"/>
              </w:rPr>
              <w:t>0.672</w:t>
            </w:r>
          </w:p>
        </w:tc>
        <w:tc>
          <w:tcPr>
            <w:tcW w:w="675" w:type="dxa"/>
            <w:tcBorders>
              <w:top w:val="nil"/>
              <w:left w:val="nil"/>
              <w:bottom w:val="nil"/>
              <w:right w:val="nil"/>
            </w:tcBorders>
            <w:tcMar>
              <w:top w:w="-411" w:type="dxa"/>
              <w:left w:w="-411" w:type="dxa"/>
              <w:bottom w:w="-411" w:type="dxa"/>
              <w:right w:w="-411" w:type="dxa"/>
            </w:tcMar>
            <w:vAlign w:val="center"/>
          </w:tcPr>
          <w:p w14:paraId="2B99801D" w14:textId="77777777" w:rsidR="00142F34" w:rsidRDefault="00353792">
            <w:pPr>
              <w:jc w:val="center"/>
              <w:rPr>
                <w:sz w:val="20"/>
                <w:szCs w:val="20"/>
              </w:rPr>
            </w:pPr>
            <w:r>
              <w:rPr>
                <w:rFonts w:ascii="Calibri" w:eastAsia="Calibri" w:hAnsi="Calibri" w:cs="Calibri"/>
                <w:sz w:val="20"/>
                <w:szCs w:val="20"/>
              </w:rPr>
              <w:t>0.514</w:t>
            </w:r>
          </w:p>
        </w:tc>
        <w:tc>
          <w:tcPr>
            <w:tcW w:w="495" w:type="dxa"/>
            <w:tcBorders>
              <w:top w:val="nil"/>
              <w:left w:val="nil"/>
              <w:bottom w:val="nil"/>
              <w:right w:val="nil"/>
            </w:tcBorders>
            <w:tcMar>
              <w:top w:w="-411" w:type="dxa"/>
              <w:left w:w="-411" w:type="dxa"/>
              <w:bottom w:w="-411" w:type="dxa"/>
              <w:right w:w="-411" w:type="dxa"/>
            </w:tcMar>
            <w:vAlign w:val="center"/>
          </w:tcPr>
          <w:p w14:paraId="3AD4A8DC" w14:textId="77777777" w:rsidR="00142F34" w:rsidRDefault="00353792">
            <w:pPr>
              <w:jc w:val="center"/>
              <w:rPr>
                <w:sz w:val="20"/>
                <w:szCs w:val="20"/>
              </w:rPr>
            </w:pPr>
            <w:r>
              <w:rPr>
                <w:rFonts w:ascii="Calibri" w:eastAsia="Calibri" w:hAnsi="Calibri" w:cs="Calibri"/>
                <w:sz w:val="20"/>
                <w:szCs w:val="20"/>
              </w:rPr>
              <w:t>-1.755</w:t>
            </w:r>
          </w:p>
        </w:tc>
        <w:tc>
          <w:tcPr>
            <w:tcW w:w="795" w:type="dxa"/>
            <w:tcBorders>
              <w:top w:val="nil"/>
              <w:left w:val="nil"/>
              <w:bottom w:val="nil"/>
              <w:right w:val="nil"/>
            </w:tcBorders>
            <w:tcMar>
              <w:top w:w="-411" w:type="dxa"/>
              <w:left w:w="-411" w:type="dxa"/>
              <w:bottom w:w="-411" w:type="dxa"/>
              <w:right w:w="-411" w:type="dxa"/>
            </w:tcMar>
            <w:vAlign w:val="center"/>
          </w:tcPr>
          <w:p w14:paraId="0B5ECEFA" w14:textId="77777777" w:rsidR="00142F34" w:rsidRDefault="00353792">
            <w:pPr>
              <w:jc w:val="center"/>
              <w:rPr>
                <w:sz w:val="20"/>
                <w:szCs w:val="20"/>
              </w:rPr>
            </w:pPr>
            <w:r>
              <w:rPr>
                <w:rFonts w:ascii="Calibri" w:eastAsia="Calibri" w:hAnsi="Calibri" w:cs="Calibri"/>
                <w:sz w:val="20"/>
                <w:szCs w:val="20"/>
              </w:rPr>
              <w:t>0.879</w:t>
            </w:r>
          </w:p>
        </w:tc>
        <w:tc>
          <w:tcPr>
            <w:tcW w:w="660" w:type="dxa"/>
            <w:tcBorders>
              <w:top w:val="nil"/>
              <w:left w:val="nil"/>
              <w:bottom w:val="nil"/>
              <w:right w:val="nil"/>
            </w:tcBorders>
            <w:tcMar>
              <w:top w:w="-411" w:type="dxa"/>
              <w:left w:w="-411" w:type="dxa"/>
              <w:bottom w:w="-411" w:type="dxa"/>
              <w:right w:w="-411" w:type="dxa"/>
            </w:tcMar>
            <w:vAlign w:val="center"/>
          </w:tcPr>
          <w:p w14:paraId="4F36F222" w14:textId="77777777" w:rsidR="00142F34" w:rsidRDefault="00353792">
            <w:pPr>
              <w:jc w:val="center"/>
              <w:rPr>
                <w:sz w:val="20"/>
                <w:szCs w:val="20"/>
              </w:rPr>
            </w:pPr>
            <w:r>
              <w:rPr>
                <w:rFonts w:ascii="Calibri" w:eastAsia="Calibri" w:hAnsi="Calibri" w:cs="Calibri"/>
                <w:sz w:val="20"/>
                <w:szCs w:val="20"/>
              </w:rPr>
              <w:t>1.278</w:t>
            </w:r>
          </w:p>
        </w:tc>
        <w:tc>
          <w:tcPr>
            <w:tcW w:w="1215" w:type="dxa"/>
            <w:tcBorders>
              <w:top w:val="nil"/>
              <w:left w:val="nil"/>
              <w:bottom w:val="nil"/>
              <w:right w:val="nil"/>
            </w:tcBorders>
            <w:tcMar>
              <w:top w:w="-411" w:type="dxa"/>
              <w:left w:w="-411" w:type="dxa"/>
              <w:bottom w:w="-411" w:type="dxa"/>
              <w:right w:w="-411" w:type="dxa"/>
            </w:tcMar>
            <w:vAlign w:val="center"/>
          </w:tcPr>
          <w:p w14:paraId="09F3EDBA" w14:textId="77777777" w:rsidR="00142F34" w:rsidRDefault="00353792">
            <w:pPr>
              <w:jc w:val="center"/>
              <w:rPr>
                <w:sz w:val="20"/>
                <w:szCs w:val="20"/>
              </w:rPr>
            </w:pPr>
            <w:r>
              <w:rPr>
                <w:rFonts w:ascii="Calibri" w:eastAsia="Calibri" w:hAnsi="Calibri" w:cs="Calibri"/>
                <w:sz w:val="20"/>
                <w:szCs w:val="20"/>
              </w:rPr>
              <w:t>47.933</w:t>
            </w:r>
          </w:p>
        </w:tc>
        <w:tc>
          <w:tcPr>
            <w:tcW w:w="3540" w:type="dxa"/>
            <w:tcBorders>
              <w:top w:val="nil"/>
              <w:left w:val="nil"/>
              <w:bottom w:val="nil"/>
              <w:right w:val="nil"/>
            </w:tcBorders>
            <w:tcMar>
              <w:top w:w="-411" w:type="dxa"/>
              <w:left w:w="-411" w:type="dxa"/>
              <w:bottom w:w="-411" w:type="dxa"/>
              <w:right w:w="-411" w:type="dxa"/>
            </w:tcMar>
            <w:vAlign w:val="center"/>
          </w:tcPr>
          <w:p w14:paraId="6DF3B735" w14:textId="77777777" w:rsidR="00142F34" w:rsidRDefault="00353792">
            <w:pPr>
              <w:jc w:val="center"/>
              <w:rPr>
                <w:sz w:val="20"/>
                <w:szCs w:val="20"/>
              </w:rPr>
            </w:pPr>
            <w:r>
              <w:rPr>
                <w:rFonts w:ascii="Calibri" w:eastAsia="Calibri" w:hAnsi="Calibri" w:cs="Calibri"/>
                <w:sz w:val="20"/>
                <w:szCs w:val="20"/>
              </w:rPr>
              <w:t>Kelp forest (2008), Shallow reef (2020), Deep reef (2019)</w:t>
            </w:r>
          </w:p>
        </w:tc>
      </w:tr>
      <w:tr w:rsidR="00142F34" w14:paraId="299BA1A3"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81B2014" w14:textId="77777777" w:rsidR="00142F34" w:rsidRDefault="00353792">
            <w:pPr>
              <w:jc w:val="center"/>
              <w:rPr>
                <w:sz w:val="20"/>
                <w:szCs w:val="20"/>
              </w:rPr>
            </w:pPr>
            <w:r>
              <w:rPr>
                <w:rFonts w:ascii="Calibri" w:eastAsia="Calibri" w:hAnsi="Calibri" w:cs="Calibri"/>
                <w:sz w:val="20"/>
                <w:szCs w:val="20"/>
              </w:rPr>
              <w:t>36</w:t>
            </w:r>
          </w:p>
        </w:tc>
        <w:tc>
          <w:tcPr>
            <w:tcW w:w="600" w:type="dxa"/>
            <w:tcBorders>
              <w:top w:val="nil"/>
              <w:left w:val="nil"/>
              <w:bottom w:val="nil"/>
              <w:right w:val="nil"/>
            </w:tcBorders>
            <w:tcMar>
              <w:top w:w="-411" w:type="dxa"/>
              <w:left w:w="-411" w:type="dxa"/>
              <w:bottom w:w="-411" w:type="dxa"/>
              <w:right w:w="-411" w:type="dxa"/>
            </w:tcMar>
            <w:vAlign w:val="center"/>
          </w:tcPr>
          <w:p w14:paraId="23AA85EB"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5FE05C5D" w14:textId="77777777" w:rsidR="00142F34" w:rsidRDefault="00353792">
            <w:pPr>
              <w:jc w:val="center"/>
              <w:rPr>
                <w:sz w:val="20"/>
                <w:szCs w:val="20"/>
              </w:rPr>
            </w:pPr>
            <w:r>
              <w:rPr>
                <w:rFonts w:ascii="Calibri" w:eastAsia="Calibri" w:hAnsi="Calibri" w:cs="Calibri"/>
                <w:sz w:val="20"/>
                <w:szCs w:val="20"/>
              </w:rPr>
              <w:t>Carrington Point SMR</w:t>
            </w:r>
          </w:p>
        </w:tc>
        <w:tc>
          <w:tcPr>
            <w:tcW w:w="1185" w:type="dxa"/>
            <w:tcBorders>
              <w:top w:val="nil"/>
              <w:left w:val="nil"/>
              <w:bottom w:val="nil"/>
              <w:right w:val="nil"/>
            </w:tcBorders>
            <w:tcMar>
              <w:top w:w="-411" w:type="dxa"/>
              <w:left w:w="-411" w:type="dxa"/>
              <w:bottom w:w="-411" w:type="dxa"/>
              <w:right w:w="-411" w:type="dxa"/>
            </w:tcMar>
            <w:vAlign w:val="center"/>
          </w:tcPr>
          <w:p w14:paraId="3D444D60"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005943CE" w14:textId="77777777" w:rsidR="00142F34" w:rsidRDefault="00353792">
            <w:pPr>
              <w:jc w:val="center"/>
              <w:rPr>
                <w:sz w:val="20"/>
                <w:szCs w:val="20"/>
              </w:rPr>
            </w:pPr>
            <w:r>
              <w:rPr>
                <w:rFonts w:ascii="Calibri" w:eastAsia="Calibri" w:hAnsi="Calibri" w:cs="Calibri"/>
                <w:sz w:val="20"/>
                <w:szCs w:val="20"/>
              </w:rPr>
              <w:t>-0.17</w:t>
            </w:r>
          </w:p>
        </w:tc>
        <w:tc>
          <w:tcPr>
            <w:tcW w:w="930" w:type="dxa"/>
            <w:tcBorders>
              <w:top w:val="nil"/>
              <w:left w:val="nil"/>
              <w:bottom w:val="nil"/>
              <w:right w:val="nil"/>
            </w:tcBorders>
            <w:tcMar>
              <w:top w:w="-411" w:type="dxa"/>
              <w:left w:w="-411" w:type="dxa"/>
              <w:bottom w:w="-411" w:type="dxa"/>
              <w:right w:w="-411" w:type="dxa"/>
            </w:tcMar>
            <w:vAlign w:val="center"/>
          </w:tcPr>
          <w:p w14:paraId="7B8AE6D6" w14:textId="77777777" w:rsidR="00142F34" w:rsidRDefault="00353792">
            <w:pPr>
              <w:jc w:val="center"/>
              <w:rPr>
                <w:sz w:val="20"/>
                <w:szCs w:val="20"/>
              </w:rPr>
            </w:pPr>
            <w:r>
              <w:rPr>
                <w:rFonts w:ascii="Calibri" w:eastAsia="Calibri" w:hAnsi="Calibri" w:cs="Calibri"/>
                <w:sz w:val="20"/>
                <w:szCs w:val="20"/>
              </w:rPr>
              <w:t>0.065</w:t>
            </w:r>
          </w:p>
        </w:tc>
        <w:tc>
          <w:tcPr>
            <w:tcW w:w="675" w:type="dxa"/>
            <w:tcBorders>
              <w:top w:val="nil"/>
              <w:left w:val="nil"/>
              <w:bottom w:val="nil"/>
              <w:right w:val="nil"/>
            </w:tcBorders>
            <w:tcMar>
              <w:top w:w="-411" w:type="dxa"/>
              <w:left w:w="-411" w:type="dxa"/>
              <w:bottom w:w="-411" w:type="dxa"/>
              <w:right w:w="-411" w:type="dxa"/>
            </w:tcMar>
            <w:vAlign w:val="center"/>
          </w:tcPr>
          <w:p w14:paraId="1AC69802" w14:textId="77777777" w:rsidR="00142F34" w:rsidRDefault="00353792">
            <w:pPr>
              <w:jc w:val="center"/>
              <w:rPr>
                <w:sz w:val="20"/>
                <w:szCs w:val="20"/>
              </w:rPr>
            </w:pPr>
            <w:r>
              <w:rPr>
                <w:rFonts w:ascii="Calibri" w:eastAsia="Calibri" w:hAnsi="Calibri" w:cs="Calibri"/>
                <w:sz w:val="20"/>
                <w:szCs w:val="20"/>
              </w:rPr>
              <w:t>0.009</w:t>
            </w:r>
          </w:p>
        </w:tc>
        <w:tc>
          <w:tcPr>
            <w:tcW w:w="495" w:type="dxa"/>
            <w:tcBorders>
              <w:top w:val="nil"/>
              <w:left w:val="nil"/>
              <w:bottom w:val="nil"/>
              <w:right w:val="nil"/>
            </w:tcBorders>
            <w:tcMar>
              <w:top w:w="-411" w:type="dxa"/>
              <w:left w:w="-411" w:type="dxa"/>
              <w:bottom w:w="-411" w:type="dxa"/>
              <w:right w:w="-411" w:type="dxa"/>
            </w:tcMar>
            <w:vAlign w:val="center"/>
          </w:tcPr>
          <w:p w14:paraId="4FC2349B" w14:textId="77777777" w:rsidR="00142F34" w:rsidRDefault="00353792">
            <w:pPr>
              <w:jc w:val="center"/>
              <w:rPr>
                <w:sz w:val="20"/>
                <w:szCs w:val="20"/>
              </w:rPr>
            </w:pPr>
            <w:r>
              <w:rPr>
                <w:rFonts w:ascii="Calibri" w:eastAsia="Calibri" w:hAnsi="Calibri" w:cs="Calibri"/>
                <w:sz w:val="20"/>
                <w:szCs w:val="20"/>
              </w:rPr>
              <w:t>-0.297</w:t>
            </w:r>
          </w:p>
        </w:tc>
        <w:tc>
          <w:tcPr>
            <w:tcW w:w="795" w:type="dxa"/>
            <w:tcBorders>
              <w:top w:val="nil"/>
              <w:left w:val="nil"/>
              <w:bottom w:val="nil"/>
              <w:right w:val="nil"/>
            </w:tcBorders>
            <w:tcMar>
              <w:top w:w="-411" w:type="dxa"/>
              <w:left w:w="-411" w:type="dxa"/>
              <w:bottom w:w="-411" w:type="dxa"/>
              <w:right w:w="-411" w:type="dxa"/>
            </w:tcMar>
            <w:vAlign w:val="center"/>
          </w:tcPr>
          <w:p w14:paraId="6868FAC5" w14:textId="77777777" w:rsidR="00142F34" w:rsidRDefault="00353792">
            <w:pPr>
              <w:jc w:val="center"/>
              <w:rPr>
                <w:sz w:val="20"/>
                <w:szCs w:val="20"/>
              </w:rPr>
            </w:pPr>
            <w:r>
              <w:rPr>
                <w:rFonts w:ascii="Calibri" w:eastAsia="Calibri" w:hAnsi="Calibri" w:cs="Calibri"/>
                <w:sz w:val="20"/>
                <w:szCs w:val="20"/>
              </w:rPr>
              <w:t>-0.043</w:t>
            </w:r>
          </w:p>
        </w:tc>
        <w:tc>
          <w:tcPr>
            <w:tcW w:w="660" w:type="dxa"/>
            <w:tcBorders>
              <w:top w:val="nil"/>
              <w:left w:val="nil"/>
              <w:bottom w:val="nil"/>
              <w:right w:val="nil"/>
            </w:tcBorders>
            <w:tcMar>
              <w:top w:w="-411" w:type="dxa"/>
              <w:left w:w="-411" w:type="dxa"/>
              <w:bottom w:w="-411" w:type="dxa"/>
              <w:right w:w="-411" w:type="dxa"/>
            </w:tcMar>
            <w:vAlign w:val="center"/>
          </w:tcPr>
          <w:p w14:paraId="1E6936F4"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456DEAE2" w14:textId="77777777" w:rsidR="00142F34" w:rsidRDefault="00353792">
            <w:pPr>
              <w:jc w:val="center"/>
              <w:rPr>
                <w:sz w:val="20"/>
                <w:szCs w:val="20"/>
              </w:rPr>
            </w:pPr>
            <w:r>
              <w:rPr>
                <w:rFonts w:ascii="Calibri" w:eastAsia="Calibri" w:hAnsi="Calibri" w:cs="Calibri"/>
                <w:sz w:val="20"/>
                <w:szCs w:val="20"/>
              </w:rPr>
              <w:t>0.009</w:t>
            </w:r>
          </w:p>
        </w:tc>
        <w:tc>
          <w:tcPr>
            <w:tcW w:w="3540" w:type="dxa"/>
            <w:tcBorders>
              <w:top w:val="nil"/>
              <w:left w:val="nil"/>
              <w:bottom w:val="nil"/>
              <w:right w:val="nil"/>
            </w:tcBorders>
            <w:tcMar>
              <w:top w:w="-411" w:type="dxa"/>
              <w:left w:w="-411" w:type="dxa"/>
              <w:bottom w:w="-411" w:type="dxa"/>
              <w:right w:w="-411" w:type="dxa"/>
            </w:tcMar>
            <w:vAlign w:val="center"/>
          </w:tcPr>
          <w:p w14:paraId="24D8BB71" w14:textId="77777777" w:rsidR="00142F34" w:rsidRDefault="00353792">
            <w:pPr>
              <w:jc w:val="center"/>
              <w:rPr>
                <w:sz w:val="20"/>
                <w:szCs w:val="20"/>
              </w:rPr>
            </w:pPr>
            <w:r>
              <w:rPr>
                <w:rFonts w:ascii="Calibri" w:eastAsia="Calibri" w:hAnsi="Calibri" w:cs="Calibri"/>
                <w:sz w:val="20"/>
                <w:szCs w:val="20"/>
              </w:rPr>
              <w:t>Kelp forest (2008), Deep reef (2019)</w:t>
            </w:r>
          </w:p>
        </w:tc>
      </w:tr>
      <w:tr w:rsidR="00142F34" w14:paraId="3C91C1B2"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294BDE9" w14:textId="77777777" w:rsidR="00142F34" w:rsidRDefault="00353792">
            <w:pPr>
              <w:jc w:val="center"/>
              <w:rPr>
                <w:sz w:val="20"/>
                <w:szCs w:val="20"/>
              </w:rPr>
            </w:pPr>
            <w:r>
              <w:rPr>
                <w:rFonts w:ascii="Calibri" w:eastAsia="Calibri" w:hAnsi="Calibri" w:cs="Calibri"/>
                <w:sz w:val="20"/>
                <w:szCs w:val="20"/>
              </w:rPr>
              <w:t>37</w:t>
            </w:r>
          </w:p>
        </w:tc>
        <w:tc>
          <w:tcPr>
            <w:tcW w:w="600" w:type="dxa"/>
            <w:tcBorders>
              <w:top w:val="nil"/>
              <w:left w:val="nil"/>
              <w:bottom w:val="nil"/>
              <w:right w:val="nil"/>
            </w:tcBorders>
            <w:tcMar>
              <w:top w:w="-411" w:type="dxa"/>
              <w:left w:w="-411" w:type="dxa"/>
              <w:bottom w:w="-411" w:type="dxa"/>
              <w:right w:w="-411" w:type="dxa"/>
            </w:tcMar>
            <w:vAlign w:val="center"/>
          </w:tcPr>
          <w:p w14:paraId="2F46695D"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3B44E6D5" w14:textId="77777777" w:rsidR="00142F34" w:rsidRDefault="00353792">
            <w:pPr>
              <w:jc w:val="center"/>
              <w:rPr>
                <w:sz w:val="20"/>
                <w:szCs w:val="20"/>
              </w:rPr>
            </w:pPr>
            <w:r>
              <w:rPr>
                <w:rFonts w:ascii="Calibri" w:eastAsia="Calibri" w:hAnsi="Calibri" w:cs="Calibri"/>
                <w:sz w:val="20"/>
                <w:szCs w:val="20"/>
              </w:rPr>
              <w:t>Blue Cavern Onshore SMCA (No-Take)</w:t>
            </w:r>
          </w:p>
        </w:tc>
        <w:tc>
          <w:tcPr>
            <w:tcW w:w="1185" w:type="dxa"/>
            <w:tcBorders>
              <w:top w:val="nil"/>
              <w:left w:val="nil"/>
              <w:bottom w:val="nil"/>
              <w:right w:val="nil"/>
            </w:tcBorders>
            <w:tcMar>
              <w:top w:w="-411" w:type="dxa"/>
              <w:left w:w="-411" w:type="dxa"/>
              <w:bottom w:w="-411" w:type="dxa"/>
              <w:right w:w="-411" w:type="dxa"/>
            </w:tcMar>
            <w:vAlign w:val="center"/>
          </w:tcPr>
          <w:p w14:paraId="5D584F3F"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1FE503DF" w14:textId="77777777" w:rsidR="00142F34" w:rsidRDefault="00353792">
            <w:pPr>
              <w:jc w:val="center"/>
              <w:rPr>
                <w:sz w:val="20"/>
                <w:szCs w:val="20"/>
              </w:rPr>
            </w:pPr>
            <w:r>
              <w:rPr>
                <w:rFonts w:ascii="Calibri" w:eastAsia="Calibri" w:hAnsi="Calibri" w:cs="Calibri"/>
                <w:sz w:val="20"/>
                <w:szCs w:val="20"/>
              </w:rPr>
              <w:t>-0.319</w:t>
            </w:r>
          </w:p>
        </w:tc>
        <w:tc>
          <w:tcPr>
            <w:tcW w:w="930" w:type="dxa"/>
            <w:tcBorders>
              <w:top w:val="nil"/>
              <w:left w:val="nil"/>
              <w:bottom w:val="nil"/>
              <w:right w:val="nil"/>
            </w:tcBorders>
            <w:tcMar>
              <w:top w:w="-411" w:type="dxa"/>
              <w:left w:w="-411" w:type="dxa"/>
              <w:bottom w:w="-411" w:type="dxa"/>
              <w:right w:w="-411" w:type="dxa"/>
            </w:tcMar>
            <w:vAlign w:val="center"/>
          </w:tcPr>
          <w:p w14:paraId="2FD24FA4" w14:textId="77777777" w:rsidR="00142F34" w:rsidRDefault="00353792">
            <w:pPr>
              <w:jc w:val="center"/>
              <w:rPr>
                <w:sz w:val="20"/>
                <w:szCs w:val="20"/>
              </w:rPr>
            </w:pPr>
            <w:r>
              <w:rPr>
                <w:rFonts w:ascii="Calibri" w:eastAsia="Calibri" w:hAnsi="Calibri" w:cs="Calibri"/>
                <w:sz w:val="20"/>
                <w:szCs w:val="20"/>
              </w:rPr>
              <w:t>0.247</w:t>
            </w:r>
          </w:p>
        </w:tc>
        <w:tc>
          <w:tcPr>
            <w:tcW w:w="675" w:type="dxa"/>
            <w:tcBorders>
              <w:top w:val="nil"/>
              <w:left w:val="nil"/>
              <w:bottom w:val="nil"/>
              <w:right w:val="nil"/>
            </w:tcBorders>
            <w:tcMar>
              <w:top w:w="-411" w:type="dxa"/>
              <w:left w:w="-411" w:type="dxa"/>
              <w:bottom w:w="-411" w:type="dxa"/>
              <w:right w:w="-411" w:type="dxa"/>
            </w:tcMar>
            <w:vAlign w:val="center"/>
          </w:tcPr>
          <w:p w14:paraId="324600F3" w14:textId="77777777" w:rsidR="00142F34" w:rsidRDefault="00353792">
            <w:pPr>
              <w:jc w:val="center"/>
              <w:rPr>
                <w:sz w:val="20"/>
                <w:szCs w:val="20"/>
              </w:rPr>
            </w:pPr>
            <w:r>
              <w:rPr>
                <w:rFonts w:ascii="Calibri" w:eastAsia="Calibri" w:hAnsi="Calibri" w:cs="Calibri"/>
                <w:sz w:val="20"/>
                <w:szCs w:val="20"/>
              </w:rPr>
              <w:t>0.196</w:t>
            </w:r>
          </w:p>
        </w:tc>
        <w:tc>
          <w:tcPr>
            <w:tcW w:w="495" w:type="dxa"/>
            <w:tcBorders>
              <w:top w:val="nil"/>
              <w:left w:val="nil"/>
              <w:bottom w:val="nil"/>
              <w:right w:val="nil"/>
            </w:tcBorders>
            <w:tcMar>
              <w:top w:w="-411" w:type="dxa"/>
              <w:left w:w="-411" w:type="dxa"/>
              <w:bottom w:w="-411" w:type="dxa"/>
              <w:right w:w="-411" w:type="dxa"/>
            </w:tcMar>
            <w:vAlign w:val="center"/>
          </w:tcPr>
          <w:p w14:paraId="429F30DC" w14:textId="77777777" w:rsidR="00142F34" w:rsidRDefault="00353792">
            <w:pPr>
              <w:jc w:val="center"/>
              <w:rPr>
                <w:sz w:val="20"/>
                <w:szCs w:val="20"/>
              </w:rPr>
            </w:pPr>
            <w:r>
              <w:rPr>
                <w:rFonts w:ascii="Calibri" w:eastAsia="Calibri" w:hAnsi="Calibri" w:cs="Calibri"/>
                <w:sz w:val="20"/>
                <w:szCs w:val="20"/>
              </w:rPr>
              <w:t>-0.802</w:t>
            </w:r>
          </w:p>
        </w:tc>
        <w:tc>
          <w:tcPr>
            <w:tcW w:w="795" w:type="dxa"/>
            <w:tcBorders>
              <w:top w:val="nil"/>
              <w:left w:val="nil"/>
              <w:bottom w:val="nil"/>
              <w:right w:val="nil"/>
            </w:tcBorders>
            <w:tcMar>
              <w:top w:w="-411" w:type="dxa"/>
              <w:left w:w="-411" w:type="dxa"/>
              <w:bottom w:w="-411" w:type="dxa"/>
              <w:right w:w="-411" w:type="dxa"/>
            </w:tcMar>
            <w:vAlign w:val="center"/>
          </w:tcPr>
          <w:p w14:paraId="702245CE" w14:textId="77777777" w:rsidR="00142F34" w:rsidRDefault="00353792">
            <w:pPr>
              <w:jc w:val="center"/>
              <w:rPr>
                <w:sz w:val="20"/>
                <w:szCs w:val="20"/>
              </w:rPr>
            </w:pPr>
            <w:r>
              <w:rPr>
                <w:rFonts w:ascii="Calibri" w:eastAsia="Calibri" w:hAnsi="Calibri" w:cs="Calibri"/>
                <w:sz w:val="20"/>
                <w:szCs w:val="20"/>
              </w:rPr>
              <w:t>0.165</w:t>
            </w:r>
          </w:p>
        </w:tc>
        <w:tc>
          <w:tcPr>
            <w:tcW w:w="660" w:type="dxa"/>
            <w:tcBorders>
              <w:top w:val="nil"/>
              <w:left w:val="nil"/>
              <w:bottom w:val="nil"/>
              <w:right w:val="nil"/>
            </w:tcBorders>
            <w:tcMar>
              <w:top w:w="-411" w:type="dxa"/>
              <w:left w:w="-411" w:type="dxa"/>
              <w:bottom w:w="-411" w:type="dxa"/>
              <w:right w:w="-411" w:type="dxa"/>
            </w:tcMar>
            <w:vAlign w:val="center"/>
          </w:tcPr>
          <w:p w14:paraId="6DDCE087"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4D9E7C13"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40AC76F" w14:textId="77777777" w:rsidR="00142F34" w:rsidRDefault="00353792">
            <w:pPr>
              <w:jc w:val="center"/>
              <w:rPr>
                <w:sz w:val="20"/>
                <w:szCs w:val="20"/>
              </w:rPr>
            </w:pPr>
            <w:r>
              <w:rPr>
                <w:rFonts w:ascii="Calibri" w:eastAsia="Calibri" w:hAnsi="Calibri" w:cs="Calibri"/>
                <w:sz w:val="20"/>
                <w:szCs w:val="20"/>
              </w:rPr>
              <w:t>Kelp forest (2020)</w:t>
            </w:r>
          </w:p>
        </w:tc>
      </w:tr>
      <w:tr w:rsidR="00142F34" w14:paraId="078D874F"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EC0915F" w14:textId="77777777" w:rsidR="00142F34" w:rsidRDefault="00353792">
            <w:pPr>
              <w:jc w:val="center"/>
              <w:rPr>
                <w:sz w:val="20"/>
                <w:szCs w:val="20"/>
              </w:rPr>
            </w:pPr>
            <w:r>
              <w:rPr>
                <w:rFonts w:ascii="Calibri" w:eastAsia="Calibri" w:hAnsi="Calibri" w:cs="Calibri"/>
                <w:sz w:val="20"/>
                <w:szCs w:val="20"/>
              </w:rPr>
              <w:t>37</w:t>
            </w:r>
          </w:p>
        </w:tc>
        <w:tc>
          <w:tcPr>
            <w:tcW w:w="600" w:type="dxa"/>
            <w:tcBorders>
              <w:top w:val="nil"/>
              <w:left w:val="nil"/>
              <w:bottom w:val="nil"/>
              <w:right w:val="nil"/>
            </w:tcBorders>
            <w:tcMar>
              <w:top w:w="-411" w:type="dxa"/>
              <w:left w:w="-411" w:type="dxa"/>
              <w:bottom w:w="-411" w:type="dxa"/>
              <w:right w:w="-411" w:type="dxa"/>
            </w:tcMar>
            <w:vAlign w:val="center"/>
          </w:tcPr>
          <w:p w14:paraId="7C95BCD4"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177A109F" w14:textId="77777777" w:rsidR="00142F34" w:rsidRDefault="00353792">
            <w:pPr>
              <w:jc w:val="center"/>
              <w:rPr>
                <w:sz w:val="20"/>
                <w:szCs w:val="20"/>
              </w:rPr>
            </w:pPr>
            <w:r>
              <w:rPr>
                <w:rFonts w:ascii="Calibri" w:eastAsia="Calibri" w:hAnsi="Calibri" w:cs="Calibri"/>
                <w:sz w:val="20"/>
                <w:szCs w:val="20"/>
              </w:rPr>
              <w:t>Blue Cavern Onshore SMCA (No-Take)</w:t>
            </w:r>
          </w:p>
        </w:tc>
        <w:tc>
          <w:tcPr>
            <w:tcW w:w="1185" w:type="dxa"/>
            <w:tcBorders>
              <w:top w:val="nil"/>
              <w:left w:val="nil"/>
              <w:bottom w:val="nil"/>
              <w:right w:val="nil"/>
            </w:tcBorders>
            <w:tcMar>
              <w:top w:w="-411" w:type="dxa"/>
              <w:left w:w="-411" w:type="dxa"/>
              <w:bottom w:w="-411" w:type="dxa"/>
              <w:right w:w="-411" w:type="dxa"/>
            </w:tcMar>
            <w:vAlign w:val="center"/>
          </w:tcPr>
          <w:p w14:paraId="40DC6420"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61F9FA96" w14:textId="77777777" w:rsidR="00142F34" w:rsidRDefault="00353792">
            <w:pPr>
              <w:jc w:val="center"/>
              <w:rPr>
                <w:sz w:val="20"/>
                <w:szCs w:val="20"/>
              </w:rPr>
            </w:pPr>
            <w:r>
              <w:rPr>
                <w:rFonts w:ascii="Calibri" w:eastAsia="Calibri" w:hAnsi="Calibri" w:cs="Calibri"/>
                <w:sz w:val="20"/>
                <w:szCs w:val="20"/>
              </w:rPr>
              <w:t>-1.814</w:t>
            </w:r>
          </w:p>
        </w:tc>
        <w:tc>
          <w:tcPr>
            <w:tcW w:w="930" w:type="dxa"/>
            <w:tcBorders>
              <w:top w:val="nil"/>
              <w:left w:val="nil"/>
              <w:bottom w:val="nil"/>
              <w:right w:val="nil"/>
            </w:tcBorders>
            <w:tcMar>
              <w:top w:w="-411" w:type="dxa"/>
              <w:left w:w="-411" w:type="dxa"/>
              <w:bottom w:w="-411" w:type="dxa"/>
              <w:right w:w="-411" w:type="dxa"/>
            </w:tcMar>
            <w:vAlign w:val="center"/>
          </w:tcPr>
          <w:p w14:paraId="4E0F39F6" w14:textId="77777777" w:rsidR="00142F34" w:rsidRDefault="00353792">
            <w:pPr>
              <w:jc w:val="center"/>
              <w:rPr>
                <w:sz w:val="20"/>
                <w:szCs w:val="20"/>
              </w:rPr>
            </w:pPr>
            <w:r>
              <w:rPr>
                <w:rFonts w:ascii="Calibri" w:eastAsia="Calibri" w:hAnsi="Calibri" w:cs="Calibri"/>
                <w:sz w:val="20"/>
                <w:szCs w:val="20"/>
              </w:rPr>
              <w:t>0.215</w:t>
            </w:r>
          </w:p>
        </w:tc>
        <w:tc>
          <w:tcPr>
            <w:tcW w:w="675" w:type="dxa"/>
            <w:tcBorders>
              <w:top w:val="nil"/>
              <w:left w:val="nil"/>
              <w:bottom w:val="nil"/>
              <w:right w:val="nil"/>
            </w:tcBorders>
            <w:tcMar>
              <w:top w:w="-411" w:type="dxa"/>
              <w:left w:w="-411" w:type="dxa"/>
              <w:bottom w:w="-411" w:type="dxa"/>
              <w:right w:w="-411" w:type="dxa"/>
            </w:tcMar>
            <w:vAlign w:val="center"/>
          </w:tcPr>
          <w:p w14:paraId="392F7AAB"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6D81C5F7" w14:textId="77777777" w:rsidR="00142F34" w:rsidRDefault="00353792">
            <w:pPr>
              <w:jc w:val="center"/>
              <w:rPr>
                <w:sz w:val="20"/>
                <w:szCs w:val="20"/>
              </w:rPr>
            </w:pPr>
            <w:r>
              <w:rPr>
                <w:rFonts w:ascii="Calibri" w:eastAsia="Calibri" w:hAnsi="Calibri" w:cs="Calibri"/>
                <w:sz w:val="20"/>
                <w:szCs w:val="20"/>
              </w:rPr>
              <w:t>-2.234</w:t>
            </w:r>
          </w:p>
        </w:tc>
        <w:tc>
          <w:tcPr>
            <w:tcW w:w="795" w:type="dxa"/>
            <w:tcBorders>
              <w:top w:val="nil"/>
              <w:left w:val="nil"/>
              <w:bottom w:val="nil"/>
              <w:right w:val="nil"/>
            </w:tcBorders>
            <w:tcMar>
              <w:top w:w="-411" w:type="dxa"/>
              <w:left w:w="-411" w:type="dxa"/>
              <w:bottom w:w="-411" w:type="dxa"/>
              <w:right w:w="-411" w:type="dxa"/>
            </w:tcMar>
            <w:vAlign w:val="center"/>
          </w:tcPr>
          <w:p w14:paraId="26947863" w14:textId="77777777" w:rsidR="00142F34" w:rsidRDefault="00353792">
            <w:pPr>
              <w:jc w:val="center"/>
              <w:rPr>
                <w:sz w:val="20"/>
                <w:szCs w:val="20"/>
              </w:rPr>
            </w:pPr>
            <w:r>
              <w:rPr>
                <w:rFonts w:ascii="Calibri" w:eastAsia="Calibri" w:hAnsi="Calibri" w:cs="Calibri"/>
                <w:sz w:val="20"/>
                <w:szCs w:val="20"/>
              </w:rPr>
              <w:t>-1.393</w:t>
            </w:r>
          </w:p>
        </w:tc>
        <w:tc>
          <w:tcPr>
            <w:tcW w:w="660" w:type="dxa"/>
            <w:tcBorders>
              <w:top w:val="nil"/>
              <w:left w:val="nil"/>
              <w:bottom w:val="nil"/>
              <w:right w:val="nil"/>
            </w:tcBorders>
            <w:tcMar>
              <w:top w:w="-411" w:type="dxa"/>
              <w:left w:w="-411" w:type="dxa"/>
              <w:bottom w:w="-411" w:type="dxa"/>
              <w:right w:w="-411" w:type="dxa"/>
            </w:tcMar>
            <w:vAlign w:val="center"/>
          </w:tcPr>
          <w:p w14:paraId="28DB37C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7CF7572E"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37D87F04" w14:textId="77777777" w:rsidR="00142F34" w:rsidRDefault="00353792">
            <w:pPr>
              <w:jc w:val="center"/>
              <w:rPr>
                <w:sz w:val="20"/>
                <w:szCs w:val="20"/>
              </w:rPr>
            </w:pPr>
            <w:r>
              <w:rPr>
                <w:rFonts w:ascii="Calibri" w:eastAsia="Calibri" w:hAnsi="Calibri" w:cs="Calibri"/>
                <w:sz w:val="20"/>
                <w:szCs w:val="20"/>
              </w:rPr>
              <w:t>Kelp forest (2020)</w:t>
            </w:r>
          </w:p>
        </w:tc>
      </w:tr>
      <w:tr w:rsidR="00142F34" w14:paraId="216671D8"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B8CA6C8" w14:textId="77777777" w:rsidR="00142F34" w:rsidRDefault="00353792">
            <w:pPr>
              <w:jc w:val="center"/>
              <w:rPr>
                <w:sz w:val="20"/>
                <w:szCs w:val="20"/>
              </w:rPr>
            </w:pPr>
            <w:r>
              <w:rPr>
                <w:rFonts w:ascii="Calibri" w:eastAsia="Calibri" w:hAnsi="Calibri" w:cs="Calibri"/>
                <w:sz w:val="20"/>
                <w:szCs w:val="20"/>
              </w:rPr>
              <w:t>38</w:t>
            </w:r>
          </w:p>
        </w:tc>
        <w:tc>
          <w:tcPr>
            <w:tcW w:w="600" w:type="dxa"/>
            <w:tcBorders>
              <w:top w:val="nil"/>
              <w:left w:val="nil"/>
              <w:bottom w:val="nil"/>
              <w:right w:val="nil"/>
            </w:tcBorders>
            <w:tcMar>
              <w:top w:w="-411" w:type="dxa"/>
              <w:left w:w="-411" w:type="dxa"/>
              <w:bottom w:w="-411" w:type="dxa"/>
              <w:right w:w="-411" w:type="dxa"/>
            </w:tcMar>
            <w:vAlign w:val="center"/>
          </w:tcPr>
          <w:p w14:paraId="3DE732A1"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698E1A82" w14:textId="77777777" w:rsidR="00142F34" w:rsidRDefault="00353792">
            <w:pPr>
              <w:jc w:val="center"/>
              <w:rPr>
                <w:sz w:val="20"/>
                <w:szCs w:val="20"/>
              </w:rPr>
            </w:pPr>
            <w:r>
              <w:rPr>
                <w:rFonts w:ascii="Calibri" w:eastAsia="Calibri" w:hAnsi="Calibri" w:cs="Calibri"/>
                <w:sz w:val="20"/>
                <w:szCs w:val="20"/>
              </w:rPr>
              <w:t>Cat Harbor SMCA</w:t>
            </w:r>
          </w:p>
        </w:tc>
        <w:tc>
          <w:tcPr>
            <w:tcW w:w="1185" w:type="dxa"/>
            <w:tcBorders>
              <w:top w:val="nil"/>
              <w:left w:val="nil"/>
              <w:bottom w:val="nil"/>
              <w:right w:val="nil"/>
            </w:tcBorders>
            <w:tcMar>
              <w:top w:w="-411" w:type="dxa"/>
              <w:left w:w="-411" w:type="dxa"/>
              <w:bottom w:w="-411" w:type="dxa"/>
              <w:right w:w="-411" w:type="dxa"/>
            </w:tcMar>
            <w:vAlign w:val="center"/>
          </w:tcPr>
          <w:p w14:paraId="0B9BED22"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77E4E726" w14:textId="77777777" w:rsidR="00142F34" w:rsidRDefault="00353792">
            <w:pPr>
              <w:jc w:val="center"/>
              <w:rPr>
                <w:sz w:val="20"/>
                <w:szCs w:val="20"/>
              </w:rPr>
            </w:pPr>
            <w:r>
              <w:rPr>
                <w:rFonts w:ascii="Calibri" w:eastAsia="Calibri" w:hAnsi="Calibri" w:cs="Calibri"/>
                <w:sz w:val="20"/>
                <w:szCs w:val="20"/>
              </w:rPr>
              <w:t>-0.138</w:t>
            </w:r>
          </w:p>
        </w:tc>
        <w:tc>
          <w:tcPr>
            <w:tcW w:w="930" w:type="dxa"/>
            <w:tcBorders>
              <w:top w:val="nil"/>
              <w:left w:val="nil"/>
              <w:bottom w:val="nil"/>
              <w:right w:val="nil"/>
            </w:tcBorders>
            <w:tcMar>
              <w:top w:w="-411" w:type="dxa"/>
              <w:left w:w="-411" w:type="dxa"/>
              <w:bottom w:w="-411" w:type="dxa"/>
              <w:right w:w="-411" w:type="dxa"/>
            </w:tcMar>
            <w:vAlign w:val="center"/>
          </w:tcPr>
          <w:p w14:paraId="238486AE" w14:textId="77777777" w:rsidR="00142F34" w:rsidRDefault="00353792">
            <w:pPr>
              <w:jc w:val="center"/>
              <w:rPr>
                <w:sz w:val="20"/>
                <w:szCs w:val="20"/>
              </w:rPr>
            </w:pPr>
            <w:r>
              <w:rPr>
                <w:rFonts w:ascii="Calibri" w:eastAsia="Calibri" w:hAnsi="Calibri" w:cs="Calibri"/>
                <w:sz w:val="20"/>
                <w:szCs w:val="20"/>
              </w:rPr>
              <w:t>0.183</w:t>
            </w:r>
          </w:p>
        </w:tc>
        <w:tc>
          <w:tcPr>
            <w:tcW w:w="675" w:type="dxa"/>
            <w:tcBorders>
              <w:top w:val="nil"/>
              <w:left w:val="nil"/>
              <w:bottom w:val="nil"/>
              <w:right w:val="nil"/>
            </w:tcBorders>
            <w:tcMar>
              <w:top w:w="-411" w:type="dxa"/>
              <w:left w:w="-411" w:type="dxa"/>
              <w:bottom w:w="-411" w:type="dxa"/>
              <w:right w:w="-411" w:type="dxa"/>
            </w:tcMar>
            <w:vAlign w:val="center"/>
          </w:tcPr>
          <w:p w14:paraId="2E2F8E04" w14:textId="77777777" w:rsidR="00142F34" w:rsidRDefault="00353792">
            <w:pPr>
              <w:jc w:val="center"/>
              <w:rPr>
                <w:sz w:val="20"/>
                <w:szCs w:val="20"/>
              </w:rPr>
            </w:pPr>
            <w:r>
              <w:rPr>
                <w:rFonts w:ascii="Calibri" w:eastAsia="Calibri" w:hAnsi="Calibri" w:cs="Calibri"/>
                <w:sz w:val="20"/>
                <w:szCs w:val="20"/>
              </w:rPr>
              <w:t>0.451</w:t>
            </w:r>
          </w:p>
        </w:tc>
        <w:tc>
          <w:tcPr>
            <w:tcW w:w="495" w:type="dxa"/>
            <w:tcBorders>
              <w:top w:val="nil"/>
              <w:left w:val="nil"/>
              <w:bottom w:val="nil"/>
              <w:right w:val="nil"/>
            </w:tcBorders>
            <w:tcMar>
              <w:top w:w="-411" w:type="dxa"/>
              <w:left w:w="-411" w:type="dxa"/>
              <w:bottom w:w="-411" w:type="dxa"/>
              <w:right w:w="-411" w:type="dxa"/>
            </w:tcMar>
            <w:vAlign w:val="center"/>
          </w:tcPr>
          <w:p w14:paraId="7167E9E5" w14:textId="77777777" w:rsidR="00142F34" w:rsidRDefault="00353792">
            <w:pPr>
              <w:jc w:val="center"/>
              <w:rPr>
                <w:sz w:val="20"/>
                <w:szCs w:val="20"/>
              </w:rPr>
            </w:pPr>
            <w:r>
              <w:rPr>
                <w:rFonts w:ascii="Calibri" w:eastAsia="Calibri" w:hAnsi="Calibri" w:cs="Calibri"/>
                <w:sz w:val="20"/>
                <w:szCs w:val="20"/>
              </w:rPr>
              <w:t>-0.497</w:t>
            </w:r>
          </w:p>
        </w:tc>
        <w:tc>
          <w:tcPr>
            <w:tcW w:w="795" w:type="dxa"/>
            <w:tcBorders>
              <w:top w:val="nil"/>
              <w:left w:val="nil"/>
              <w:bottom w:val="nil"/>
              <w:right w:val="nil"/>
            </w:tcBorders>
            <w:tcMar>
              <w:top w:w="-411" w:type="dxa"/>
              <w:left w:w="-411" w:type="dxa"/>
              <w:bottom w:w="-411" w:type="dxa"/>
              <w:right w:w="-411" w:type="dxa"/>
            </w:tcMar>
            <w:vAlign w:val="center"/>
          </w:tcPr>
          <w:p w14:paraId="3A84EA1B" w14:textId="77777777" w:rsidR="00142F34" w:rsidRDefault="00353792">
            <w:pPr>
              <w:jc w:val="center"/>
              <w:rPr>
                <w:sz w:val="20"/>
                <w:szCs w:val="20"/>
              </w:rPr>
            </w:pPr>
            <w:r>
              <w:rPr>
                <w:rFonts w:ascii="Calibri" w:eastAsia="Calibri" w:hAnsi="Calibri" w:cs="Calibri"/>
                <w:sz w:val="20"/>
                <w:szCs w:val="20"/>
              </w:rPr>
              <w:t>0.221</w:t>
            </w:r>
          </w:p>
        </w:tc>
        <w:tc>
          <w:tcPr>
            <w:tcW w:w="660" w:type="dxa"/>
            <w:tcBorders>
              <w:top w:val="nil"/>
              <w:left w:val="nil"/>
              <w:bottom w:val="nil"/>
              <w:right w:val="nil"/>
            </w:tcBorders>
            <w:tcMar>
              <w:top w:w="-411" w:type="dxa"/>
              <w:left w:w="-411" w:type="dxa"/>
              <w:bottom w:w="-411" w:type="dxa"/>
              <w:right w:w="-411" w:type="dxa"/>
            </w:tcMar>
            <w:vAlign w:val="center"/>
          </w:tcPr>
          <w:p w14:paraId="1815E7A6"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B649CFB"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7DE6FC35" w14:textId="77777777" w:rsidR="00142F34" w:rsidRDefault="00353792">
            <w:pPr>
              <w:jc w:val="center"/>
              <w:rPr>
                <w:sz w:val="20"/>
                <w:szCs w:val="20"/>
              </w:rPr>
            </w:pPr>
            <w:r>
              <w:rPr>
                <w:rFonts w:ascii="Calibri" w:eastAsia="Calibri" w:hAnsi="Calibri" w:cs="Calibri"/>
                <w:sz w:val="20"/>
                <w:szCs w:val="20"/>
              </w:rPr>
              <w:t>Kelp forest (2020)</w:t>
            </w:r>
          </w:p>
        </w:tc>
      </w:tr>
      <w:tr w:rsidR="00142F34" w14:paraId="7379EFE3"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22A3738" w14:textId="77777777" w:rsidR="00142F34" w:rsidRDefault="00353792">
            <w:pPr>
              <w:jc w:val="center"/>
              <w:rPr>
                <w:sz w:val="20"/>
                <w:szCs w:val="20"/>
              </w:rPr>
            </w:pPr>
            <w:r>
              <w:rPr>
                <w:rFonts w:ascii="Calibri" w:eastAsia="Calibri" w:hAnsi="Calibri" w:cs="Calibri"/>
                <w:sz w:val="20"/>
                <w:szCs w:val="20"/>
              </w:rPr>
              <w:t>38</w:t>
            </w:r>
          </w:p>
        </w:tc>
        <w:tc>
          <w:tcPr>
            <w:tcW w:w="600" w:type="dxa"/>
            <w:tcBorders>
              <w:top w:val="nil"/>
              <w:left w:val="nil"/>
              <w:bottom w:val="nil"/>
              <w:right w:val="nil"/>
            </w:tcBorders>
            <w:tcMar>
              <w:top w:w="-411" w:type="dxa"/>
              <w:left w:w="-411" w:type="dxa"/>
              <w:bottom w:w="-411" w:type="dxa"/>
              <w:right w:w="-411" w:type="dxa"/>
            </w:tcMar>
            <w:vAlign w:val="center"/>
          </w:tcPr>
          <w:p w14:paraId="589551AF"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736B8774" w14:textId="77777777" w:rsidR="00142F34" w:rsidRDefault="00353792">
            <w:pPr>
              <w:jc w:val="center"/>
              <w:rPr>
                <w:sz w:val="20"/>
                <w:szCs w:val="20"/>
              </w:rPr>
            </w:pPr>
            <w:r>
              <w:rPr>
                <w:rFonts w:ascii="Calibri" w:eastAsia="Calibri" w:hAnsi="Calibri" w:cs="Calibri"/>
                <w:sz w:val="20"/>
                <w:szCs w:val="20"/>
              </w:rPr>
              <w:t>Cat Harbor SMCA</w:t>
            </w:r>
          </w:p>
        </w:tc>
        <w:tc>
          <w:tcPr>
            <w:tcW w:w="1185" w:type="dxa"/>
            <w:tcBorders>
              <w:top w:val="nil"/>
              <w:left w:val="nil"/>
              <w:bottom w:val="nil"/>
              <w:right w:val="nil"/>
            </w:tcBorders>
            <w:tcMar>
              <w:top w:w="-411" w:type="dxa"/>
              <w:left w:w="-411" w:type="dxa"/>
              <w:bottom w:w="-411" w:type="dxa"/>
              <w:right w:w="-411" w:type="dxa"/>
            </w:tcMar>
            <w:vAlign w:val="center"/>
          </w:tcPr>
          <w:p w14:paraId="7F386805"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31FB83D3" w14:textId="77777777" w:rsidR="00142F34" w:rsidRDefault="00353792">
            <w:pPr>
              <w:jc w:val="center"/>
              <w:rPr>
                <w:sz w:val="20"/>
                <w:szCs w:val="20"/>
              </w:rPr>
            </w:pPr>
            <w:r>
              <w:rPr>
                <w:rFonts w:ascii="Calibri" w:eastAsia="Calibri" w:hAnsi="Calibri" w:cs="Calibri"/>
                <w:sz w:val="20"/>
                <w:szCs w:val="20"/>
              </w:rPr>
              <w:t>0.258</w:t>
            </w:r>
          </w:p>
        </w:tc>
        <w:tc>
          <w:tcPr>
            <w:tcW w:w="930" w:type="dxa"/>
            <w:tcBorders>
              <w:top w:val="nil"/>
              <w:left w:val="nil"/>
              <w:bottom w:val="nil"/>
              <w:right w:val="nil"/>
            </w:tcBorders>
            <w:tcMar>
              <w:top w:w="-411" w:type="dxa"/>
              <w:left w:w="-411" w:type="dxa"/>
              <w:bottom w:w="-411" w:type="dxa"/>
              <w:right w:w="-411" w:type="dxa"/>
            </w:tcMar>
            <w:vAlign w:val="center"/>
          </w:tcPr>
          <w:p w14:paraId="18FD00CF" w14:textId="77777777" w:rsidR="00142F34" w:rsidRDefault="00353792">
            <w:pPr>
              <w:jc w:val="center"/>
              <w:rPr>
                <w:sz w:val="20"/>
                <w:szCs w:val="20"/>
              </w:rPr>
            </w:pPr>
            <w:r>
              <w:rPr>
                <w:rFonts w:ascii="Calibri" w:eastAsia="Calibri" w:hAnsi="Calibri" w:cs="Calibri"/>
                <w:sz w:val="20"/>
                <w:szCs w:val="20"/>
              </w:rPr>
              <w:t>0.139</w:t>
            </w:r>
          </w:p>
        </w:tc>
        <w:tc>
          <w:tcPr>
            <w:tcW w:w="675" w:type="dxa"/>
            <w:tcBorders>
              <w:top w:val="nil"/>
              <w:left w:val="nil"/>
              <w:bottom w:val="nil"/>
              <w:right w:val="nil"/>
            </w:tcBorders>
            <w:tcMar>
              <w:top w:w="-411" w:type="dxa"/>
              <w:left w:w="-411" w:type="dxa"/>
              <w:bottom w:w="-411" w:type="dxa"/>
              <w:right w:w="-411" w:type="dxa"/>
            </w:tcMar>
            <w:vAlign w:val="center"/>
          </w:tcPr>
          <w:p w14:paraId="3D14BFCB" w14:textId="77777777" w:rsidR="00142F34" w:rsidRDefault="00353792">
            <w:pPr>
              <w:jc w:val="center"/>
              <w:rPr>
                <w:sz w:val="20"/>
                <w:szCs w:val="20"/>
              </w:rPr>
            </w:pPr>
            <w:r>
              <w:rPr>
                <w:rFonts w:ascii="Calibri" w:eastAsia="Calibri" w:hAnsi="Calibri" w:cs="Calibri"/>
                <w:sz w:val="20"/>
                <w:szCs w:val="20"/>
              </w:rPr>
              <w:t>0.063</w:t>
            </w:r>
          </w:p>
        </w:tc>
        <w:tc>
          <w:tcPr>
            <w:tcW w:w="495" w:type="dxa"/>
            <w:tcBorders>
              <w:top w:val="nil"/>
              <w:left w:val="nil"/>
              <w:bottom w:val="nil"/>
              <w:right w:val="nil"/>
            </w:tcBorders>
            <w:tcMar>
              <w:top w:w="-411" w:type="dxa"/>
              <w:left w:w="-411" w:type="dxa"/>
              <w:bottom w:w="-411" w:type="dxa"/>
              <w:right w:w="-411" w:type="dxa"/>
            </w:tcMar>
            <w:vAlign w:val="center"/>
          </w:tcPr>
          <w:p w14:paraId="600EAA3B" w14:textId="77777777" w:rsidR="00142F34" w:rsidRDefault="00353792">
            <w:pPr>
              <w:jc w:val="center"/>
              <w:rPr>
                <w:sz w:val="20"/>
                <w:szCs w:val="20"/>
              </w:rPr>
            </w:pPr>
            <w:r>
              <w:rPr>
                <w:rFonts w:ascii="Calibri" w:eastAsia="Calibri" w:hAnsi="Calibri" w:cs="Calibri"/>
                <w:sz w:val="20"/>
                <w:szCs w:val="20"/>
              </w:rPr>
              <w:t>-0.014</w:t>
            </w:r>
          </w:p>
        </w:tc>
        <w:tc>
          <w:tcPr>
            <w:tcW w:w="795" w:type="dxa"/>
            <w:tcBorders>
              <w:top w:val="nil"/>
              <w:left w:val="nil"/>
              <w:bottom w:val="nil"/>
              <w:right w:val="nil"/>
            </w:tcBorders>
            <w:tcMar>
              <w:top w:w="-411" w:type="dxa"/>
              <w:left w:w="-411" w:type="dxa"/>
              <w:bottom w:w="-411" w:type="dxa"/>
              <w:right w:w="-411" w:type="dxa"/>
            </w:tcMar>
            <w:vAlign w:val="center"/>
          </w:tcPr>
          <w:p w14:paraId="2DA59152" w14:textId="77777777" w:rsidR="00142F34" w:rsidRDefault="00353792">
            <w:pPr>
              <w:jc w:val="center"/>
              <w:rPr>
                <w:sz w:val="20"/>
                <w:szCs w:val="20"/>
              </w:rPr>
            </w:pPr>
            <w:r>
              <w:rPr>
                <w:rFonts w:ascii="Calibri" w:eastAsia="Calibri" w:hAnsi="Calibri" w:cs="Calibri"/>
                <w:sz w:val="20"/>
                <w:szCs w:val="20"/>
              </w:rPr>
              <w:t>0.529</w:t>
            </w:r>
          </w:p>
        </w:tc>
        <w:tc>
          <w:tcPr>
            <w:tcW w:w="660" w:type="dxa"/>
            <w:tcBorders>
              <w:top w:val="nil"/>
              <w:left w:val="nil"/>
              <w:bottom w:val="nil"/>
              <w:right w:val="nil"/>
            </w:tcBorders>
            <w:tcMar>
              <w:top w:w="-411" w:type="dxa"/>
              <w:left w:w="-411" w:type="dxa"/>
              <w:bottom w:w="-411" w:type="dxa"/>
              <w:right w:w="-411" w:type="dxa"/>
            </w:tcMar>
            <w:vAlign w:val="center"/>
          </w:tcPr>
          <w:p w14:paraId="43C4C23E"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E5C9AFD"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71B2CD46" w14:textId="77777777" w:rsidR="00142F34" w:rsidRDefault="00353792">
            <w:pPr>
              <w:jc w:val="center"/>
              <w:rPr>
                <w:sz w:val="20"/>
                <w:szCs w:val="20"/>
              </w:rPr>
            </w:pPr>
            <w:r>
              <w:rPr>
                <w:rFonts w:ascii="Calibri" w:eastAsia="Calibri" w:hAnsi="Calibri" w:cs="Calibri"/>
                <w:sz w:val="20"/>
                <w:szCs w:val="20"/>
              </w:rPr>
              <w:t>Kelp forest (2020)</w:t>
            </w:r>
          </w:p>
        </w:tc>
      </w:tr>
      <w:tr w:rsidR="00142F34" w14:paraId="52779F55"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7F4C23D" w14:textId="77777777" w:rsidR="00142F34" w:rsidRDefault="00353792">
            <w:pPr>
              <w:jc w:val="center"/>
              <w:rPr>
                <w:sz w:val="20"/>
                <w:szCs w:val="20"/>
              </w:rPr>
            </w:pPr>
            <w:r>
              <w:rPr>
                <w:rFonts w:ascii="Calibri" w:eastAsia="Calibri" w:hAnsi="Calibri" w:cs="Calibri"/>
                <w:sz w:val="20"/>
                <w:szCs w:val="20"/>
              </w:rPr>
              <w:t>39</w:t>
            </w:r>
          </w:p>
        </w:tc>
        <w:tc>
          <w:tcPr>
            <w:tcW w:w="600" w:type="dxa"/>
            <w:tcBorders>
              <w:top w:val="nil"/>
              <w:left w:val="nil"/>
              <w:bottom w:val="nil"/>
              <w:right w:val="nil"/>
            </w:tcBorders>
            <w:tcMar>
              <w:top w:w="-411" w:type="dxa"/>
              <w:left w:w="-411" w:type="dxa"/>
              <w:bottom w:w="-411" w:type="dxa"/>
              <w:right w:w="-411" w:type="dxa"/>
            </w:tcMar>
            <w:vAlign w:val="center"/>
          </w:tcPr>
          <w:p w14:paraId="73CC71DA"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0538B448" w14:textId="77777777" w:rsidR="00142F34" w:rsidRDefault="00353792">
            <w:pPr>
              <w:jc w:val="center"/>
              <w:rPr>
                <w:sz w:val="20"/>
                <w:szCs w:val="20"/>
              </w:rPr>
            </w:pPr>
            <w:r>
              <w:rPr>
                <w:rFonts w:ascii="Calibri" w:eastAsia="Calibri" w:hAnsi="Calibri" w:cs="Calibri"/>
                <w:sz w:val="20"/>
                <w:szCs w:val="20"/>
              </w:rPr>
              <w:t>Point Dume SMCA</w:t>
            </w:r>
          </w:p>
        </w:tc>
        <w:tc>
          <w:tcPr>
            <w:tcW w:w="1185" w:type="dxa"/>
            <w:tcBorders>
              <w:top w:val="nil"/>
              <w:left w:val="nil"/>
              <w:bottom w:val="nil"/>
              <w:right w:val="nil"/>
            </w:tcBorders>
            <w:tcMar>
              <w:top w:w="-411" w:type="dxa"/>
              <w:left w:w="-411" w:type="dxa"/>
              <w:bottom w:w="-411" w:type="dxa"/>
              <w:right w:w="-411" w:type="dxa"/>
            </w:tcMar>
            <w:vAlign w:val="center"/>
          </w:tcPr>
          <w:p w14:paraId="6B68D9D6"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3079E2F9" w14:textId="77777777" w:rsidR="00142F34" w:rsidRDefault="00353792">
            <w:pPr>
              <w:jc w:val="center"/>
              <w:rPr>
                <w:sz w:val="20"/>
                <w:szCs w:val="20"/>
              </w:rPr>
            </w:pPr>
            <w:r>
              <w:rPr>
                <w:rFonts w:ascii="Calibri" w:eastAsia="Calibri" w:hAnsi="Calibri" w:cs="Calibri"/>
                <w:sz w:val="20"/>
                <w:szCs w:val="20"/>
              </w:rPr>
              <w:t>-0.112</w:t>
            </w:r>
          </w:p>
        </w:tc>
        <w:tc>
          <w:tcPr>
            <w:tcW w:w="930" w:type="dxa"/>
            <w:tcBorders>
              <w:top w:val="nil"/>
              <w:left w:val="nil"/>
              <w:bottom w:val="nil"/>
              <w:right w:val="nil"/>
            </w:tcBorders>
            <w:tcMar>
              <w:top w:w="-411" w:type="dxa"/>
              <w:left w:w="-411" w:type="dxa"/>
              <w:bottom w:w="-411" w:type="dxa"/>
              <w:right w:w="-411" w:type="dxa"/>
            </w:tcMar>
            <w:vAlign w:val="center"/>
          </w:tcPr>
          <w:p w14:paraId="4F054A71" w14:textId="77777777" w:rsidR="00142F34" w:rsidRDefault="00353792">
            <w:pPr>
              <w:jc w:val="center"/>
              <w:rPr>
                <w:sz w:val="20"/>
                <w:szCs w:val="20"/>
              </w:rPr>
            </w:pPr>
            <w:r>
              <w:rPr>
                <w:rFonts w:ascii="Calibri" w:eastAsia="Calibri" w:hAnsi="Calibri" w:cs="Calibri"/>
                <w:sz w:val="20"/>
                <w:szCs w:val="20"/>
              </w:rPr>
              <w:t>0.335</w:t>
            </w:r>
          </w:p>
        </w:tc>
        <w:tc>
          <w:tcPr>
            <w:tcW w:w="675" w:type="dxa"/>
            <w:tcBorders>
              <w:top w:val="nil"/>
              <w:left w:val="nil"/>
              <w:bottom w:val="nil"/>
              <w:right w:val="nil"/>
            </w:tcBorders>
            <w:tcMar>
              <w:top w:w="-411" w:type="dxa"/>
              <w:left w:w="-411" w:type="dxa"/>
              <w:bottom w:w="-411" w:type="dxa"/>
              <w:right w:w="-411" w:type="dxa"/>
            </w:tcMar>
            <w:vAlign w:val="center"/>
          </w:tcPr>
          <w:p w14:paraId="19059EAE" w14:textId="77777777" w:rsidR="00142F34" w:rsidRDefault="00353792">
            <w:pPr>
              <w:jc w:val="center"/>
              <w:rPr>
                <w:sz w:val="20"/>
                <w:szCs w:val="20"/>
              </w:rPr>
            </w:pPr>
            <w:r>
              <w:rPr>
                <w:rFonts w:ascii="Calibri" w:eastAsia="Calibri" w:hAnsi="Calibri" w:cs="Calibri"/>
                <w:sz w:val="20"/>
                <w:szCs w:val="20"/>
              </w:rPr>
              <w:t>0.738</w:t>
            </w:r>
          </w:p>
        </w:tc>
        <w:tc>
          <w:tcPr>
            <w:tcW w:w="495" w:type="dxa"/>
            <w:tcBorders>
              <w:top w:val="nil"/>
              <w:left w:val="nil"/>
              <w:bottom w:val="nil"/>
              <w:right w:val="nil"/>
            </w:tcBorders>
            <w:tcMar>
              <w:top w:w="-411" w:type="dxa"/>
              <w:left w:w="-411" w:type="dxa"/>
              <w:bottom w:w="-411" w:type="dxa"/>
              <w:right w:w="-411" w:type="dxa"/>
            </w:tcMar>
            <w:vAlign w:val="center"/>
          </w:tcPr>
          <w:p w14:paraId="07A53395" w14:textId="77777777" w:rsidR="00142F34" w:rsidRDefault="00353792">
            <w:pPr>
              <w:jc w:val="center"/>
              <w:rPr>
                <w:sz w:val="20"/>
                <w:szCs w:val="20"/>
              </w:rPr>
            </w:pPr>
            <w:r>
              <w:rPr>
                <w:rFonts w:ascii="Calibri" w:eastAsia="Calibri" w:hAnsi="Calibri" w:cs="Calibri"/>
                <w:sz w:val="20"/>
                <w:szCs w:val="20"/>
              </w:rPr>
              <w:t>-0.768</w:t>
            </w:r>
          </w:p>
        </w:tc>
        <w:tc>
          <w:tcPr>
            <w:tcW w:w="795" w:type="dxa"/>
            <w:tcBorders>
              <w:top w:val="nil"/>
              <w:left w:val="nil"/>
              <w:bottom w:val="nil"/>
              <w:right w:val="nil"/>
            </w:tcBorders>
            <w:tcMar>
              <w:top w:w="-411" w:type="dxa"/>
              <w:left w:w="-411" w:type="dxa"/>
              <w:bottom w:w="-411" w:type="dxa"/>
              <w:right w:w="-411" w:type="dxa"/>
            </w:tcMar>
            <w:vAlign w:val="center"/>
          </w:tcPr>
          <w:p w14:paraId="67B8A1B6" w14:textId="77777777" w:rsidR="00142F34" w:rsidRDefault="00353792">
            <w:pPr>
              <w:jc w:val="center"/>
              <w:rPr>
                <w:sz w:val="20"/>
                <w:szCs w:val="20"/>
              </w:rPr>
            </w:pPr>
            <w:r>
              <w:rPr>
                <w:rFonts w:ascii="Calibri" w:eastAsia="Calibri" w:hAnsi="Calibri" w:cs="Calibri"/>
                <w:sz w:val="20"/>
                <w:szCs w:val="20"/>
              </w:rPr>
              <w:t>0.544</w:t>
            </w:r>
          </w:p>
        </w:tc>
        <w:tc>
          <w:tcPr>
            <w:tcW w:w="660" w:type="dxa"/>
            <w:tcBorders>
              <w:top w:val="nil"/>
              <w:left w:val="nil"/>
              <w:bottom w:val="nil"/>
              <w:right w:val="nil"/>
            </w:tcBorders>
            <w:tcMar>
              <w:top w:w="-411" w:type="dxa"/>
              <w:left w:w="-411" w:type="dxa"/>
              <w:bottom w:w="-411" w:type="dxa"/>
              <w:right w:w="-411" w:type="dxa"/>
            </w:tcMar>
            <w:vAlign w:val="center"/>
          </w:tcPr>
          <w:p w14:paraId="3120A101"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4BCD6DB1"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2F60056" w14:textId="77777777" w:rsidR="00142F34" w:rsidRDefault="00353792">
            <w:pPr>
              <w:jc w:val="center"/>
              <w:rPr>
                <w:sz w:val="20"/>
                <w:szCs w:val="20"/>
              </w:rPr>
            </w:pPr>
            <w:r>
              <w:rPr>
                <w:rFonts w:ascii="Calibri" w:eastAsia="Calibri" w:hAnsi="Calibri" w:cs="Calibri"/>
                <w:sz w:val="20"/>
                <w:szCs w:val="20"/>
              </w:rPr>
              <w:t>Kelp forest (2020)</w:t>
            </w:r>
          </w:p>
        </w:tc>
      </w:tr>
      <w:tr w:rsidR="00142F34" w14:paraId="3E57F07B"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22873A4" w14:textId="77777777" w:rsidR="00142F34" w:rsidRDefault="00353792">
            <w:pPr>
              <w:jc w:val="center"/>
              <w:rPr>
                <w:sz w:val="20"/>
                <w:szCs w:val="20"/>
              </w:rPr>
            </w:pPr>
            <w:r>
              <w:rPr>
                <w:rFonts w:ascii="Calibri" w:eastAsia="Calibri" w:hAnsi="Calibri" w:cs="Calibri"/>
                <w:sz w:val="20"/>
                <w:szCs w:val="20"/>
              </w:rPr>
              <w:t>39</w:t>
            </w:r>
          </w:p>
        </w:tc>
        <w:tc>
          <w:tcPr>
            <w:tcW w:w="600" w:type="dxa"/>
            <w:tcBorders>
              <w:top w:val="nil"/>
              <w:left w:val="nil"/>
              <w:bottom w:val="nil"/>
              <w:right w:val="nil"/>
            </w:tcBorders>
            <w:tcMar>
              <w:top w:w="-411" w:type="dxa"/>
              <w:left w:w="-411" w:type="dxa"/>
              <w:bottom w:w="-411" w:type="dxa"/>
              <w:right w:w="-411" w:type="dxa"/>
            </w:tcMar>
            <w:vAlign w:val="center"/>
          </w:tcPr>
          <w:p w14:paraId="74E94CC4"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3532F483" w14:textId="77777777" w:rsidR="00142F34" w:rsidRDefault="00353792">
            <w:pPr>
              <w:jc w:val="center"/>
              <w:rPr>
                <w:sz w:val="20"/>
                <w:szCs w:val="20"/>
              </w:rPr>
            </w:pPr>
            <w:r>
              <w:rPr>
                <w:rFonts w:ascii="Calibri" w:eastAsia="Calibri" w:hAnsi="Calibri" w:cs="Calibri"/>
                <w:sz w:val="20"/>
                <w:szCs w:val="20"/>
              </w:rPr>
              <w:t>Point Dume SMCA</w:t>
            </w:r>
          </w:p>
        </w:tc>
        <w:tc>
          <w:tcPr>
            <w:tcW w:w="1185" w:type="dxa"/>
            <w:tcBorders>
              <w:top w:val="nil"/>
              <w:left w:val="nil"/>
              <w:bottom w:val="nil"/>
              <w:right w:val="nil"/>
            </w:tcBorders>
            <w:tcMar>
              <w:top w:w="-411" w:type="dxa"/>
              <w:left w:w="-411" w:type="dxa"/>
              <w:bottom w:w="-411" w:type="dxa"/>
              <w:right w:w="-411" w:type="dxa"/>
            </w:tcMar>
            <w:vAlign w:val="center"/>
          </w:tcPr>
          <w:p w14:paraId="7EDB226C"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37C48B76" w14:textId="77777777" w:rsidR="00142F34" w:rsidRDefault="00353792">
            <w:pPr>
              <w:jc w:val="center"/>
              <w:rPr>
                <w:sz w:val="20"/>
                <w:szCs w:val="20"/>
              </w:rPr>
            </w:pPr>
            <w:r>
              <w:rPr>
                <w:rFonts w:ascii="Calibri" w:eastAsia="Calibri" w:hAnsi="Calibri" w:cs="Calibri"/>
                <w:sz w:val="20"/>
                <w:szCs w:val="20"/>
              </w:rPr>
              <w:t>-1.388</w:t>
            </w:r>
          </w:p>
        </w:tc>
        <w:tc>
          <w:tcPr>
            <w:tcW w:w="930" w:type="dxa"/>
            <w:tcBorders>
              <w:top w:val="nil"/>
              <w:left w:val="nil"/>
              <w:bottom w:val="nil"/>
              <w:right w:val="nil"/>
            </w:tcBorders>
            <w:tcMar>
              <w:top w:w="-411" w:type="dxa"/>
              <w:left w:w="-411" w:type="dxa"/>
              <w:bottom w:w="-411" w:type="dxa"/>
              <w:right w:w="-411" w:type="dxa"/>
            </w:tcMar>
            <w:vAlign w:val="center"/>
          </w:tcPr>
          <w:p w14:paraId="0A26FBDF" w14:textId="77777777" w:rsidR="00142F34" w:rsidRDefault="00353792">
            <w:pPr>
              <w:jc w:val="center"/>
              <w:rPr>
                <w:sz w:val="20"/>
                <w:szCs w:val="20"/>
              </w:rPr>
            </w:pPr>
            <w:r>
              <w:rPr>
                <w:rFonts w:ascii="Calibri" w:eastAsia="Calibri" w:hAnsi="Calibri" w:cs="Calibri"/>
                <w:sz w:val="20"/>
                <w:szCs w:val="20"/>
              </w:rPr>
              <w:t>0.313</w:t>
            </w:r>
          </w:p>
        </w:tc>
        <w:tc>
          <w:tcPr>
            <w:tcW w:w="675" w:type="dxa"/>
            <w:tcBorders>
              <w:top w:val="nil"/>
              <w:left w:val="nil"/>
              <w:bottom w:val="nil"/>
              <w:right w:val="nil"/>
            </w:tcBorders>
            <w:tcMar>
              <w:top w:w="-411" w:type="dxa"/>
              <w:left w:w="-411" w:type="dxa"/>
              <w:bottom w:w="-411" w:type="dxa"/>
              <w:right w:w="-411" w:type="dxa"/>
            </w:tcMar>
            <w:vAlign w:val="center"/>
          </w:tcPr>
          <w:p w14:paraId="149950DD"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58BFE043" w14:textId="77777777" w:rsidR="00142F34" w:rsidRDefault="00353792">
            <w:pPr>
              <w:jc w:val="center"/>
              <w:rPr>
                <w:sz w:val="20"/>
                <w:szCs w:val="20"/>
              </w:rPr>
            </w:pPr>
            <w:r>
              <w:rPr>
                <w:rFonts w:ascii="Calibri" w:eastAsia="Calibri" w:hAnsi="Calibri" w:cs="Calibri"/>
                <w:sz w:val="20"/>
                <w:szCs w:val="20"/>
              </w:rPr>
              <w:t>-2</w:t>
            </w:r>
          </w:p>
        </w:tc>
        <w:tc>
          <w:tcPr>
            <w:tcW w:w="795" w:type="dxa"/>
            <w:tcBorders>
              <w:top w:val="nil"/>
              <w:left w:val="nil"/>
              <w:bottom w:val="nil"/>
              <w:right w:val="nil"/>
            </w:tcBorders>
            <w:tcMar>
              <w:top w:w="-411" w:type="dxa"/>
              <w:left w:w="-411" w:type="dxa"/>
              <w:bottom w:w="-411" w:type="dxa"/>
              <w:right w:w="-411" w:type="dxa"/>
            </w:tcMar>
            <w:vAlign w:val="center"/>
          </w:tcPr>
          <w:p w14:paraId="540B4A19" w14:textId="77777777" w:rsidR="00142F34" w:rsidRDefault="00353792">
            <w:pPr>
              <w:jc w:val="center"/>
              <w:rPr>
                <w:sz w:val="20"/>
                <w:szCs w:val="20"/>
              </w:rPr>
            </w:pPr>
            <w:r>
              <w:rPr>
                <w:rFonts w:ascii="Calibri" w:eastAsia="Calibri" w:hAnsi="Calibri" w:cs="Calibri"/>
                <w:sz w:val="20"/>
                <w:szCs w:val="20"/>
              </w:rPr>
              <w:t>-0.775</w:t>
            </w:r>
          </w:p>
        </w:tc>
        <w:tc>
          <w:tcPr>
            <w:tcW w:w="660" w:type="dxa"/>
            <w:tcBorders>
              <w:top w:val="nil"/>
              <w:left w:val="nil"/>
              <w:bottom w:val="nil"/>
              <w:right w:val="nil"/>
            </w:tcBorders>
            <w:tcMar>
              <w:top w:w="-411" w:type="dxa"/>
              <w:left w:w="-411" w:type="dxa"/>
              <w:bottom w:w="-411" w:type="dxa"/>
              <w:right w:w="-411" w:type="dxa"/>
            </w:tcMar>
            <w:vAlign w:val="center"/>
          </w:tcPr>
          <w:p w14:paraId="5026802A"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700FB85A"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6204085" w14:textId="77777777" w:rsidR="00142F34" w:rsidRDefault="00353792">
            <w:pPr>
              <w:jc w:val="center"/>
              <w:rPr>
                <w:sz w:val="20"/>
                <w:szCs w:val="20"/>
              </w:rPr>
            </w:pPr>
            <w:r>
              <w:rPr>
                <w:rFonts w:ascii="Calibri" w:eastAsia="Calibri" w:hAnsi="Calibri" w:cs="Calibri"/>
                <w:sz w:val="20"/>
                <w:szCs w:val="20"/>
              </w:rPr>
              <w:t>Kelp forest (2020)</w:t>
            </w:r>
          </w:p>
        </w:tc>
      </w:tr>
      <w:tr w:rsidR="00142F34" w14:paraId="69DA271B"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4EB16112" w14:textId="77777777" w:rsidR="00142F34" w:rsidRDefault="00353792">
            <w:pPr>
              <w:jc w:val="center"/>
              <w:rPr>
                <w:sz w:val="20"/>
                <w:szCs w:val="20"/>
              </w:rPr>
            </w:pPr>
            <w:r>
              <w:rPr>
                <w:rFonts w:ascii="Calibri" w:eastAsia="Calibri" w:hAnsi="Calibri" w:cs="Calibri"/>
                <w:sz w:val="20"/>
                <w:szCs w:val="20"/>
              </w:rPr>
              <w:t>40</w:t>
            </w:r>
          </w:p>
        </w:tc>
        <w:tc>
          <w:tcPr>
            <w:tcW w:w="600" w:type="dxa"/>
            <w:tcBorders>
              <w:top w:val="nil"/>
              <w:left w:val="nil"/>
              <w:bottom w:val="nil"/>
              <w:right w:val="nil"/>
            </w:tcBorders>
            <w:tcMar>
              <w:top w:w="-411" w:type="dxa"/>
              <w:left w:w="-411" w:type="dxa"/>
              <w:bottom w:w="-411" w:type="dxa"/>
              <w:right w:w="-411" w:type="dxa"/>
            </w:tcMar>
            <w:vAlign w:val="center"/>
          </w:tcPr>
          <w:p w14:paraId="05E5C6D6"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5B09A44E" w14:textId="77777777" w:rsidR="00142F34" w:rsidRDefault="00353792">
            <w:pPr>
              <w:jc w:val="center"/>
              <w:rPr>
                <w:sz w:val="20"/>
                <w:szCs w:val="20"/>
              </w:rPr>
            </w:pPr>
            <w:r>
              <w:rPr>
                <w:rFonts w:ascii="Calibri" w:eastAsia="Calibri" w:hAnsi="Calibri" w:cs="Calibri"/>
                <w:sz w:val="20"/>
                <w:szCs w:val="20"/>
              </w:rPr>
              <w:t>Point Vicente SMCA (No-Take)</w:t>
            </w:r>
          </w:p>
        </w:tc>
        <w:tc>
          <w:tcPr>
            <w:tcW w:w="1185" w:type="dxa"/>
            <w:tcBorders>
              <w:top w:val="nil"/>
              <w:left w:val="nil"/>
              <w:bottom w:val="nil"/>
              <w:right w:val="nil"/>
            </w:tcBorders>
            <w:tcMar>
              <w:top w:w="-411" w:type="dxa"/>
              <w:left w:w="-411" w:type="dxa"/>
              <w:bottom w:w="-411" w:type="dxa"/>
              <w:right w:w="-411" w:type="dxa"/>
            </w:tcMar>
            <w:vAlign w:val="center"/>
          </w:tcPr>
          <w:p w14:paraId="1BF136C1"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0FCE4B9B" w14:textId="77777777" w:rsidR="00142F34" w:rsidRDefault="00353792">
            <w:pPr>
              <w:jc w:val="center"/>
              <w:rPr>
                <w:sz w:val="20"/>
                <w:szCs w:val="20"/>
              </w:rPr>
            </w:pPr>
            <w:r>
              <w:rPr>
                <w:rFonts w:ascii="Calibri" w:eastAsia="Calibri" w:hAnsi="Calibri" w:cs="Calibri"/>
                <w:sz w:val="20"/>
                <w:szCs w:val="20"/>
              </w:rPr>
              <w:t>-0.04</w:t>
            </w:r>
          </w:p>
        </w:tc>
        <w:tc>
          <w:tcPr>
            <w:tcW w:w="930" w:type="dxa"/>
            <w:tcBorders>
              <w:top w:val="nil"/>
              <w:left w:val="nil"/>
              <w:bottom w:val="nil"/>
              <w:right w:val="nil"/>
            </w:tcBorders>
            <w:tcMar>
              <w:top w:w="-411" w:type="dxa"/>
              <w:left w:w="-411" w:type="dxa"/>
              <w:bottom w:w="-411" w:type="dxa"/>
              <w:right w:w="-411" w:type="dxa"/>
            </w:tcMar>
            <w:vAlign w:val="center"/>
          </w:tcPr>
          <w:p w14:paraId="78372357" w14:textId="77777777" w:rsidR="00142F34" w:rsidRDefault="00353792">
            <w:pPr>
              <w:jc w:val="center"/>
              <w:rPr>
                <w:sz w:val="20"/>
                <w:szCs w:val="20"/>
              </w:rPr>
            </w:pPr>
            <w:r>
              <w:rPr>
                <w:rFonts w:ascii="Calibri" w:eastAsia="Calibri" w:hAnsi="Calibri" w:cs="Calibri"/>
                <w:sz w:val="20"/>
                <w:szCs w:val="20"/>
              </w:rPr>
              <w:t>0.88</w:t>
            </w:r>
          </w:p>
        </w:tc>
        <w:tc>
          <w:tcPr>
            <w:tcW w:w="675" w:type="dxa"/>
            <w:tcBorders>
              <w:top w:val="nil"/>
              <w:left w:val="nil"/>
              <w:bottom w:val="nil"/>
              <w:right w:val="nil"/>
            </w:tcBorders>
            <w:tcMar>
              <w:top w:w="-411" w:type="dxa"/>
              <w:left w:w="-411" w:type="dxa"/>
              <w:bottom w:w="-411" w:type="dxa"/>
              <w:right w:w="-411" w:type="dxa"/>
            </w:tcMar>
            <w:vAlign w:val="center"/>
          </w:tcPr>
          <w:p w14:paraId="7653BCFC" w14:textId="77777777" w:rsidR="00142F34" w:rsidRDefault="00353792">
            <w:pPr>
              <w:jc w:val="center"/>
              <w:rPr>
                <w:sz w:val="20"/>
                <w:szCs w:val="20"/>
              </w:rPr>
            </w:pPr>
            <w:r>
              <w:rPr>
                <w:rFonts w:ascii="Calibri" w:eastAsia="Calibri" w:hAnsi="Calibri" w:cs="Calibri"/>
                <w:sz w:val="20"/>
                <w:szCs w:val="20"/>
              </w:rPr>
              <w:t>0.964</w:t>
            </w:r>
          </w:p>
        </w:tc>
        <w:tc>
          <w:tcPr>
            <w:tcW w:w="495" w:type="dxa"/>
            <w:tcBorders>
              <w:top w:val="nil"/>
              <w:left w:val="nil"/>
              <w:bottom w:val="nil"/>
              <w:right w:val="nil"/>
            </w:tcBorders>
            <w:tcMar>
              <w:top w:w="-411" w:type="dxa"/>
              <w:left w:w="-411" w:type="dxa"/>
              <w:bottom w:w="-411" w:type="dxa"/>
              <w:right w:w="-411" w:type="dxa"/>
            </w:tcMar>
            <w:vAlign w:val="center"/>
          </w:tcPr>
          <w:p w14:paraId="0585FD78" w14:textId="77777777" w:rsidR="00142F34" w:rsidRDefault="00353792">
            <w:pPr>
              <w:jc w:val="center"/>
              <w:rPr>
                <w:sz w:val="20"/>
                <w:szCs w:val="20"/>
              </w:rPr>
            </w:pPr>
            <w:r>
              <w:rPr>
                <w:rFonts w:ascii="Calibri" w:eastAsia="Calibri" w:hAnsi="Calibri" w:cs="Calibri"/>
                <w:sz w:val="20"/>
                <w:szCs w:val="20"/>
              </w:rPr>
              <w:t>-1.765</w:t>
            </w:r>
          </w:p>
        </w:tc>
        <w:tc>
          <w:tcPr>
            <w:tcW w:w="795" w:type="dxa"/>
            <w:tcBorders>
              <w:top w:val="nil"/>
              <w:left w:val="nil"/>
              <w:bottom w:val="nil"/>
              <w:right w:val="nil"/>
            </w:tcBorders>
            <w:tcMar>
              <w:top w:w="-411" w:type="dxa"/>
              <w:left w:w="-411" w:type="dxa"/>
              <w:bottom w:w="-411" w:type="dxa"/>
              <w:right w:w="-411" w:type="dxa"/>
            </w:tcMar>
            <w:vAlign w:val="center"/>
          </w:tcPr>
          <w:p w14:paraId="0059AA0E" w14:textId="77777777" w:rsidR="00142F34" w:rsidRDefault="00353792">
            <w:pPr>
              <w:jc w:val="center"/>
              <w:rPr>
                <w:sz w:val="20"/>
                <w:szCs w:val="20"/>
              </w:rPr>
            </w:pPr>
            <w:r>
              <w:rPr>
                <w:rFonts w:ascii="Calibri" w:eastAsia="Calibri" w:hAnsi="Calibri" w:cs="Calibri"/>
                <w:sz w:val="20"/>
                <w:szCs w:val="20"/>
              </w:rPr>
              <w:t>1.685</w:t>
            </w:r>
          </w:p>
        </w:tc>
        <w:tc>
          <w:tcPr>
            <w:tcW w:w="660" w:type="dxa"/>
            <w:tcBorders>
              <w:top w:val="nil"/>
              <w:left w:val="nil"/>
              <w:bottom w:val="nil"/>
              <w:right w:val="nil"/>
            </w:tcBorders>
            <w:tcMar>
              <w:top w:w="-411" w:type="dxa"/>
              <w:left w:w="-411" w:type="dxa"/>
              <w:bottom w:w="-411" w:type="dxa"/>
              <w:right w:w="-411" w:type="dxa"/>
            </w:tcMar>
            <w:vAlign w:val="center"/>
          </w:tcPr>
          <w:p w14:paraId="0ADD9D2D"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72E382C4"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1D1C82FF" w14:textId="77777777" w:rsidR="00142F34" w:rsidRDefault="00353792">
            <w:pPr>
              <w:jc w:val="center"/>
              <w:rPr>
                <w:sz w:val="20"/>
                <w:szCs w:val="20"/>
              </w:rPr>
            </w:pPr>
            <w:r>
              <w:rPr>
                <w:rFonts w:ascii="Calibri" w:eastAsia="Calibri" w:hAnsi="Calibri" w:cs="Calibri"/>
                <w:sz w:val="20"/>
                <w:szCs w:val="20"/>
              </w:rPr>
              <w:t>Kelp forest (2020)</w:t>
            </w:r>
          </w:p>
        </w:tc>
      </w:tr>
      <w:tr w:rsidR="00142F34" w14:paraId="54263C25"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11B3908" w14:textId="77777777" w:rsidR="00142F34" w:rsidRDefault="00353792">
            <w:pPr>
              <w:jc w:val="center"/>
              <w:rPr>
                <w:sz w:val="20"/>
                <w:szCs w:val="20"/>
              </w:rPr>
            </w:pPr>
            <w:r>
              <w:rPr>
                <w:rFonts w:ascii="Calibri" w:eastAsia="Calibri" w:hAnsi="Calibri" w:cs="Calibri"/>
                <w:sz w:val="20"/>
                <w:szCs w:val="20"/>
              </w:rPr>
              <w:t>40</w:t>
            </w:r>
          </w:p>
        </w:tc>
        <w:tc>
          <w:tcPr>
            <w:tcW w:w="600" w:type="dxa"/>
            <w:tcBorders>
              <w:top w:val="nil"/>
              <w:left w:val="nil"/>
              <w:bottom w:val="nil"/>
              <w:right w:val="nil"/>
            </w:tcBorders>
            <w:tcMar>
              <w:top w:w="-411" w:type="dxa"/>
              <w:left w:w="-411" w:type="dxa"/>
              <w:bottom w:w="-411" w:type="dxa"/>
              <w:right w:w="-411" w:type="dxa"/>
            </w:tcMar>
            <w:vAlign w:val="center"/>
          </w:tcPr>
          <w:p w14:paraId="3C67DC45"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777A2059" w14:textId="77777777" w:rsidR="00142F34" w:rsidRDefault="00353792">
            <w:pPr>
              <w:jc w:val="center"/>
              <w:rPr>
                <w:sz w:val="20"/>
                <w:szCs w:val="20"/>
              </w:rPr>
            </w:pPr>
            <w:r>
              <w:rPr>
                <w:rFonts w:ascii="Calibri" w:eastAsia="Calibri" w:hAnsi="Calibri" w:cs="Calibri"/>
                <w:sz w:val="20"/>
                <w:szCs w:val="20"/>
              </w:rPr>
              <w:t>Point Vicente SMCA (No-Take)</w:t>
            </w:r>
          </w:p>
        </w:tc>
        <w:tc>
          <w:tcPr>
            <w:tcW w:w="1185" w:type="dxa"/>
            <w:tcBorders>
              <w:top w:val="nil"/>
              <w:left w:val="nil"/>
              <w:bottom w:val="nil"/>
              <w:right w:val="nil"/>
            </w:tcBorders>
            <w:tcMar>
              <w:top w:w="-411" w:type="dxa"/>
              <w:left w:w="-411" w:type="dxa"/>
              <w:bottom w:w="-411" w:type="dxa"/>
              <w:right w:w="-411" w:type="dxa"/>
            </w:tcMar>
            <w:vAlign w:val="center"/>
          </w:tcPr>
          <w:p w14:paraId="2337FC02"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35CB8E00" w14:textId="77777777" w:rsidR="00142F34" w:rsidRDefault="00353792">
            <w:pPr>
              <w:jc w:val="center"/>
              <w:rPr>
                <w:sz w:val="20"/>
                <w:szCs w:val="20"/>
              </w:rPr>
            </w:pPr>
            <w:r>
              <w:rPr>
                <w:rFonts w:ascii="Calibri" w:eastAsia="Calibri" w:hAnsi="Calibri" w:cs="Calibri"/>
                <w:sz w:val="20"/>
                <w:szCs w:val="20"/>
              </w:rPr>
              <w:t>1.615</w:t>
            </w:r>
          </w:p>
        </w:tc>
        <w:tc>
          <w:tcPr>
            <w:tcW w:w="930" w:type="dxa"/>
            <w:tcBorders>
              <w:top w:val="nil"/>
              <w:left w:val="nil"/>
              <w:bottom w:val="nil"/>
              <w:right w:val="nil"/>
            </w:tcBorders>
            <w:tcMar>
              <w:top w:w="-411" w:type="dxa"/>
              <w:left w:w="-411" w:type="dxa"/>
              <w:bottom w:w="-411" w:type="dxa"/>
              <w:right w:w="-411" w:type="dxa"/>
            </w:tcMar>
            <w:vAlign w:val="center"/>
          </w:tcPr>
          <w:p w14:paraId="5D137575" w14:textId="77777777" w:rsidR="00142F34" w:rsidRDefault="00353792">
            <w:pPr>
              <w:jc w:val="center"/>
              <w:rPr>
                <w:sz w:val="20"/>
                <w:szCs w:val="20"/>
              </w:rPr>
            </w:pPr>
            <w:r>
              <w:rPr>
                <w:rFonts w:ascii="Calibri" w:eastAsia="Calibri" w:hAnsi="Calibri" w:cs="Calibri"/>
                <w:sz w:val="20"/>
                <w:szCs w:val="20"/>
              </w:rPr>
              <w:t>0.235</w:t>
            </w:r>
          </w:p>
        </w:tc>
        <w:tc>
          <w:tcPr>
            <w:tcW w:w="675" w:type="dxa"/>
            <w:tcBorders>
              <w:top w:val="nil"/>
              <w:left w:val="nil"/>
              <w:bottom w:val="nil"/>
              <w:right w:val="nil"/>
            </w:tcBorders>
            <w:tcMar>
              <w:top w:w="-411" w:type="dxa"/>
              <w:left w:w="-411" w:type="dxa"/>
              <w:bottom w:w="-411" w:type="dxa"/>
              <w:right w:w="-411" w:type="dxa"/>
            </w:tcMar>
            <w:vAlign w:val="center"/>
          </w:tcPr>
          <w:p w14:paraId="4E8DF314"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36B31D7C" w14:textId="77777777" w:rsidR="00142F34" w:rsidRDefault="00353792">
            <w:pPr>
              <w:jc w:val="center"/>
              <w:rPr>
                <w:sz w:val="20"/>
                <w:szCs w:val="20"/>
              </w:rPr>
            </w:pPr>
            <w:r>
              <w:rPr>
                <w:rFonts w:ascii="Calibri" w:eastAsia="Calibri" w:hAnsi="Calibri" w:cs="Calibri"/>
                <w:sz w:val="20"/>
                <w:szCs w:val="20"/>
              </w:rPr>
              <w:t>1.154</w:t>
            </w:r>
          </w:p>
        </w:tc>
        <w:tc>
          <w:tcPr>
            <w:tcW w:w="795" w:type="dxa"/>
            <w:tcBorders>
              <w:top w:val="nil"/>
              <w:left w:val="nil"/>
              <w:bottom w:val="nil"/>
              <w:right w:val="nil"/>
            </w:tcBorders>
            <w:tcMar>
              <w:top w:w="-411" w:type="dxa"/>
              <w:left w:w="-411" w:type="dxa"/>
              <w:bottom w:w="-411" w:type="dxa"/>
              <w:right w:w="-411" w:type="dxa"/>
            </w:tcMar>
            <w:vAlign w:val="center"/>
          </w:tcPr>
          <w:p w14:paraId="107EE203" w14:textId="77777777" w:rsidR="00142F34" w:rsidRDefault="00353792">
            <w:pPr>
              <w:jc w:val="center"/>
              <w:rPr>
                <w:sz w:val="20"/>
                <w:szCs w:val="20"/>
              </w:rPr>
            </w:pPr>
            <w:r>
              <w:rPr>
                <w:rFonts w:ascii="Calibri" w:eastAsia="Calibri" w:hAnsi="Calibri" w:cs="Calibri"/>
                <w:sz w:val="20"/>
                <w:szCs w:val="20"/>
              </w:rPr>
              <w:t>2.076</w:t>
            </w:r>
          </w:p>
        </w:tc>
        <w:tc>
          <w:tcPr>
            <w:tcW w:w="660" w:type="dxa"/>
            <w:tcBorders>
              <w:top w:val="nil"/>
              <w:left w:val="nil"/>
              <w:bottom w:val="nil"/>
              <w:right w:val="nil"/>
            </w:tcBorders>
            <w:tcMar>
              <w:top w:w="-411" w:type="dxa"/>
              <w:left w:w="-411" w:type="dxa"/>
              <w:bottom w:w="-411" w:type="dxa"/>
              <w:right w:w="-411" w:type="dxa"/>
            </w:tcMar>
            <w:vAlign w:val="center"/>
          </w:tcPr>
          <w:p w14:paraId="6EB136E6"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F93FD08"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0B5EEFE8" w14:textId="77777777" w:rsidR="00142F34" w:rsidRDefault="00353792">
            <w:pPr>
              <w:jc w:val="center"/>
              <w:rPr>
                <w:sz w:val="20"/>
                <w:szCs w:val="20"/>
              </w:rPr>
            </w:pPr>
            <w:r>
              <w:rPr>
                <w:rFonts w:ascii="Calibri" w:eastAsia="Calibri" w:hAnsi="Calibri" w:cs="Calibri"/>
                <w:sz w:val="20"/>
                <w:szCs w:val="20"/>
              </w:rPr>
              <w:t>Kelp forest (2020)</w:t>
            </w:r>
          </w:p>
        </w:tc>
      </w:tr>
      <w:tr w:rsidR="00142F34" w14:paraId="1B846D52"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9DE3F5E" w14:textId="77777777" w:rsidR="00142F34" w:rsidRDefault="00353792">
            <w:pPr>
              <w:jc w:val="center"/>
              <w:rPr>
                <w:sz w:val="20"/>
                <w:szCs w:val="20"/>
              </w:rPr>
            </w:pPr>
            <w:r>
              <w:rPr>
                <w:rFonts w:ascii="Calibri" w:eastAsia="Calibri" w:hAnsi="Calibri" w:cs="Calibri"/>
                <w:sz w:val="20"/>
                <w:szCs w:val="20"/>
              </w:rPr>
              <w:t>41</w:t>
            </w:r>
          </w:p>
        </w:tc>
        <w:tc>
          <w:tcPr>
            <w:tcW w:w="600" w:type="dxa"/>
            <w:tcBorders>
              <w:top w:val="nil"/>
              <w:left w:val="nil"/>
              <w:bottom w:val="nil"/>
              <w:right w:val="nil"/>
            </w:tcBorders>
            <w:tcMar>
              <w:top w:w="-411" w:type="dxa"/>
              <w:left w:w="-411" w:type="dxa"/>
              <w:bottom w:w="-411" w:type="dxa"/>
              <w:right w:w="-411" w:type="dxa"/>
            </w:tcMar>
            <w:vAlign w:val="center"/>
          </w:tcPr>
          <w:p w14:paraId="3E31D084"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181929DA" w14:textId="77777777" w:rsidR="00142F34" w:rsidRDefault="00353792">
            <w:pPr>
              <w:jc w:val="center"/>
              <w:rPr>
                <w:sz w:val="20"/>
                <w:szCs w:val="20"/>
              </w:rPr>
            </w:pPr>
            <w:r>
              <w:rPr>
                <w:rFonts w:ascii="Calibri" w:eastAsia="Calibri" w:hAnsi="Calibri" w:cs="Calibri"/>
                <w:sz w:val="20"/>
                <w:szCs w:val="20"/>
              </w:rPr>
              <w:t>Begg Rock SMR</w:t>
            </w:r>
          </w:p>
        </w:tc>
        <w:tc>
          <w:tcPr>
            <w:tcW w:w="1185" w:type="dxa"/>
            <w:tcBorders>
              <w:top w:val="nil"/>
              <w:left w:val="nil"/>
              <w:bottom w:val="nil"/>
              <w:right w:val="nil"/>
            </w:tcBorders>
            <w:tcMar>
              <w:top w:w="-411" w:type="dxa"/>
              <w:left w:w="-411" w:type="dxa"/>
              <w:bottom w:w="-411" w:type="dxa"/>
              <w:right w:w="-411" w:type="dxa"/>
            </w:tcMar>
            <w:vAlign w:val="center"/>
          </w:tcPr>
          <w:p w14:paraId="18675821"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4FACABDA" w14:textId="77777777" w:rsidR="00142F34" w:rsidRDefault="00353792">
            <w:pPr>
              <w:jc w:val="center"/>
              <w:rPr>
                <w:sz w:val="20"/>
                <w:szCs w:val="20"/>
              </w:rPr>
            </w:pPr>
            <w:r>
              <w:rPr>
                <w:rFonts w:ascii="Calibri" w:eastAsia="Calibri" w:hAnsi="Calibri" w:cs="Calibri"/>
                <w:sz w:val="20"/>
                <w:szCs w:val="20"/>
              </w:rPr>
              <w:t>0.094</w:t>
            </w:r>
          </w:p>
        </w:tc>
        <w:tc>
          <w:tcPr>
            <w:tcW w:w="930" w:type="dxa"/>
            <w:tcBorders>
              <w:top w:val="nil"/>
              <w:left w:val="nil"/>
              <w:bottom w:val="nil"/>
              <w:right w:val="nil"/>
            </w:tcBorders>
            <w:tcMar>
              <w:top w:w="-411" w:type="dxa"/>
              <w:left w:w="-411" w:type="dxa"/>
              <w:bottom w:w="-411" w:type="dxa"/>
              <w:right w:w="-411" w:type="dxa"/>
            </w:tcMar>
            <w:vAlign w:val="center"/>
          </w:tcPr>
          <w:p w14:paraId="2E499713" w14:textId="77777777" w:rsidR="00142F34" w:rsidRDefault="00353792">
            <w:pPr>
              <w:jc w:val="center"/>
              <w:rPr>
                <w:sz w:val="20"/>
                <w:szCs w:val="20"/>
              </w:rPr>
            </w:pPr>
            <w:r>
              <w:rPr>
                <w:rFonts w:ascii="Calibri" w:eastAsia="Calibri" w:hAnsi="Calibri" w:cs="Calibri"/>
                <w:sz w:val="20"/>
                <w:szCs w:val="20"/>
              </w:rPr>
              <w:t>0.719</w:t>
            </w:r>
          </w:p>
        </w:tc>
        <w:tc>
          <w:tcPr>
            <w:tcW w:w="675" w:type="dxa"/>
            <w:tcBorders>
              <w:top w:val="nil"/>
              <w:left w:val="nil"/>
              <w:bottom w:val="nil"/>
              <w:right w:val="nil"/>
            </w:tcBorders>
            <w:tcMar>
              <w:top w:w="-411" w:type="dxa"/>
              <w:left w:w="-411" w:type="dxa"/>
              <w:bottom w:w="-411" w:type="dxa"/>
              <w:right w:w="-411" w:type="dxa"/>
            </w:tcMar>
            <w:vAlign w:val="center"/>
          </w:tcPr>
          <w:p w14:paraId="58357550" w14:textId="77777777" w:rsidR="00142F34" w:rsidRDefault="00353792">
            <w:pPr>
              <w:jc w:val="center"/>
              <w:rPr>
                <w:sz w:val="20"/>
                <w:szCs w:val="20"/>
              </w:rPr>
            </w:pPr>
            <w:r>
              <w:rPr>
                <w:rFonts w:ascii="Calibri" w:eastAsia="Calibri" w:hAnsi="Calibri" w:cs="Calibri"/>
                <w:sz w:val="20"/>
                <w:szCs w:val="20"/>
              </w:rPr>
              <w:t>0.896</w:t>
            </w:r>
          </w:p>
        </w:tc>
        <w:tc>
          <w:tcPr>
            <w:tcW w:w="495" w:type="dxa"/>
            <w:tcBorders>
              <w:top w:val="nil"/>
              <w:left w:val="nil"/>
              <w:bottom w:val="nil"/>
              <w:right w:val="nil"/>
            </w:tcBorders>
            <w:tcMar>
              <w:top w:w="-411" w:type="dxa"/>
              <w:left w:w="-411" w:type="dxa"/>
              <w:bottom w:w="-411" w:type="dxa"/>
              <w:right w:w="-411" w:type="dxa"/>
            </w:tcMar>
            <w:vAlign w:val="center"/>
          </w:tcPr>
          <w:p w14:paraId="15E26DDC" w14:textId="77777777" w:rsidR="00142F34" w:rsidRDefault="00353792">
            <w:pPr>
              <w:jc w:val="center"/>
              <w:rPr>
                <w:sz w:val="20"/>
                <w:szCs w:val="20"/>
              </w:rPr>
            </w:pPr>
            <w:r>
              <w:rPr>
                <w:rFonts w:ascii="Calibri" w:eastAsia="Calibri" w:hAnsi="Calibri" w:cs="Calibri"/>
                <w:sz w:val="20"/>
                <w:szCs w:val="20"/>
              </w:rPr>
              <w:t>-1.315</w:t>
            </w:r>
          </w:p>
        </w:tc>
        <w:tc>
          <w:tcPr>
            <w:tcW w:w="795" w:type="dxa"/>
            <w:tcBorders>
              <w:top w:val="nil"/>
              <w:left w:val="nil"/>
              <w:bottom w:val="nil"/>
              <w:right w:val="nil"/>
            </w:tcBorders>
            <w:tcMar>
              <w:top w:w="-411" w:type="dxa"/>
              <w:left w:w="-411" w:type="dxa"/>
              <w:bottom w:w="-411" w:type="dxa"/>
              <w:right w:w="-411" w:type="dxa"/>
            </w:tcMar>
            <w:vAlign w:val="center"/>
          </w:tcPr>
          <w:p w14:paraId="2A9D44B3" w14:textId="77777777" w:rsidR="00142F34" w:rsidRDefault="00353792">
            <w:pPr>
              <w:jc w:val="center"/>
              <w:rPr>
                <w:sz w:val="20"/>
                <w:szCs w:val="20"/>
              </w:rPr>
            </w:pPr>
            <w:r>
              <w:rPr>
                <w:rFonts w:ascii="Calibri" w:eastAsia="Calibri" w:hAnsi="Calibri" w:cs="Calibri"/>
                <w:sz w:val="20"/>
                <w:szCs w:val="20"/>
              </w:rPr>
              <w:t>1.504</w:t>
            </w:r>
          </w:p>
        </w:tc>
        <w:tc>
          <w:tcPr>
            <w:tcW w:w="660" w:type="dxa"/>
            <w:tcBorders>
              <w:top w:val="nil"/>
              <w:left w:val="nil"/>
              <w:bottom w:val="nil"/>
              <w:right w:val="nil"/>
            </w:tcBorders>
            <w:tcMar>
              <w:top w:w="-411" w:type="dxa"/>
              <w:left w:w="-411" w:type="dxa"/>
              <w:bottom w:w="-411" w:type="dxa"/>
              <w:right w:w="-411" w:type="dxa"/>
            </w:tcMar>
            <w:vAlign w:val="center"/>
          </w:tcPr>
          <w:p w14:paraId="6E614E3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26023686"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3DF2827B" w14:textId="77777777" w:rsidR="00142F34" w:rsidRDefault="00353792">
            <w:pPr>
              <w:jc w:val="center"/>
              <w:rPr>
                <w:sz w:val="20"/>
                <w:szCs w:val="20"/>
              </w:rPr>
            </w:pPr>
            <w:r>
              <w:rPr>
                <w:rFonts w:ascii="Calibri" w:eastAsia="Calibri" w:hAnsi="Calibri" w:cs="Calibri"/>
                <w:sz w:val="20"/>
                <w:szCs w:val="20"/>
              </w:rPr>
              <w:t>Kelp forest (2013)</w:t>
            </w:r>
          </w:p>
        </w:tc>
      </w:tr>
      <w:tr w:rsidR="00142F34" w14:paraId="03D05FD4"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4262A4F3" w14:textId="77777777" w:rsidR="00142F34" w:rsidRDefault="00353792">
            <w:pPr>
              <w:jc w:val="center"/>
              <w:rPr>
                <w:sz w:val="20"/>
                <w:szCs w:val="20"/>
              </w:rPr>
            </w:pPr>
            <w:r>
              <w:rPr>
                <w:rFonts w:ascii="Calibri" w:eastAsia="Calibri" w:hAnsi="Calibri" w:cs="Calibri"/>
                <w:sz w:val="20"/>
                <w:szCs w:val="20"/>
              </w:rPr>
              <w:t>41</w:t>
            </w:r>
          </w:p>
        </w:tc>
        <w:tc>
          <w:tcPr>
            <w:tcW w:w="600" w:type="dxa"/>
            <w:tcBorders>
              <w:top w:val="nil"/>
              <w:left w:val="nil"/>
              <w:bottom w:val="nil"/>
              <w:right w:val="nil"/>
            </w:tcBorders>
            <w:tcMar>
              <w:top w:w="-411" w:type="dxa"/>
              <w:left w:w="-411" w:type="dxa"/>
              <w:bottom w:w="-411" w:type="dxa"/>
              <w:right w:w="-411" w:type="dxa"/>
            </w:tcMar>
            <w:vAlign w:val="center"/>
          </w:tcPr>
          <w:p w14:paraId="5D5EE707"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1CD1CED6" w14:textId="77777777" w:rsidR="00142F34" w:rsidRDefault="00353792">
            <w:pPr>
              <w:jc w:val="center"/>
              <w:rPr>
                <w:sz w:val="20"/>
                <w:szCs w:val="20"/>
              </w:rPr>
            </w:pPr>
            <w:r>
              <w:rPr>
                <w:rFonts w:ascii="Calibri" w:eastAsia="Calibri" w:hAnsi="Calibri" w:cs="Calibri"/>
                <w:sz w:val="20"/>
                <w:szCs w:val="20"/>
              </w:rPr>
              <w:t>Begg Rock SMR</w:t>
            </w:r>
          </w:p>
        </w:tc>
        <w:tc>
          <w:tcPr>
            <w:tcW w:w="1185" w:type="dxa"/>
            <w:tcBorders>
              <w:top w:val="nil"/>
              <w:left w:val="nil"/>
              <w:bottom w:val="nil"/>
              <w:right w:val="nil"/>
            </w:tcBorders>
            <w:tcMar>
              <w:top w:w="-411" w:type="dxa"/>
              <w:left w:w="-411" w:type="dxa"/>
              <w:bottom w:w="-411" w:type="dxa"/>
              <w:right w:w="-411" w:type="dxa"/>
            </w:tcMar>
            <w:vAlign w:val="center"/>
          </w:tcPr>
          <w:p w14:paraId="37F8B2AC"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5AEB3C89" w14:textId="77777777" w:rsidR="00142F34" w:rsidRDefault="00353792">
            <w:pPr>
              <w:jc w:val="center"/>
              <w:rPr>
                <w:sz w:val="20"/>
                <w:szCs w:val="20"/>
              </w:rPr>
            </w:pPr>
            <w:r>
              <w:rPr>
                <w:rFonts w:ascii="Calibri" w:eastAsia="Calibri" w:hAnsi="Calibri" w:cs="Calibri"/>
                <w:sz w:val="20"/>
                <w:szCs w:val="20"/>
              </w:rPr>
              <w:t>-0.866</w:t>
            </w:r>
          </w:p>
        </w:tc>
        <w:tc>
          <w:tcPr>
            <w:tcW w:w="930" w:type="dxa"/>
            <w:tcBorders>
              <w:top w:val="nil"/>
              <w:left w:val="nil"/>
              <w:bottom w:val="nil"/>
              <w:right w:val="nil"/>
            </w:tcBorders>
            <w:tcMar>
              <w:top w:w="-411" w:type="dxa"/>
              <w:left w:w="-411" w:type="dxa"/>
              <w:bottom w:w="-411" w:type="dxa"/>
              <w:right w:w="-411" w:type="dxa"/>
            </w:tcMar>
            <w:vAlign w:val="center"/>
          </w:tcPr>
          <w:p w14:paraId="0D7E3BA0" w14:textId="77777777" w:rsidR="00142F34" w:rsidRDefault="00353792">
            <w:pPr>
              <w:jc w:val="center"/>
              <w:rPr>
                <w:sz w:val="20"/>
                <w:szCs w:val="20"/>
              </w:rPr>
            </w:pPr>
            <w:r>
              <w:rPr>
                <w:rFonts w:ascii="Calibri" w:eastAsia="Calibri" w:hAnsi="Calibri" w:cs="Calibri"/>
                <w:sz w:val="20"/>
                <w:szCs w:val="20"/>
              </w:rPr>
              <w:t>0.848</w:t>
            </w:r>
          </w:p>
        </w:tc>
        <w:tc>
          <w:tcPr>
            <w:tcW w:w="675" w:type="dxa"/>
            <w:tcBorders>
              <w:top w:val="nil"/>
              <w:left w:val="nil"/>
              <w:bottom w:val="nil"/>
              <w:right w:val="nil"/>
            </w:tcBorders>
            <w:tcMar>
              <w:top w:w="-411" w:type="dxa"/>
              <w:left w:w="-411" w:type="dxa"/>
              <w:bottom w:w="-411" w:type="dxa"/>
              <w:right w:w="-411" w:type="dxa"/>
            </w:tcMar>
            <w:vAlign w:val="center"/>
          </w:tcPr>
          <w:p w14:paraId="3EC21329" w14:textId="77777777" w:rsidR="00142F34" w:rsidRDefault="00353792">
            <w:pPr>
              <w:jc w:val="center"/>
              <w:rPr>
                <w:sz w:val="20"/>
                <w:szCs w:val="20"/>
              </w:rPr>
            </w:pPr>
            <w:r>
              <w:rPr>
                <w:rFonts w:ascii="Calibri" w:eastAsia="Calibri" w:hAnsi="Calibri" w:cs="Calibri"/>
                <w:sz w:val="20"/>
                <w:szCs w:val="20"/>
              </w:rPr>
              <w:t>0.308</w:t>
            </w:r>
          </w:p>
        </w:tc>
        <w:tc>
          <w:tcPr>
            <w:tcW w:w="495" w:type="dxa"/>
            <w:tcBorders>
              <w:top w:val="nil"/>
              <w:left w:val="nil"/>
              <w:bottom w:val="nil"/>
              <w:right w:val="nil"/>
            </w:tcBorders>
            <w:tcMar>
              <w:top w:w="-411" w:type="dxa"/>
              <w:left w:w="-411" w:type="dxa"/>
              <w:bottom w:w="-411" w:type="dxa"/>
              <w:right w:w="-411" w:type="dxa"/>
            </w:tcMar>
            <w:vAlign w:val="center"/>
          </w:tcPr>
          <w:p w14:paraId="3665E1EA" w14:textId="77777777" w:rsidR="00142F34" w:rsidRDefault="00353792">
            <w:pPr>
              <w:jc w:val="center"/>
              <w:rPr>
                <w:sz w:val="20"/>
                <w:szCs w:val="20"/>
              </w:rPr>
            </w:pPr>
            <w:r>
              <w:rPr>
                <w:rFonts w:ascii="Calibri" w:eastAsia="Calibri" w:hAnsi="Calibri" w:cs="Calibri"/>
                <w:sz w:val="20"/>
                <w:szCs w:val="20"/>
              </w:rPr>
              <w:t>-2.528</w:t>
            </w:r>
          </w:p>
        </w:tc>
        <w:tc>
          <w:tcPr>
            <w:tcW w:w="795" w:type="dxa"/>
            <w:tcBorders>
              <w:top w:val="nil"/>
              <w:left w:val="nil"/>
              <w:bottom w:val="nil"/>
              <w:right w:val="nil"/>
            </w:tcBorders>
            <w:tcMar>
              <w:top w:w="-411" w:type="dxa"/>
              <w:left w:w="-411" w:type="dxa"/>
              <w:bottom w:w="-411" w:type="dxa"/>
              <w:right w:w="-411" w:type="dxa"/>
            </w:tcMar>
            <w:vAlign w:val="center"/>
          </w:tcPr>
          <w:p w14:paraId="7D989590" w14:textId="77777777" w:rsidR="00142F34" w:rsidRDefault="00353792">
            <w:pPr>
              <w:jc w:val="center"/>
              <w:rPr>
                <w:sz w:val="20"/>
                <w:szCs w:val="20"/>
              </w:rPr>
            </w:pPr>
            <w:r>
              <w:rPr>
                <w:rFonts w:ascii="Calibri" w:eastAsia="Calibri" w:hAnsi="Calibri" w:cs="Calibri"/>
                <w:sz w:val="20"/>
                <w:szCs w:val="20"/>
              </w:rPr>
              <w:t>0.797</w:t>
            </w:r>
          </w:p>
        </w:tc>
        <w:tc>
          <w:tcPr>
            <w:tcW w:w="660" w:type="dxa"/>
            <w:tcBorders>
              <w:top w:val="nil"/>
              <w:left w:val="nil"/>
              <w:bottom w:val="nil"/>
              <w:right w:val="nil"/>
            </w:tcBorders>
            <w:tcMar>
              <w:top w:w="-411" w:type="dxa"/>
              <w:left w:w="-411" w:type="dxa"/>
              <w:bottom w:w="-411" w:type="dxa"/>
              <w:right w:w="-411" w:type="dxa"/>
            </w:tcMar>
            <w:vAlign w:val="center"/>
          </w:tcPr>
          <w:p w14:paraId="61AEA10F"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03659DEF"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6C68995C" w14:textId="77777777" w:rsidR="00142F34" w:rsidRDefault="00353792">
            <w:pPr>
              <w:jc w:val="center"/>
              <w:rPr>
                <w:sz w:val="20"/>
                <w:szCs w:val="20"/>
              </w:rPr>
            </w:pPr>
            <w:r>
              <w:rPr>
                <w:rFonts w:ascii="Calibri" w:eastAsia="Calibri" w:hAnsi="Calibri" w:cs="Calibri"/>
                <w:sz w:val="20"/>
                <w:szCs w:val="20"/>
              </w:rPr>
              <w:t>Kelp forest (2013)</w:t>
            </w:r>
          </w:p>
        </w:tc>
      </w:tr>
      <w:tr w:rsidR="00142F34" w14:paraId="0D91CB1D"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BF8EFCD" w14:textId="77777777" w:rsidR="00142F34" w:rsidRDefault="00353792">
            <w:pPr>
              <w:jc w:val="center"/>
              <w:rPr>
                <w:sz w:val="20"/>
                <w:szCs w:val="20"/>
              </w:rPr>
            </w:pPr>
            <w:r>
              <w:rPr>
                <w:rFonts w:ascii="Calibri" w:eastAsia="Calibri" w:hAnsi="Calibri" w:cs="Calibri"/>
                <w:sz w:val="20"/>
                <w:szCs w:val="20"/>
              </w:rPr>
              <w:t>42</w:t>
            </w:r>
          </w:p>
        </w:tc>
        <w:tc>
          <w:tcPr>
            <w:tcW w:w="600" w:type="dxa"/>
            <w:tcBorders>
              <w:top w:val="nil"/>
              <w:left w:val="nil"/>
              <w:bottom w:val="nil"/>
              <w:right w:val="nil"/>
            </w:tcBorders>
            <w:tcMar>
              <w:top w:w="-411" w:type="dxa"/>
              <w:left w:w="-411" w:type="dxa"/>
              <w:bottom w:w="-411" w:type="dxa"/>
              <w:right w:w="-411" w:type="dxa"/>
            </w:tcMar>
            <w:vAlign w:val="center"/>
          </w:tcPr>
          <w:p w14:paraId="4814769F"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541781DC" w14:textId="77777777" w:rsidR="00142F34" w:rsidRDefault="00353792">
            <w:pPr>
              <w:jc w:val="center"/>
              <w:rPr>
                <w:sz w:val="20"/>
                <w:szCs w:val="20"/>
              </w:rPr>
            </w:pPr>
            <w:r>
              <w:rPr>
                <w:rFonts w:ascii="Calibri" w:eastAsia="Calibri" w:hAnsi="Calibri" w:cs="Calibri"/>
                <w:sz w:val="20"/>
                <w:szCs w:val="20"/>
              </w:rPr>
              <w:t>Campus Point SMCA (No-Take)</w:t>
            </w:r>
          </w:p>
        </w:tc>
        <w:tc>
          <w:tcPr>
            <w:tcW w:w="1185" w:type="dxa"/>
            <w:tcBorders>
              <w:top w:val="nil"/>
              <w:left w:val="nil"/>
              <w:bottom w:val="nil"/>
              <w:right w:val="nil"/>
            </w:tcBorders>
            <w:tcMar>
              <w:top w:w="-411" w:type="dxa"/>
              <w:left w:w="-411" w:type="dxa"/>
              <w:bottom w:w="-411" w:type="dxa"/>
              <w:right w:w="-411" w:type="dxa"/>
            </w:tcMar>
            <w:vAlign w:val="center"/>
          </w:tcPr>
          <w:p w14:paraId="24DDB56E"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68861500" w14:textId="77777777" w:rsidR="00142F34" w:rsidRDefault="00353792">
            <w:pPr>
              <w:jc w:val="center"/>
              <w:rPr>
                <w:sz w:val="20"/>
                <w:szCs w:val="20"/>
              </w:rPr>
            </w:pPr>
            <w:r>
              <w:rPr>
                <w:rFonts w:ascii="Calibri" w:eastAsia="Calibri" w:hAnsi="Calibri" w:cs="Calibri"/>
                <w:sz w:val="20"/>
                <w:szCs w:val="20"/>
              </w:rPr>
              <w:t>0.382</w:t>
            </w:r>
          </w:p>
        </w:tc>
        <w:tc>
          <w:tcPr>
            <w:tcW w:w="930" w:type="dxa"/>
            <w:tcBorders>
              <w:top w:val="nil"/>
              <w:left w:val="nil"/>
              <w:bottom w:val="nil"/>
              <w:right w:val="nil"/>
            </w:tcBorders>
            <w:tcMar>
              <w:top w:w="-411" w:type="dxa"/>
              <w:left w:w="-411" w:type="dxa"/>
              <w:bottom w:w="-411" w:type="dxa"/>
              <w:right w:w="-411" w:type="dxa"/>
            </w:tcMar>
            <w:vAlign w:val="center"/>
          </w:tcPr>
          <w:p w14:paraId="7AE08B3F" w14:textId="77777777" w:rsidR="00142F34" w:rsidRDefault="00353792">
            <w:pPr>
              <w:jc w:val="center"/>
              <w:rPr>
                <w:sz w:val="20"/>
                <w:szCs w:val="20"/>
              </w:rPr>
            </w:pPr>
            <w:r>
              <w:rPr>
                <w:rFonts w:ascii="Calibri" w:eastAsia="Calibri" w:hAnsi="Calibri" w:cs="Calibri"/>
                <w:sz w:val="20"/>
                <w:szCs w:val="20"/>
              </w:rPr>
              <w:t>0.229</w:t>
            </w:r>
          </w:p>
        </w:tc>
        <w:tc>
          <w:tcPr>
            <w:tcW w:w="675" w:type="dxa"/>
            <w:tcBorders>
              <w:top w:val="nil"/>
              <w:left w:val="nil"/>
              <w:bottom w:val="nil"/>
              <w:right w:val="nil"/>
            </w:tcBorders>
            <w:tcMar>
              <w:top w:w="-411" w:type="dxa"/>
              <w:left w:w="-411" w:type="dxa"/>
              <w:bottom w:w="-411" w:type="dxa"/>
              <w:right w:w="-411" w:type="dxa"/>
            </w:tcMar>
            <w:vAlign w:val="center"/>
          </w:tcPr>
          <w:p w14:paraId="134ADF75" w14:textId="77777777" w:rsidR="00142F34" w:rsidRDefault="00353792">
            <w:pPr>
              <w:jc w:val="center"/>
              <w:rPr>
                <w:sz w:val="20"/>
                <w:szCs w:val="20"/>
              </w:rPr>
            </w:pPr>
            <w:r>
              <w:rPr>
                <w:rFonts w:ascii="Calibri" w:eastAsia="Calibri" w:hAnsi="Calibri" w:cs="Calibri"/>
                <w:sz w:val="20"/>
                <w:szCs w:val="20"/>
              </w:rPr>
              <w:t>0.095</w:t>
            </w:r>
          </w:p>
        </w:tc>
        <w:tc>
          <w:tcPr>
            <w:tcW w:w="495" w:type="dxa"/>
            <w:tcBorders>
              <w:top w:val="nil"/>
              <w:left w:val="nil"/>
              <w:bottom w:val="nil"/>
              <w:right w:val="nil"/>
            </w:tcBorders>
            <w:tcMar>
              <w:top w:w="-411" w:type="dxa"/>
              <w:left w:w="-411" w:type="dxa"/>
              <w:bottom w:w="-411" w:type="dxa"/>
              <w:right w:w="-411" w:type="dxa"/>
            </w:tcMar>
            <w:vAlign w:val="center"/>
          </w:tcPr>
          <w:p w14:paraId="3A6B50D0" w14:textId="77777777" w:rsidR="00142F34" w:rsidRDefault="00353792">
            <w:pPr>
              <w:jc w:val="center"/>
              <w:rPr>
                <w:sz w:val="20"/>
                <w:szCs w:val="20"/>
              </w:rPr>
            </w:pPr>
            <w:r>
              <w:rPr>
                <w:rFonts w:ascii="Calibri" w:eastAsia="Calibri" w:hAnsi="Calibri" w:cs="Calibri"/>
                <w:sz w:val="20"/>
                <w:szCs w:val="20"/>
              </w:rPr>
              <w:t>-0.067</w:t>
            </w:r>
          </w:p>
        </w:tc>
        <w:tc>
          <w:tcPr>
            <w:tcW w:w="795" w:type="dxa"/>
            <w:tcBorders>
              <w:top w:val="nil"/>
              <w:left w:val="nil"/>
              <w:bottom w:val="nil"/>
              <w:right w:val="nil"/>
            </w:tcBorders>
            <w:tcMar>
              <w:top w:w="-411" w:type="dxa"/>
              <w:left w:w="-411" w:type="dxa"/>
              <w:bottom w:w="-411" w:type="dxa"/>
              <w:right w:w="-411" w:type="dxa"/>
            </w:tcMar>
            <w:vAlign w:val="center"/>
          </w:tcPr>
          <w:p w14:paraId="42081613" w14:textId="77777777" w:rsidR="00142F34" w:rsidRDefault="00353792">
            <w:pPr>
              <w:jc w:val="center"/>
              <w:rPr>
                <w:sz w:val="20"/>
                <w:szCs w:val="20"/>
              </w:rPr>
            </w:pPr>
            <w:r>
              <w:rPr>
                <w:rFonts w:ascii="Calibri" w:eastAsia="Calibri" w:hAnsi="Calibri" w:cs="Calibri"/>
                <w:sz w:val="20"/>
                <w:szCs w:val="20"/>
              </w:rPr>
              <w:t>0.831</w:t>
            </w:r>
          </w:p>
        </w:tc>
        <w:tc>
          <w:tcPr>
            <w:tcW w:w="660" w:type="dxa"/>
            <w:tcBorders>
              <w:top w:val="nil"/>
              <w:left w:val="nil"/>
              <w:bottom w:val="nil"/>
              <w:right w:val="nil"/>
            </w:tcBorders>
            <w:tcMar>
              <w:top w:w="-411" w:type="dxa"/>
              <w:left w:w="-411" w:type="dxa"/>
              <w:bottom w:w="-411" w:type="dxa"/>
              <w:right w:w="-411" w:type="dxa"/>
            </w:tcMar>
            <w:vAlign w:val="center"/>
          </w:tcPr>
          <w:p w14:paraId="4B43C0ED"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014D1EC4" w14:textId="77777777" w:rsidR="00142F34" w:rsidRDefault="00353792">
            <w:pPr>
              <w:jc w:val="center"/>
              <w:rPr>
                <w:sz w:val="20"/>
                <w:szCs w:val="20"/>
              </w:rPr>
            </w:pPr>
            <w:r>
              <w:rPr>
                <w:rFonts w:ascii="Calibri" w:eastAsia="Calibri" w:hAnsi="Calibri" w:cs="Calibri"/>
                <w:sz w:val="20"/>
                <w:szCs w:val="20"/>
              </w:rPr>
              <w:t>1.583</w:t>
            </w:r>
          </w:p>
        </w:tc>
        <w:tc>
          <w:tcPr>
            <w:tcW w:w="3540" w:type="dxa"/>
            <w:tcBorders>
              <w:top w:val="nil"/>
              <w:left w:val="nil"/>
              <w:bottom w:val="nil"/>
              <w:right w:val="nil"/>
            </w:tcBorders>
            <w:tcMar>
              <w:top w:w="-411" w:type="dxa"/>
              <w:left w:w="-411" w:type="dxa"/>
              <w:bottom w:w="-411" w:type="dxa"/>
              <w:right w:w="-411" w:type="dxa"/>
            </w:tcMar>
            <w:vAlign w:val="center"/>
          </w:tcPr>
          <w:p w14:paraId="06A1F071" w14:textId="77777777" w:rsidR="00142F34" w:rsidRDefault="00353792">
            <w:pPr>
              <w:jc w:val="center"/>
              <w:rPr>
                <w:sz w:val="20"/>
                <w:szCs w:val="20"/>
              </w:rPr>
            </w:pPr>
            <w:r>
              <w:rPr>
                <w:rFonts w:ascii="Calibri" w:eastAsia="Calibri" w:hAnsi="Calibri" w:cs="Calibri"/>
                <w:sz w:val="20"/>
                <w:szCs w:val="20"/>
              </w:rPr>
              <w:t>Surf zone (2020), Kelp forest (2020), Deep reef (2019)</w:t>
            </w:r>
          </w:p>
        </w:tc>
      </w:tr>
      <w:tr w:rsidR="00142F34" w14:paraId="7CFF7411"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D29CF05" w14:textId="77777777" w:rsidR="00142F34" w:rsidRDefault="00353792">
            <w:pPr>
              <w:jc w:val="center"/>
              <w:rPr>
                <w:sz w:val="20"/>
                <w:szCs w:val="20"/>
              </w:rPr>
            </w:pPr>
            <w:r>
              <w:rPr>
                <w:rFonts w:ascii="Calibri" w:eastAsia="Calibri" w:hAnsi="Calibri" w:cs="Calibri"/>
                <w:sz w:val="20"/>
                <w:szCs w:val="20"/>
              </w:rPr>
              <w:t>42</w:t>
            </w:r>
          </w:p>
        </w:tc>
        <w:tc>
          <w:tcPr>
            <w:tcW w:w="600" w:type="dxa"/>
            <w:tcBorders>
              <w:top w:val="nil"/>
              <w:left w:val="nil"/>
              <w:bottom w:val="nil"/>
              <w:right w:val="nil"/>
            </w:tcBorders>
            <w:tcMar>
              <w:top w:w="-411" w:type="dxa"/>
              <w:left w:w="-411" w:type="dxa"/>
              <w:bottom w:w="-411" w:type="dxa"/>
              <w:right w:w="-411" w:type="dxa"/>
            </w:tcMar>
            <w:vAlign w:val="center"/>
          </w:tcPr>
          <w:p w14:paraId="37F7CCD8"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387A4A61" w14:textId="77777777" w:rsidR="00142F34" w:rsidRDefault="00353792">
            <w:pPr>
              <w:jc w:val="center"/>
              <w:rPr>
                <w:sz w:val="20"/>
                <w:szCs w:val="20"/>
              </w:rPr>
            </w:pPr>
            <w:r>
              <w:rPr>
                <w:rFonts w:ascii="Calibri" w:eastAsia="Calibri" w:hAnsi="Calibri" w:cs="Calibri"/>
                <w:sz w:val="20"/>
                <w:szCs w:val="20"/>
              </w:rPr>
              <w:t>Campus Point SMCA (No-Take)</w:t>
            </w:r>
          </w:p>
        </w:tc>
        <w:tc>
          <w:tcPr>
            <w:tcW w:w="1185" w:type="dxa"/>
            <w:tcBorders>
              <w:top w:val="nil"/>
              <w:left w:val="nil"/>
              <w:bottom w:val="nil"/>
              <w:right w:val="nil"/>
            </w:tcBorders>
            <w:tcMar>
              <w:top w:w="-411" w:type="dxa"/>
              <w:left w:w="-411" w:type="dxa"/>
              <w:bottom w:w="-411" w:type="dxa"/>
              <w:right w:w="-411" w:type="dxa"/>
            </w:tcMar>
            <w:vAlign w:val="center"/>
          </w:tcPr>
          <w:p w14:paraId="46844D8B"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5C9FB352" w14:textId="77777777" w:rsidR="00142F34" w:rsidRDefault="00353792">
            <w:pPr>
              <w:jc w:val="center"/>
              <w:rPr>
                <w:sz w:val="20"/>
                <w:szCs w:val="20"/>
              </w:rPr>
            </w:pPr>
            <w:r>
              <w:rPr>
                <w:rFonts w:ascii="Calibri" w:eastAsia="Calibri" w:hAnsi="Calibri" w:cs="Calibri"/>
                <w:sz w:val="20"/>
                <w:szCs w:val="20"/>
              </w:rPr>
              <w:t>0.412</w:t>
            </w:r>
          </w:p>
        </w:tc>
        <w:tc>
          <w:tcPr>
            <w:tcW w:w="930" w:type="dxa"/>
            <w:tcBorders>
              <w:top w:val="nil"/>
              <w:left w:val="nil"/>
              <w:bottom w:val="nil"/>
              <w:right w:val="nil"/>
            </w:tcBorders>
            <w:tcMar>
              <w:top w:w="-411" w:type="dxa"/>
              <w:left w:w="-411" w:type="dxa"/>
              <w:bottom w:w="-411" w:type="dxa"/>
              <w:right w:w="-411" w:type="dxa"/>
            </w:tcMar>
            <w:vAlign w:val="center"/>
          </w:tcPr>
          <w:p w14:paraId="75AF4B38" w14:textId="77777777" w:rsidR="00142F34" w:rsidRDefault="00353792">
            <w:pPr>
              <w:jc w:val="center"/>
              <w:rPr>
                <w:sz w:val="20"/>
                <w:szCs w:val="20"/>
              </w:rPr>
            </w:pPr>
            <w:r>
              <w:rPr>
                <w:rFonts w:ascii="Calibri" w:eastAsia="Calibri" w:hAnsi="Calibri" w:cs="Calibri"/>
                <w:sz w:val="20"/>
                <w:szCs w:val="20"/>
              </w:rPr>
              <w:t>0.046</w:t>
            </w:r>
          </w:p>
        </w:tc>
        <w:tc>
          <w:tcPr>
            <w:tcW w:w="675" w:type="dxa"/>
            <w:tcBorders>
              <w:top w:val="nil"/>
              <w:left w:val="nil"/>
              <w:bottom w:val="nil"/>
              <w:right w:val="nil"/>
            </w:tcBorders>
            <w:tcMar>
              <w:top w:w="-411" w:type="dxa"/>
              <w:left w:w="-411" w:type="dxa"/>
              <w:bottom w:w="-411" w:type="dxa"/>
              <w:right w:w="-411" w:type="dxa"/>
            </w:tcMar>
            <w:vAlign w:val="center"/>
          </w:tcPr>
          <w:p w14:paraId="60E59BE7"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639AD0CC" w14:textId="77777777" w:rsidR="00142F34" w:rsidRDefault="00353792">
            <w:pPr>
              <w:jc w:val="center"/>
              <w:rPr>
                <w:sz w:val="20"/>
                <w:szCs w:val="20"/>
              </w:rPr>
            </w:pPr>
            <w:r>
              <w:rPr>
                <w:rFonts w:ascii="Calibri" w:eastAsia="Calibri" w:hAnsi="Calibri" w:cs="Calibri"/>
                <w:sz w:val="20"/>
                <w:szCs w:val="20"/>
              </w:rPr>
              <w:t>0.322</w:t>
            </w:r>
          </w:p>
        </w:tc>
        <w:tc>
          <w:tcPr>
            <w:tcW w:w="795" w:type="dxa"/>
            <w:tcBorders>
              <w:top w:val="nil"/>
              <w:left w:val="nil"/>
              <w:bottom w:val="nil"/>
              <w:right w:val="nil"/>
            </w:tcBorders>
            <w:tcMar>
              <w:top w:w="-411" w:type="dxa"/>
              <w:left w:w="-411" w:type="dxa"/>
              <w:bottom w:w="-411" w:type="dxa"/>
              <w:right w:w="-411" w:type="dxa"/>
            </w:tcMar>
            <w:vAlign w:val="center"/>
          </w:tcPr>
          <w:p w14:paraId="454900D2" w14:textId="77777777" w:rsidR="00142F34" w:rsidRDefault="00353792">
            <w:pPr>
              <w:jc w:val="center"/>
              <w:rPr>
                <w:sz w:val="20"/>
                <w:szCs w:val="20"/>
              </w:rPr>
            </w:pPr>
            <w:r>
              <w:rPr>
                <w:rFonts w:ascii="Calibri" w:eastAsia="Calibri" w:hAnsi="Calibri" w:cs="Calibri"/>
                <w:sz w:val="20"/>
                <w:szCs w:val="20"/>
              </w:rPr>
              <w:t>0.502</w:t>
            </w:r>
          </w:p>
        </w:tc>
        <w:tc>
          <w:tcPr>
            <w:tcW w:w="660" w:type="dxa"/>
            <w:tcBorders>
              <w:top w:val="nil"/>
              <w:left w:val="nil"/>
              <w:bottom w:val="nil"/>
              <w:right w:val="nil"/>
            </w:tcBorders>
            <w:tcMar>
              <w:top w:w="-411" w:type="dxa"/>
              <w:left w:w="-411" w:type="dxa"/>
              <w:bottom w:w="-411" w:type="dxa"/>
              <w:right w:w="-411" w:type="dxa"/>
            </w:tcMar>
            <w:vAlign w:val="center"/>
          </w:tcPr>
          <w:p w14:paraId="1CB1428C"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752A88F" w14:textId="77777777" w:rsidR="00142F34" w:rsidRDefault="00353792">
            <w:pPr>
              <w:jc w:val="center"/>
              <w:rPr>
                <w:sz w:val="20"/>
                <w:szCs w:val="20"/>
              </w:rPr>
            </w:pPr>
            <w:r>
              <w:rPr>
                <w:rFonts w:ascii="Calibri" w:eastAsia="Calibri" w:hAnsi="Calibri" w:cs="Calibri"/>
                <w:sz w:val="20"/>
                <w:szCs w:val="20"/>
              </w:rPr>
              <w:t>0.597</w:t>
            </w:r>
          </w:p>
        </w:tc>
        <w:tc>
          <w:tcPr>
            <w:tcW w:w="3540" w:type="dxa"/>
            <w:tcBorders>
              <w:top w:val="nil"/>
              <w:left w:val="nil"/>
              <w:bottom w:val="nil"/>
              <w:right w:val="nil"/>
            </w:tcBorders>
            <w:tcMar>
              <w:top w:w="-411" w:type="dxa"/>
              <w:left w:w="-411" w:type="dxa"/>
              <w:bottom w:w="-411" w:type="dxa"/>
              <w:right w:w="-411" w:type="dxa"/>
            </w:tcMar>
            <w:vAlign w:val="center"/>
          </w:tcPr>
          <w:p w14:paraId="19195C87" w14:textId="77777777" w:rsidR="00142F34" w:rsidRDefault="00353792">
            <w:pPr>
              <w:jc w:val="center"/>
              <w:rPr>
                <w:sz w:val="20"/>
                <w:szCs w:val="20"/>
              </w:rPr>
            </w:pPr>
            <w:r>
              <w:rPr>
                <w:rFonts w:ascii="Calibri" w:eastAsia="Calibri" w:hAnsi="Calibri" w:cs="Calibri"/>
                <w:sz w:val="20"/>
                <w:szCs w:val="20"/>
              </w:rPr>
              <w:t>Surf zone (2020), Kelp forest (2020), Deep reef (2019)</w:t>
            </w:r>
          </w:p>
        </w:tc>
      </w:tr>
      <w:tr w:rsidR="00142F34" w14:paraId="0CDEDE67"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F14A5E3" w14:textId="77777777" w:rsidR="00142F34" w:rsidRDefault="00353792">
            <w:pPr>
              <w:jc w:val="center"/>
              <w:rPr>
                <w:sz w:val="20"/>
                <w:szCs w:val="20"/>
              </w:rPr>
            </w:pPr>
            <w:r>
              <w:rPr>
                <w:rFonts w:ascii="Calibri" w:eastAsia="Calibri" w:hAnsi="Calibri" w:cs="Calibri"/>
                <w:sz w:val="20"/>
                <w:szCs w:val="20"/>
              </w:rPr>
              <w:t>43</w:t>
            </w:r>
          </w:p>
        </w:tc>
        <w:tc>
          <w:tcPr>
            <w:tcW w:w="600" w:type="dxa"/>
            <w:tcBorders>
              <w:top w:val="nil"/>
              <w:left w:val="nil"/>
              <w:bottom w:val="nil"/>
              <w:right w:val="nil"/>
            </w:tcBorders>
            <w:tcMar>
              <w:top w:w="-411" w:type="dxa"/>
              <w:left w:w="-411" w:type="dxa"/>
              <w:bottom w:w="-411" w:type="dxa"/>
              <w:right w:w="-411" w:type="dxa"/>
            </w:tcMar>
            <w:vAlign w:val="center"/>
          </w:tcPr>
          <w:p w14:paraId="062CDD18"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022A9D4A" w14:textId="77777777" w:rsidR="00142F34" w:rsidRDefault="00353792">
            <w:pPr>
              <w:jc w:val="center"/>
              <w:rPr>
                <w:sz w:val="20"/>
                <w:szCs w:val="20"/>
              </w:rPr>
            </w:pPr>
            <w:r>
              <w:rPr>
                <w:rFonts w:ascii="Calibri" w:eastAsia="Calibri" w:hAnsi="Calibri" w:cs="Calibri"/>
                <w:sz w:val="20"/>
                <w:szCs w:val="20"/>
              </w:rPr>
              <w:t>Matlahuayl SMR</w:t>
            </w:r>
          </w:p>
        </w:tc>
        <w:tc>
          <w:tcPr>
            <w:tcW w:w="1185" w:type="dxa"/>
            <w:tcBorders>
              <w:top w:val="nil"/>
              <w:left w:val="nil"/>
              <w:bottom w:val="nil"/>
              <w:right w:val="nil"/>
            </w:tcBorders>
            <w:tcMar>
              <w:top w:w="-411" w:type="dxa"/>
              <w:left w:w="-411" w:type="dxa"/>
              <w:bottom w:w="-411" w:type="dxa"/>
              <w:right w:w="-411" w:type="dxa"/>
            </w:tcMar>
            <w:vAlign w:val="center"/>
          </w:tcPr>
          <w:p w14:paraId="37E0E2DF"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496C4753" w14:textId="77777777" w:rsidR="00142F34" w:rsidRDefault="00353792">
            <w:pPr>
              <w:jc w:val="center"/>
              <w:rPr>
                <w:sz w:val="20"/>
                <w:szCs w:val="20"/>
              </w:rPr>
            </w:pPr>
            <w:r>
              <w:rPr>
                <w:rFonts w:ascii="Calibri" w:eastAsia="Calibri" w:hAnsi="Calibri" w:cs="Calibri"/>
                <w:sz w:val="20"/>
                <w:szCs w:val="20"/>
              </w:rPr>
              <w:t>0.512</w:t>
            </w:r>
          </w:p>
        </w:tc>
        <w:tc>
          <w:tcPr>
            <w:tcW w:w="930" w:type="dxa"/>
            <w:tcBorders>
              <w:top w:val="nil"/>
              <w:left w:val="nil"/>
              <w:bottom w:val="nil"/>
              <w:right w:val="nil"/>
            </w:tcBorders>
            <w:tcMar>
              <w:top w:w="-411" w:type="dxa"/>
              <w:left w:w="-411" w:type="dxa"/>
              <w:bottom w:w="-411" w:type="dxa"/>
              <w:right w:w="-411" w:type="dxa"/>
            </w:tcMar>
            <w:vAlign w:val="center"/>
          </w:tcPr>
          <w:p w14:paraId="59F9227A" w14:textId="77777777" w:rsidR="00142F34" w:rsidRDefault="00353792">
            <w:pPr>
              <w:jc w:val="center"/>
              <w:rPr>
                <w:sz w:val="20"/>
                <w:szCs w:val="20"/>
              </w:rPr>
            </w:pPr>
            <w:r>
              <w:rPr>
                <w:rFonts w:ascii="Calibri" w:eastAsia="Calibri" w:hAnsi="Calibri" w:cs="Calibri"/>
                <w:sz w:val="20"/>
                <w:szCs w:val="20"/>
              </w:rPr>
              <w:t>0.767</w:t>
            </w:r>
          </w:p>
        </w:tc>
        <w:tc>
          <w:tcPr>
            <w:tcW w:w="675" w:type="dxa"/>
            <w:tcBorders>
              <w:top w:val="nil"/>
              <w:left w:val="nil"/>
              <w:bottom w:val="nil"/>
              <w:right w:val="nil"/>
            </w:tcBorders>
            <w:tcMar>
              <w:top w:w="-411" w:type="dxa"/>
              <w:left w:w="-411" w:type="dxa"/>
              <w:bottom w:w="-411" w:type="dxa"/>
              <w:right w:w="-411" w:type="dxa"/>
            </w:tcMar>
            <w:vAlign w:val="center"/>
          </w:tcPr>
          <w:p w14:paraId="45AC8EAB" w14:textId="77777777" w:rsidR="00142F34" w:rsidRDefault="00353792">
            <w:pPr>
              <w:jc w:val="center"/>
              <w:rPr>
                <w:sz w:val="20"/>
                <w:szCs w:val="20"/>
              </w:rPr>
            </w:pPr>
            <w:r>
              <w:rPr>
                <w:rFonts w:ascii="Calibri" w:eastAsia="Calibri" w:hAnsi="Calibri" w:cs="Calibri"/>
                <w:sz w:val="20"/>
                <w:szCs w:val="20"/>
              </w:rPr>
              <w:t>0.504</w:t>
            </w:r>
          </w:p>
        </w:tc>
        <w:tc>
          <w:tcPr>
            <w:tcW w:w="495" w:type="dxa"/>
            <w:tcBorders>
              <w:top w:val="nil"/>
              <w:left w:val="nil"/>
              <w:bottom w:val="nil"/>
              <w:right w:val="nil"/>
            </w:tcBorders>
            <w:tcMar>
              <w:top w:w="-411" w:type="dxa"/>
              <w:left w:w="-411" w:type="dxa"/>
              <w:bottom w:w="-411" w:type="dxa"/>
              <w:right w:w="-411" w:type="dxa"/>
            </w:tcMar>
            <w:vAlign w:val="center"/>
          </w:tcPr>
          <w:p w14:paraId="07EA02A0" w14:textId="77777777" w:rsidR="00142F34" w:rsidRDefault="00353792">
            <w:pPr>
              <w:jc w:val="center"/>
              <w:rPr>
                <w:sz w:val="20"/>
                <w:szCs w:val="20"/>
              </w:rPr>
            </w:pPr>
            <w:r>
              <w:rPr>
                <w:rFonts w:ascii="Calibri" w:eastAsia="Calibri" w:hAnsi="Calibri" w:cs="Calibri"/>
                <w:sz w:val="20"/>
                <w:szCs w:val="20"/>
              </w:rPr>
              <w:t>-0.991</w:t>
            </w:r>
          </w:p>
        </w:tc>
        <w:tc>
          <w:tcPr>
            <w:tcW w:w="795" w:type="dxa"/>
            <w:tcBorders>
              <w:top w:val="nil"/>
              <w:left w:val="nil"/>
              <w:bottom w:val="nil"/>
              <w:right w:val="nil"/>
            </w:tcBorders>
            <w:tcMar>
              <w:top w:w="-411" w:type="dxa"/>
              <w:left w:w="-411" w:type="dxa"/>
              <w:bottom w:w="-411" w:type="dxa"/>
              <w:right w:w="-411" w:type="dxa"/>
            </w:tcMar>
            <w:vAlign w:val="center"/>
          </w:tcPr>
          <w:p w14:paraId="3773790F" w14:textId="77777777" w:rsidR="00142F34" w:rsidRDefault="00353792">
            <w:pPr>
              <w:jc w:val="center"/>
              <w:rPr>
                <w:sz w:val="20"/>
                <w:szCs w:val="20"/>
              </w:rPr>
            </w:pPr>
            <w:r>
              <w:rPr>
                <w:rFonts w:ascii="Calibri" w:eastAsia="Calibri" w:hAnsi="Calibri" w:cs="Calibri"/>
                <w:sz w:val="20"/>
                <w:szCs w:val="20"/>
              </w:rPr>
              <w:t>2.015</w:t>
            </w:r>
          </w:p>
        </w:tc>
        <w:tc>
          <w:tcPr>
            <w:tcW w:w="660" w:type="dxa"/>
            <w:tcBorders>
              <w:top w:val="nil"/>
              <w:left w:val="nil"/>
              <w:bottom w:val="nil"/>
              <w:right w:val="nil"/>
            </w:tcBorders>
            <w:tcMar>
              <w:top w:w="-411" w:type="dxa"/>
              <w:left w:w="-411" w:type="dxa"/>
              <w:bottom w:w="-411" w:type="dxa"/>
              <w:right w:w="-411" w:type="dxa"/>
            </w:tcMar>
            <w:vAlign w:val="center"/>
          </w:tcPr>
          <w:p w14:paraId="63F8127B" w14:textId="77777777" w:rsidR="00142F34" w:rsidRDefault="00353792">
            <w:pPr>
              <w:jc w:val="center"/>
              <w:rPr>
                <w:sz w:val="20"/>
                <w:szCs w:val="20"/>
              </w:rPr>
            </w:pPr>
            <w:r>
              <w:rPr>
                <w:rFonts w:ascii="Calibri" w:eastAsia="Calibri" w:hAnsi="Calibri" w:cs="Calibri"/>
                <w:sz w:val="20"/>
                <w:szCs w:val="20"/>
              </w:rPr>
              <w:t>0.94</w:t>
            </w:r>
          </w:p>
        </w:tc>
        <w:tc>
          <w:tcPr>
            <w:tcW w:w="1215" w:type="dxa"/>
            <w:tcBorders>
              <w:top w:val="nil"/>
              <w:left w:val="nil"/>
              <w:bottom w:val="nil"/>
              <w:right w:val="nil"/>
            </w:tcBorders>
            <w:tcMar>
              <w:top w:w="-411" w:type="dxa"/>
              <w:left w:w="-411" w:type="dxa"/>
              <w:bottom w:w="-411" w:type="dxa"/>
              <w:right w:w="-411" w:type="dxa"/>
            </w:tcMar>
            <w:vAlign w:val="center"/>
          </w:tcPr>
          <w:p w14:paraId="3EE9F750" w14:textId="77777777" w:rsidR="00142F34" w:rsidRDefault="00353792">
            <w:pPr>
              <w:jc w:val="center"/>
              <w:rPr>
                <w:sz w:val="20"/>
                <w:szCs w:val="20"/>
              </w:rPr>
            </w:pPr>
            <w:r>
              <w:rPr>
                <w:rFonts w:ascii="Calibri" w:eastAsia="Calibri" w:hAnsi="Calibri" w:cs="Calibri"/>
                <w:sz w:val="20"/>
                <w:szCs w:val="20"/>
              </w:rPr>
              <w:t>4.978</w:t>
            </w:r>
          </w:p>
        </w:tc>
        <w:tc>
          <w:tcPr>
            <w:tcW w:w="3540" w:type="dxa"/>
            <w:tcBorders>
              <w:top w:val="nil"/>
              <w:left w:val="nil"/>
              <w:bottom w:val="nil"/>
              <w:right w:val="nil"/>
            </w:tcBorders>
            <w:tcMar>
              <w:top w:w="-411" w:type="dxa"/>
              <w:left w:w="-411" w:type="dxa"/>
              <w:bottom w:w="-411" w:type="dxa"/>
              <w:right w:w="-411" w:type="dxa"/>
            </w:tcMar>
            <w:vAlign w:val="center"/>
          </w:tcPr>
          <w:p w14:paraId="30C190DB" w14:textId="77777777" w:rsidR="00142F34" w:rsidRDefault="00353792">
            <w:pPr>
              <w:jc w:val="center"/>
              <w:rPr>
                <w:sz w:val="20"/>
                <w:szCs w:val="20"/>
              </w:rPr>
            </w:pPr>
            <w:r>
              <w:rPr>
                <w:rFonts w:ascii="Calibri" w:eastAsia="Calibri" w:hAnsi="Calibri" w:cs="Calibri"/>
                <w:sz w:val="20"/>
                <w:szCs w:val="20"/>
              </w:rPr>
              <w:t>Surf zone (2020), Kelp forest (2020)</w:t>
            </w:r>
          </w:p>
        </w:tc>
      </w:tr>
      <w:tr w:rsidR="00142F34" w14:paraId="18504340"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D06DBC6" w14:textId="77777777" w:rsidR="00142F34" w:rsidRDefault="00353792">
            <w:pPr>
              <w:jc w:val="center"/>
              <w:rPr>
                <w:sz w:val="20"/>
                <w:szCs w:val="20"/>
              </w:rPr>
            </w:pPr>
            <w:r>
              <w:rPr>
                <w:rFonts w:ascii="Calibri" w:eastAsia="Calibri" w:hAnsi="Calibri" w:cs="Calibri"/>
                <w:sz w:val="20"/>
                <w:szCs w:val="20"/>
              </w:rPr>
              <w:t>43</w:t>
            </w:r>
          </w:p>
        </w:tc>
        <w:tc>
          <w:tcPr>
            <w:tcW w:w="600" w:type="dxa"/>
            <w:tcBorders>
              <w:top w:val="nil"/>
              <w:left w:val="nil"/>
              <w:bottom w:val="nil"/>
              <w:right w:val="nil"/>
            </w:tcBorders>
            <w:tcMar>
              <w:top w:w="-411" w:type="dxa"/>
              <w:left w:w="-411" w:type="dxa"/>
              <w:bottom w:w="-411" w:type="dxa"/>
              <w:right w:w="-411" w:type="dxa"/>
            </w:tcMar>
            <w:vAlign w:val="center"/>
          </w:tcPr>
          <w:p w14:paraId="6B2A2A45"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4BA4961F" w14:textId="77777777" w:rsidR="00142F34" w:rsidRDefault="00353792">
            <w:pPr>
              <w:jc w:val="center"/>
              <w:rPr>
                <w:sz w:val="20"/>
                <w:szCs w:val="20"/>
              </w:rPr>
            </w:pPr>
            <w:r>
              <w:rPr>
                <w:rFonts w:ascii="Calibri" w:eastAsia="Calibri" w:hAnsi="Calibri" w:cs="Calibri"/>
                <w:sz w:val="20"/>
                <w:szCs w:val="20"/>
              </w:rPr>
              <w:t>Matlahuayl SMR</w:t>
            </w:r>
          </w:p>
        </w:tc>
        <w:tc>
          <w:tcPr>
            <w:tcW w:w="1185" w:type="dxa"/>
            <w:tcBorders>
              <w:top w:val="nil"/>
              <w:left w:val="nil"/>
              <w:bottom w:val="nil"/>
              <w:right w:val="nil"/>
            </w:tcBorders>
            <w:tcMar>
              <w:top w:w="-411" w:type="dxa"/>
              <w:left w:w="-411" w:type="dxa"/>
              <w:bottom w:w="-411" w:type="dxa"/>
              <w:right w:w="-411" w:type="dxa"/>
            </w:tcMar>
            <w:vAlign w:val="center"/>
          </w:tcPr>
          <w:p w14:paraId="04200340"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5B295583" w14:textId="77777777" w:rsidR="00142F34" w:rsidRDefault="00353792">
            <w:pPr>
              <w:jc w:val="center"/>
              <w:rPr>
                <w:sz w:val="20"/>
                <w:szCs w:val="20"/>
              </w:rPr>
            </w:pPr>
            <w:r>
              <w:rPr>
                <w:rFonts w:ascii="Calibri" w:eastAsia="Calibri" w:hAnsi="Calibri" w:cs="Calibri"/>
                <w:sz w:val="20"/>
                <w:szCs w:val="20"/>
              </w:rPr>
              <w:t>-0.102</w:t>
            </w:r>
          </w:p>
        </w:tc>
        <w:tc>
          <w:tcPr>
            <w:tcW w:w="930" w:type="dxa"/>
            <w:tcBorders>
              <w:top w:val="nil"/>
              <w:left w:val="nil"/>
              <w:bottom w:val="nil"/>
              <w:right w:val="nil"/>
            </w:tcBorders>
            <w:tcMar>
              <w:top w:w="-411" w:type="dxa"/>
              <w:left w:w="-411" w:type="dxa"/>
              <w:bottom w:w="-411" w:type="dxa"/>
              <w:right w:w="-411" w:type="dxa"/>
            </w:tcMar>
            <w:vAlign w:val="center"/>
          </w:tcPr>
          <w:p w14:paraId="5BC26352" w14:textId="77777777" w:rsidR="00142F34" w:rsidRDefault="00353792">
            <w:pPr>
              <w:jc w:val="center"/>
              <w:rPr>
                <w:sz w:val="20"/>
                <w:szCs w:val="20"/>
              </w:rPr>
            </w:pPr>
            <w:r>
              <w:rPr>
                <w:rFonts w:ascii="Calibri" w:eastAsia="Calibri" w:hAnsi="Calibri" w:cs="Calibri"/>
                <w:sz w:val="20"/>
                <w:szCs w:val="20"/>
              </w:rPr>
              <w:t>0.212</w:t>
            </w:r>
          </w:p>
        </w:tc>
        <w:tc>
          <w:tcPr>
            <w:tcW w:w="675" w:type="dxa"/>
            <w:tcBorders>
              <w:top w:val="nil"/>
              <w:left w:val="nil"/>
              <w:bottom w:val="nil"/>
              <w:right w:val="nil"/>
            </w:tcBorders>
            <w:tcMar>
              <w:top w:w="-411" w:type="dxa"/>
              <w:left w:w="-411" w:type="dxa"/>
              <w:bottom w:w="-411" w:type="dxa"/>
              <w:right w:w="-411" w:type="dxa"/>
            </w:tcMar>
            <w:vAlign w:val="center"/>
          </w:tcPr>
          <w:p w14:paraId="4B692DBC" w14:textId="77777777" w:rsidR="00142F34" w:rsidRDefault="00353792">
            <w:pPr>
              <w:jc w:val="center"/>
              <w:rPr>
                <w:sz w:val="20"/>
                <w:szCs w:val="20"/>
              </w:rPr>
            </w:pPr>
            <w:r>
              <w:rPr>
                <w:rFonts w:ascii="Calibri" w:eastAsia="Calibri" w:hAnsi="Calibri" w:cs="Calibri"/>
                <w:sz w:val="20"/>
                <w:szCs w:val="20"/>
              </w:rPr>
              <w:t>0.632</w:t>
            </w:r>
          </w:p>
        </w:tc>
        <w:tc>
          <w:tcPr>
            <w:tcW w:w="495" w:type="dxa"/>
            <w:tcBorders>
              <w:top w:val="nil"/>
              <w:left w:val="nil"/>
              <w:bottom w:val="nil"/>
              <w:right w:val="nil"/>
            </w:tcBorders>
            <w:tcMar>
              <w:top w:w="-411" w:type="dxa"/>
              <w:left w:w="-411" w:type="dxa"/>
              <w:bottom w:w="-411" w:type="dxa"/>
              <w:right w:w="-411" w:type="dxa"/>
            </w:tcMar>
            <w:vAlign w:val="center"/>
          </w:tcPr>
          <w:p w14:paraId="1D0C632F" w14:textId="77777777" w:rsidR="00142F34" w:rsidRDefault="00353792">
            <w:pPr>
              <w:jc w:val="center"/>
              <w:rPr>
                <w:sz w:val="20"/>
                <w:szCs w:val="20"/>
              </w:rPr>
            </w:pPr>
            <w:r>
              <w:rPr>
                <w:rFonts w:ascii="Calibri" w:eastAsia="Calibri" w:hAnsi="Calibri" w:cs="Calibri"/>
                <w:sz w:val="20"/>
                <w:szCs w:val="20"/>
              </w:rPr>
              <w:t>-0.518</w:t>
            </w:r>
          </w:p>
        </w:tc>
        <w:tc>
          <w:tcPr>
            <w:tcW w:w="795" w:type="dxa"/>
            <w:tcBorders>
              <w:top w:val="nil"/>
              <w:left w:val="nil"/>
              <w:bottom w:val="nil"/>
              <w:right w:val="nil"/>
            </w:tcBorders>
            <w:tcMar>
              <w:top w:w="-411" w:type="dxa"/>
              <w:left w:w="-411" w:type="dxa"/>
              <w:bottom w:w="-411" w:type="dxa"/>
              <w:right w:w="-411" w:type="dxa"/>
            </w:tcMar>
            <w:vAlign w:val="center"/>
          </w:tcPr>
          <w:p w14:paraId="7F45CC66" w14:textId="77777777" w:rsidR="00142F34" w:rsidRDefault="00353792">
            <w:pPr>
              <w:jc w:val="center"/>
              <w:rPr>
                <w:sz w:val="20"/>
                <w:szCs w:val="20"/>
              </w:rPr>
            </w:pPr>
            <w:r>
              <w:rPr>
                <w:rFonts w:ascii="Calibri" w:eastAsia="Calibri" w:hAnsi="Calibri" w:cs="Calibri"/>
                <w:sz w:val="20"/>
                <w:szCs w:val="20"/>
              </w:rPr>
              <w:t>0.314</w:t>
            </w:r>
          </w:p>
        </w:tc>
        <w:tc>
          <w:tcPr>
            <w:tcW w:w="660" w:type="dxa"/>
            <w:tcBorders>
              <w:top w:val="nil"/>
              <w:left w:val="nil"/>
              <w:bottom w:val="nil"/>
              <w:right w:val="nil"/>
            </w:tcBorders>
            <w:tcMar>
              <w:top w:w="-411" w:type="dxa"/>
              <w:left w:w="-411" w:type="dxa"/>
              <w:bottom w:w="-411" w:type="dxa"/>
              <w:right w:w="-411" w:type="dxa"/>
            </w:tcMar>
            <w:vAlign w:val="center"/>
          </w:tcPr>
          <w:p w14:paraId="33BF6C74" w14:textId="77777777" w:rsidR="00142F34" w:rsidRDefault="00353792">
            <w:pPr>
              <w:jc w:val="center"/>
              <w:rPr>
                <w:sz w:val="20"/>
                <w:szCs w:val="20"/>
              </w:rPr>
            </w:pPr>
            <w:r>
              <w:rPr>
                <w:rFonts w:ascii="Calibri" w:eastAsia="Calibri" w:hAnsi="Calibri" w:cs="Calibri"/>
                <w:sz w:val="20"/>
                <w:szCs w:val="20"/>
              </w:rPr>
              <w:t>0.031</w:t>
            </w:r>
          </w:p>
        </w:tc>
        <w:tc>
          <w:tcPr>
            <w:tcW w:w="1215" w:type="dxa"/>
            <w:tcBorders>
              <w:top w:val="nil"/>
              <w:left w:val="nil"/>
              <w:bottom w:val="nil"/>
              <w:right w:val="nil"/>
            </w:tcBorders>
            <w:tcMar>
              <w:top w:w="-411" w:type="dxa"/>
              <w:left w:w="-411" w:type="dxa"/>
              <w:bottom w:w="-411" w:type="dxa"/>
              <w:right w:w="-411" w:type="dxa"/>
            </w:tcMar>
            <w:vAlign w:val="center"/>
          </w:tcPr>
          <w:p w14:paraId="51B05A4F" w14:textId="77777777" w:rsidR="00142F34" w:rsidRDefault="00353792">
            <w:pPr>
              <w:jc w:val="center"/>
              <w:rPr>
                <w:sz w:val="20"/>
                <w:szCs w:val="20"/>
              </w:rPr>
            </w:pPr>
            <w:r>
              <w:rPr>
                <w:rFonts w:ascii="Calibri" w:eastAsia="Calibri" w:hAnsi="Calibri" w:cs="Calibri"/>
                <w:sz w:val="20"/>
                <w:szCs w:val="20"/>
              </w:rPr>
              <w:t>1.47</w:t>
            </w:r>
          </w:p>
        </w:tc>
        <w:tc>
          <w:tcPr>
            <w:tcW w:w="3540" w:type="dxa"/>
            <w:tcBorders>
              <w:top w:val="nil"/>
              <w:left w:val="nil"/>
              <w:bottom w:val="nil"/>
              <w:right w:val="nil"/>
            </w:tcBorders>
            <w:tcMar>
              <w:top w:w="-411" w:type="dxa"/>
              <w:left w:w="-411" w:type="dxa"/>
              <w:bottom w:w="-411" w:type="dxa"/>
              <w:right w:w="-411" w:type="dxa"/>
            </w:tcMar>
            <w:vAlign w:val="center"/>
          </w:tcPr>
          <w:p w14:paraId="75855D11" w14:textId="77777777" w:rsidR="00142F34" w:rsidRDefault="00353792">
            <w:pPr>
              <w:jc w:val="center"/>
              <w:rPr>
                <w:sz w:val="20"/>
                <w:szCs w:val="20"/>
              </w:rPr>
            </w:pPr>
            <w:r>
              <w:rPr>
                <w:rFonts w:ascii="Calibri" w:eastAsia="Calibri" w:hAnsi="Calibri" w:cs="Calibri"/>
                <w:sz w:val="20"/>
                <w:szCs w:val="20"/>
              </w:rPr>
              <w:t>Surf zone (2020), Kelp forest (2020)</w:t>
            </w:r>
          </w:p>
        </w:tc>
      </w:tr>
      <w:tr w:rsidR="00142F34" w14:paraId="1ECB4CD5"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A309B48" w14:textId="77777777" w:rsidR="00142F34" w:rsidRDefault="00353792">
            <w:pPr>
              <w:jc w:val="center"/>
              <w:rPr>
                <w:sz w:val="20"/>
                <w:szCs w:val="20"/>
              </w:rPr>
            </w:pPr>
            <w:r>
              <w:rPr>
                <w:rFonts w:ascii="Calibri" w:eastAsia="Calibri" w:hAnsi="Calibri" w:cs="Calibri"/>
                <w:sz w:val="20"/>
                <w:szCs w:val="20"/>
              </w:rPr>
              <w:t>44</w:t>
            </w:r>
          </w:p>
        </w:tc>
        <w:tc>
          <w:tcPr>
            <w:tcW w:w="600" w:type="dxa"/>
            <w:tcBorders>
              <w:top w:val="nil"/>
              <w:left w:val="nil"/>
              <w:bottom w:val="nil"/>
              <w:right w:val="nil"/>
            </w:tcBorders>
            <w:tcMar>
              <w:top w:w="-411" w:type="dxa"/>
              <w:left w:w="-411" w:type="dxa"/>
              <w:bottom w:w="-411" w:type="dxa"/>
              <w:right w:w="-411" w:type="dxa"/>
            </w:tcMar>
            <w:vAlign w:val="center"/>
          </w:tcPr>
          <w:p w14:paraId="15C1F95E"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4D884751" w14:textId="77777777" w:rsidR="00142F34" w:rsidRDefault="00353792">
            <w:pPr>
              <w:jc w:val="center"/>
              <w:rPr>
                <w:sz w:val="20"/>
                <w:szCs w:val="20"/>
              </w:rPr>
            </w:pPr>
            <w:r>
              <w:rPr>
                <w:rFonts w:ascii="Calibri" w:eastAsia="Calibri" w:hAnsi="Calibri" w:cs="Calibri"/>
                <w:sz w:val="20"/>
                <w:szCs w:val="20"/>
              </w:rPr>
              <w:t>Farnsworth Onshore SMCA</w:t>
            </w:r>
          </w:p>
        </w:tc>
        <w:tc>
          <w:tcPr>
            <w:tcW w:w="1185" w:type="dxa"/>
            <w:tcBorders>
              <w:top w:val="nil"/>
              <w:left w:val="nil"/>
              <w:bottom w:val="nil"/>
              <w:right w:val="nil"/>
            </w:tcBorders>
            <w:tcMar>
              <w:top w:w="-411" w:type="dxa"/>
              <w:left w:w="-411" w:type="dxa"/>
              <w:bottom w:w="-411" w:type="dxa"/>
              <w:right w:w="-411" w:type="dxa"/>
            </w:tcMar>
            <w:vAlign w:val="center"/>
          </w:tcPr>
          <w:p w14:paraId="0024C2CD"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1D51D3D1" w14:textId="77777777" w:rsidR="00142F34" w:rsidRDefault="00353792">
            <w:pPr>
              <w:jc w:val="center"/>
              <w:rPr>
                <w:sz w:val="20"/>
                <w:szCs w:val="20"/>
              </w:rPr>
            </w:pPr>
            <w:r>
              <w:rPr>
                <w:rFonts w:ascii="Calibri" w:eastAsia="Calibri" w:hAnsi="Calibri" w:cs="Calibri"/>
                <w:sz w:val="20"/>
                <w:szCs w:val="20"/>
              </w:rPr>
              <w:t>0.515</w:t>
            </w:r>
          </w:p>
        </w:tc>
        <w:tc>
          <w:tcPr>
            <w:tcW w:w="930" w:type="dxa"/>
            <w:tcBorders>
              <w:top w:val="nil"/>
              <w:left w:val="nil"/>
              <w:bottom w:val="nil"/>
              <w:right w:val="nil"/>
            </w:tcBorders>
            <w:tcMar>
              <w:top w:w="-411" w:type="dxa"/>
              <w:left w:w="-411" w:type="dxa"/>
              <w:bottom w:w="-411" w:type="dxa"/>
              <w:right w:w="-411" w:type="dxa"/>
            </w:tcMar>
            <w:vAlign w:val="center"/>
          </w:tcPr>
          <w:p w14:paraId="6737CC3F" w14:textId="77777777" w:rsidR="00142F34" w:rsidRDefault="00353792">
            <w:pPr>
              <w:jc w:val="center"/>
              <w:rPr>
                <w:sz w:val="20"/>
                <w:szCs w:val="20"/>
              </w:rPr>
            </w:pPr>
            <w:r>
              <w:rPr>
                <w:rFonts w:ascii="Calibri" w:eastAsia="Calibri" w:hAnsi="Calibri" w:cs="Calibri"/>
                <w:sz w:val="20"/>
                <w:szCs w:val="20"/>
              </w:rPr>
              <w:t>0.383</w:t>
            </w:r>
          </w:p>
        </w:tc>
        <w:tc>
          <w:tcPr>
            <w:tcW w:w="675" w:type="dxa"/>
            <w:tcBorders>
              <w:top w:val="nil"/>
              <w:left w:val="nil"/>
              <w:bottom w:val="nil"/>
              <w:right w:val="nil"/>
            </w:tcBorders>
            <w:tcMar>
              <w:top w:w="-411" w:type="dxa"/>
              <w:left w:w="-411" w:type="dxa"/>
              <w:bottom w:w="-411" w:type="dxa"/>
              <w:right w:w="-411" w:type="dxa"/>
            </w:tcMar>
            <w:vAlign w:val="center"/>
          </w:tcPr>
          <w:p w14:paraId="62A37483" w14:textId="77777777" w:rsidR="00142F34" w:rsidRDefault="00353792">
            <w:pPr>
              <w:jc w:val="center"/>
              <w:rPr>
                <w:sz w:val="20"/>
                <w:szCs w:val="20"/>
              </w:rPr>
            </w:pPr>
            <w:r>
              <w:rPr>
                <w:rFonts w:ascii="Calibri" w:eastAsia="Calibri" w:hAnsi="Calibri" w:cs="Calibri"/>
                <w:sz w:val="20"/>
                <w:szCs w:val="20"/>
              </w:rPr>
              <w:t>0.179</w:t>
            </w:r>
          </w:p>
        </w:tc>
        <w:tc>
          <w:tcPr>
            <w:tcW w:w="495" w:type="dxa"/>
            <w:tcBorders>
              <w:top w:val="nil"/>
              <w:left w:val="nil"/>
              <w:bottom w:val="nil"/>
              <w:right w:val="nil"/>
            </w:tcBorders>
            <w:tcMar>
              <w:top w:w="-411" w:type="dxa"/>
              <w:left w:w="-411" w:type="dxa"/>
              <w:bottom w:w="-411" w:type="dxa"/>
              <w:right w:w="-411" w:type="dxa"/>
            </w:tcMar>
            <w:vAlign w:val="center"/>
          </w:tcPr>
          <w:p w14:paraId="33B9A773" w14:textId="77777777" w:rsidR="00142F34" w:rsidRDefault="00353792">
            <w:pPr>
              <w:jc w:val="center"/>
              <w:rPr>
                <w:sz w:val="20"/>
                <w:szCs w:val="20"/>
              </w:rPr>
            </w:pPr>
            <w:r>
              <w:rPr>
                <w:rFonts w:ascii="Calibri" w:eastAsia="Calibri" w:hAnsi="Calibri" w:cs="Calibri"/>
                <w:sz w:val="20"/>
                <w:szCs w:val="20"/>
              </w:rPr>
              <w:t>-0.236</w:t>
            </w:r>
          </w:p>
        </w:tc>
        <w:tc>
          <w:tcPr>
            <w:tcW w:w="795" w:type="dxa"/>
            <w:tcBorders>
              <w:top w:val="nil"/>
              <w:left w:val="nil"/>
              <w:bottom w:val="nil"/>
              <w:right w:val="nil"/>
            </w:tcBorders>
            <w:tcMar>
              <w:top w:w="-411" w:type="dxa"/>
              <w:left w:w="-411" w:type="dxa"/>
              <w:bottom w:w="-411" w:type="dxa"/>
              <w:right w:w="-411" w:type="dxa"/>
            </w:tcMar>
            <w:vAlign w:val="center"/>
          </w:tcPr>
          <w:p w14:paraId="7459A2CB" w14:textId="77777777" w:rsidR="00142F34" w:rsidRDefault="00353792">
            <w:pPr>
              <w:jc w:val="center"/>
              <w:rPr>
                <w:sz w:val="20"/>
                <w:szCs w:val="20"/>
              </w:rPr>
            </w:pPr>
            <w:r>
              <w:rPr>
                <w:rFonts w:ascii="Calibri" w:eastAsia="Calibri" w:hAnsi="Calibri" w:cs="Calibri"/>
                <w:sz w:val="20"/>
                <w:szCs w:val="20"/>
              </w:rPr>
              <w:t>1.267</w:t>
            </w:r>
          </w:p>
        </w:tc>
        <w:tc>
          <w:tcPr>
            <w:tcW w:w="660" w:type="dxa"/>
            <w:tcBorders>
              <w:top w:val="nil"/>
              <w:left w:val="nil"/>
              <w:bottom w:val="nil"/>
              <w:right w:val="nil"/>
            </w:tcBorders>
            <w:tcMar>
              <w:top w:w="-411" w:type="dxa"/>
              <w:left w:w="-411" w:type="dxa"/>
              <w:bottom w:w="-411" w:type="dxa"/>
              <w:right w:w="-411" w:type="dxa"/>
            </w:tcMar>
            <w:vAlign w:val="center"/>
          </w:tcPr>
          <w:p w14:paraId="2DC7328B"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4DEACE72"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43FEBDFC" w14:textId="77777777" w:rsidR="00142F34" w:rsidRDefault="00353792">
            <w:pPr>
              <w:jc w:val="center"/>
              <w:rPr>
                <w:sz w:val="20"/>
                <w:szCs w:val="20"/>
              </w:rPr>
            </w:pPr>
            <w:r>
              <w:rPr>
                <w:rFonts w:ascii="Calibri" w:eastAsia="Calibri" w:hAnsi="Calibri" w:cs="Calibri"/>
                <w:sz w:val="20"/>
                <w:szCs w:val="20"/>
              </w:rPr>
              <w:t>Kelp forest (2019)</w:t>
            </w:r>
          </w:p>
        </w:tc>
      </w:tr>
      <w:tr w:rsidR="00142F34" w14:paraId="0648507C"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84F4A83" w14:textId="77777777" w:rsidR="00142F34" w:rsidRDefault="00353792">
            <w:pPr>
              <w:jc w:val="center"/>
              <w:rPr>
                <w:sz w:val="20"/>
                <w:szCs w:val="20"/>
              </w:rPr>
            </w:pPr>
            <w:r>
              <w:rPr>
                <w:rFonts w:ascii="Calibri" w:eastAsia="Calibri" w:hAnsi="Calibri" w:cs="Calibri"/>
                <w:sz w:val="20"/>
                <w:szCs w:val="20"/>
              </w:rPr>
              <w:t>44</w:t>
            </w:r>
          </w:p>
        </w:tc>
        <w:tc>
          <w:tcPr>
            <w:tcW w:w="600" w:type="dxa"/>
            <w:tcBorders>
              <w:top w:val="nil"/>
              <w:left w:val="nil"/>
              <w:bottom w:val="nil"/>
              <w:right w:val="nil"/>
            </w:tcBorders>
            <w:tcMar>
              <w:top w:w="-411" w:type="dxa"/>
              <w:left w:w="-411" w:type="dxa"/>
              <w:bottom w:w="-411" w:type="dxa"/>
              <w:right w:w="-411" w:type="dxa"/>
            </w:tcMar>
            <w:vAlign w:val="center"/>
          </w:tcPr>
          <w:p w14:paraId="14EA7A34"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025EE50D" w14:textId="77777777" w:rsidR="00142F34" w:rsidRDefault="00353792">
            <w:pPr>
              <w:jc w:val="center"/>
              <w:rPr>
                <w:sz w:val="20"/>
                <w:szCs w:val="20"/>
              </w:rPr>
            </w:pPr>
            <w:r>
              <w:rPr>
                <w:rFonts w:ascii="Calibri" w:eastAsia="Calibri" w:hAnsi="Calibri" w:cs="Calibri"/>
                <w:sz w:val="20"/>
                <w:szCs w:val="20"/>
              </w:rPr>
              <w:t>Farnsworth Onshore SMCA</w:t>
            </w:r>
          </w:p>
        </w:tc>
        <w:tc>
          <w:tcPr>
            <w:tcW w:w="1185" w:type="dxa"/>
            <w:tcBorders>
              <w:top w:val="nil"/>
              <w:left w:val="nil"/>
              <w:bottom w:val="nil"/>
              <w:right w:val="nil"/>
            </w:tcBorders>
            <w:tcMar>
              <w:top w:w="-411" w:type="dxa"/>
              <w:left w:w="-411" w:type="dxa"/>
              <w:bottom w:w="-411" w:type="dxa"/>
              <w:right w:w="-411" w:type="dxa"/>
            </w:tcMar>
            <w:vAlign w:val="center"/>
          </w:tcPr>
          <w:p w14:paraId="0D85D421"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6227B681" w14:textId="77777777" w:rsidR="00142F34" w:rsidRDefault="00353792">
            <w:pPr>
              <w:jc w:val="center"/>
              <w:rPr>
                <w:sz w:val="20"/>
                <w:szCs w:val="20"/>
              </w:rPr>
            </w:pPr>
            <w:r>
              <w:rPr>
                <w:rFonts w:ascii="Calibri" w:eastAsia="Calibri" w:hAnsi="Calibri" w:cs="Calibri"/>
                <w:sz w:val="20"/>
                <w:szCs w:val="20"/>
              </w:rPr>
              <w:t>0.159</w:t>
            </w:r>
          </w:p>
        </w:tc>
        <w:tc>
          <w:tcPr>
            <w:tcW w:w="930" w:type="dxa"/>
            <w:tcBorders>
              <w:top w:val="nil"/>
              <w:left w:val="nil"/>
              <w:bottom w:val="nil"/>
              <w:right w:val="nil"/>
            </w:tcBorders>
            <w:tcMar>
              <w:top w:w="-411" w:type="dxa"/>
              <w:left w:w="-411" w:type="dxa"/>
              <w:bottom w:w="-411" w:type="dxa"/>
              <w:right w:w="-411" w:type="dxa"/>
            </w:tcMar>
            <w:vAlign w:val="center"/>
          </w:tcPr>
          <w:p w14:paraId="28914C68" w14:textId="77777777" w:rsidR="00142F34" w:rsidRDefault="00353792">
            <w:pPr>
              <w:jc w:val="center"/>
              <w:rPr>
                <w:sz w:val="20"/>
                <w:szCs w:val="20"/>
              </w:rPr>
            </w:pPr>
            <w:r>
              <w:rPr>
                <w:rFonts w:ascii="Calibri" w:eastAsia="Calibri" w:hAnsi="Calibri" w:cs="Calibri"/>
                <w:sz w:val="20"/>
                <w:szCs w:val="20"/>
              </w:rPr>
              <w:t>0.286</w:t>
            </w:r>
          </w:p>
        </w:tc>
        <w:tc>
          <w:tcPr>
            <w:tcW w:w="675" w:type="dxa"/>
            <w:tcBorders>
              <w:top w:val="nil"/>
              <w:left w:val="nil"/>
              <w:bottom w:val="nil"/>
              <w:right w:val="nil"/>
            </w:tcBorders>
            <w:tcMar>
              <w:top w:w="-411" w:type="dxa"/>
              <w:left w:w="-411" w:type="dxa"/>
              <w:bottom w:w="-411" w:type="dxa"/>
              <w:right w:w="-411" w:type="dxa"/>
            </w:tcMar>
            <w:vAlign w:val="center"/>
          </w:tcPr>
          <w:p w14:paraId="692CE794" w14:textId="77777777" w:rsidR="00142F34" w:rsidRDefault="00353792">
            <w:pPr>
              <w:jc w:val="center"/>
              <w:rPr>
                <w:sz w:val="20"/>
                <w:szCs w:val="20"/>
              </w:rPr>
            </w:pPr>
            <w:r>
              <w:rPr>
                <w:rFonts w:ascii="Calibri" w:eastAsia="Calibri" w:hAnsi="Calibri" w:cs="Calibri"/>
                <w:sz w:val="20"/>
                <w:szCs w:val="20"/>
              </w:rPr>
              <w:t>0.579</w:t>
            </w:r>
          </w:p>
        </w:tc>
        <w:tc>
          <w:tcPr>
            <w:tcW w:w="495" w:type="dxa"/>
            <w:tcBorders>
              <w:top w:val="nil"/>
              <w:left w:val="nil"/>
              <w:bottom w:val="nil"/>
              <w:right w:val="nil"/>
            </w:tcBorders>
            <w:tcMar>
              <w:top w:w="-411" w:type="dxa"/>
              <w:left w:w="-411" w:type="dxa"/>
              <w:bottom w:w="-411" w:type="dxa"/>
              <w:right w:w="-411" w:type="dxa"/>
            </w:tcMar>
            <w:vAlign w:val="center"/>
          </w:tcPr>
          <w:p w14:paraId="7ABD02A3" w14:textId="77777777" w:rsidR="00142F34" w:rsidRDefault="00353792">
            <w:pPr>
              <w:jc w:val="center"/>
              <w:rPr>
                <w:sz w:val="20"/>
                <w:szCs w:val="20"/>
              </w:rPr>
            </w:pPr>
            <w:r>
              <w:rPr>
                <w:rFonts w:ascii="Calibri" w:eastAsia="Calibri" w:hAnsi="Calibri" w:cs="Calibri"/>
                <w:sz w:val="20"/>
                <w:szCs w:val="20"/>
              </w:rPr>
              <w:t>-0.402</w:t>
            </w:r>
          </w:p>
        </w:tc>
        <w:tc>
          <w:tcPr>
            <w:tcW w:w="795" w:type="dxa"/>
            <w:tcBorders>
              <w:top w:val="nil"/>
              <w:left w:val="nil"/>
              <w:bottom w:val="nil"/>
              <w:right w:val="nil"/>
            </w:tcBorders>
            <w:tcMar>
              <w:top w:w="-411" w:type="dxa"/>
              <w:left w:w="-411" w:type="dxa"/>
              <w:bottom w:w="-411" w:type="dxa"/>
              <w:right w:w="-411" w:type="dxa"/>
            </w:tcMar>
            <w:vAlign w:val="center"/>
          </w:tcPr>
          <w:p w14:paraId="401B1A4E" w14:textId="77777777" w:rsidR="00142F34" w:rsidRDefault="00353792">
            <w:pPr>
              <w:jc w:val="center"/>
              <w:rPr>
                <w:sz w:val="20"/>
                <w:szCs w:val="20"/>
              </w:rPr>
            </w:pPr>
            <w:r>
              <w:rPr>
                <w:rFonts w:ascii="Calibri" w:eastAsia="Calibri" w:hAnsi="Calibri" w:cs="Calibri"/>
                <w:sz w:val="20"/>
                <w:szCs w:val="20"/>
              </w:rPr>
              <w:t>0.721</w:t>
            </w:r>
          </w:p>
        </w:tc>
        <w:tc>
          <w:tcPr>
            <w:tcW w:w="660" w:type="dxa"/>
            <w:tcBorders>
              <w:top w:val="nil"/>
              <w:left w:val="nil"/>
              <w:bottom w:val="nil"/>
              <w:right w:val="nil"/>
            </w:tcBorders>
            <w:tcMar>
              <w:top w:w="-411" w:type="dxa"/>
              <w:left w:w="-411" w:type="dxa"/>
              <w:bottom w:w="-411" w:type="dxa"/>
              <w:right w:w="-411" w:type="dxa"/>
            </w:tcMar>
            <w:vAlign w:val="center"/>
          </w:tcPr>
          <w:p w14:paraId="6ACCFC2C"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4F31C05"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0D86C536" w14:textId="77777777" w:rsidR="00142F34" w:rsidRDefault="00353792">
            <w:pPr>
              <w:jc w:val="center"/>
              <w:rPr>
                <w:sz w:val="20"/>
                <w:szCs w:val="20"/>
              </w:rPr>
            </w:pPr>
            <w:r>
              <w:rPr>
                <w:rFonts w:ascii="Calibri" w:eastAsia="Calibri" w:hAnsi="Calibri" w:cs="Calibri"/>
                <w:sz w:val="20"/>
                <w:szCs w:val="20"/>
              </w:rPr>
              <w:t>Kelp forest (2019)</w:t>
            </w:r>
          </w:p>
        </w:tc>
      </w:tr>
      <w:tr w:rsidR="00142F34" w14:paraId="4B638C2B"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F444A70" w14:textId="77777777" w:rsidR="00142F34" w:rsidRDefault="00353792">
            <w:pPr>
              <w:jc w:val="center"/>
              <w:rPr>
                <w:sz w:val="20"/>
                <w:szCs w:val="20"/>
              </w:rPr>
            </w:pPr>
            <w:r>
              <w:rPr>
                <w:rFonts w:ascii="Calibri" w:eastAsia="Calibri" w:hAnsi="Calibri" w:cs="Calibri"/>
                <w:sz w:val="20"/>
                <w:szCs w:val="20"/>
              </w:rPr>
              <w:t>45</w:t>
            </w:r>
          </w:p>
        </w:tc>
        <w:tc>
          <w:tcPr>
            <w:tcW w:w="600" w:type="dxa"/>
            <w:tcBorders>
              <w:top w:val="nil"/>
              <w:left w:val="nil"/>
              <w:bottom w:val="nil"/>
              <w:right w:val="nil"/>
            </w:tcBorders>
            <w:tcMar>
              <w:top w:w="-411" w:type="dxa"/>
              <w:left w:w="-411" w:type="dxa"/>
              <w:bottom w:w="-411" w:type="dxa"/>
              <w:right w:w="-411" w:type="dxa"/>
            </w:tcMar>
            <w:vAlign w:val="center"/>
          </w:tcPr>
          <w:p w14:paraId="19E876AB"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061D38A5" w14:textId="77777777" w:rsidR="00142F34" w:rsidRDefault="00353792">
            <w:pPr>
              <w:jc w:val="center"/>
              <w:rPr>
                <w:sz w:val="20"/>
                <w:szCs w:val="20"/>
              </w:rPr>
            </w:pPr>
            <w:r>
              <w:rPr>
                <w:rFonts w:ascii="Calibri" w:eastAsia="Calibri" w:hAnsi="Calibri" w:cs="Calibri"/>
                <w:sz w:val="20"/>
                <w:szCs w:val="20"/>
              </w:rPr>
              <w:t>Santa Barbara Island SMR</w:t>
            </w:r>
          </w:p>
        </w:tc>
        <w:tc>
          <w:tcPr>
            <w:tcW w:w="1185" w:type="dxa"/>
            <w:tcBorders>
              <w:top w:val="nil"/>
              <w:left w:val="nil"/>
              <w:bottom w:val="nil"/>
              <w:right w:val="nil"/>
            </w:tcBorders>
            <w:tcMar>
              <w:top w:w="-411" w:type="dxa"/>
              <w:left w:w="-411" w:type="dxa"/>
              <w:bottom w:w="-411" w:type="dxa"/>
              <w:right w:w="-411" w:type="dxa"/>
            </w:tcMar>
            <w:vAlign w:val="center"/>
          </w:tcPr>
          <w:p w14:paraId="2A12C019"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2C6054BA" w14:textId="77777777" w:rsidR="00142F34" w:rsidRDefault="00353792">
            <w:pPr>
              <w:jc w:val="center"/>
              <w:rPr>
                <w:sz w:val="20"/>
                <w:szCs w:val="20"/>
              </w:rPr>
            </w:pPr>
            <w:r>
              <w:rPr>
                <w:rFonts w:ascii="Calibri" w:eastAsia="Calibri" w:hAnsi="Calibri" w:cs="Calibri"/>
                <w:sz w:val="20"/>
                <w:szCs w:val="20"/>
              </w:rPr>
              <w:t>0.558</w:t>
            </w:r>
          </w:p>
        </w:tc>
        <w:tc>
          <w:tcPr>
            <w:tcW w:w="930" w:type="dxa"/>
            <w:tcBorders>
              <w:top w:val="nil"/>
              <w:left w:val="nil"/>
              <w:bottom w:val="nil"/>
              <w:right w:val="nil"/>
            </w:tcBorders>
            <w:tcMar>
              <w:top w:w="-411" w:type="dxa"/>
              <w:left w:w="-411" w:type="dxa"/>
              <w:bottom w:w="-411" w:type="dxa"/>
              <w:right w:w="-411" w:type="dxa"/>
            </w:tcMar>
            <w:vAlign w:val="center"/>
          </w:tcPr>
          <w:p w14:paraId="069F2EA7" w14:textId="77777777" w:rsidR="00142F34" w:rsidRDefault="00353792">
            <w:pPr>
              <w:jc w:val="center"/>
              <w:rPr>
                <w:sz w:val="20"/>
                <w:szCs w:val="20"/>
              </w:rPr>
            </w:pPr>
            <w:r>
              <w:rPr>
                <w:rFonts w:ascii="Calibri" w:eastAsia="Calibri" w:hAnsi="Calibri" w:cs="Calibri"/>
                <w:sz w:val="20"/>
                <w:szCs w:val="20"/>
              </w:rPr>
              <w:t>0.26</w:t>
            </w:r>
          </w:p>
        </w:tc>
        <w:tc>
          <w:tcPr>
            <w:tcW w:w="675" w:type="dxa"/>
            <w:tcBorders>
              <w:top w:val="nil"/>
              <w:left w:val="nil"/>
              <w:bottom w:val="nil"/>
              <w:right w:val="nil"/>
            </w:tcBorders>
            <w:tcMar>
              <w:top w:w="-411" w:type="dxa"/>
              <w:left w:w="-411" w:type="dxa"/>
              <w:bottom w:w="-411" w:type="dxa"/>
              <w:right w:w="-411" w:type="dxa"/>
            </w:tcMar>
            <w:vAlign w:val="center"/>
          </w:tcPr>
          <w:p w14:paraId="23CD704C" w14:textId="77777777" w:rsidR="00142F34" w:rsidRDefault="00353792">
            <w:pPr>
              <w:jc w:val="center"/>
              <w:rPr>
                <w:sz w:val="20"/>
                <w:szCs w:val="20"/>
              </w:rPr>
            </w:pPr>
            <w:r>
              <w:rPr>
                <w:rFonts w:ascii="Calibri" w:eastAsia="Calibri" w:hAnsi="Calibri" w:cs="Calibri"/>
                <w:sz w:val="20"/>
                <w:szCs w:val="20"/>
              </w:rPr>
              <w:t>0.032</w:t>
            </w:r>
          </w:p>
        </w:tc>
        <w:tc>
          <w:tcPr>
            <w:tcW w:w="495" w:type="dxa"/>
            <w:tcBorders>
              <w:top w:val="nil"/>
              <w:left w:val="nil"/>
              <w:bottom w:val="nil"/>
              <w:right w:val="nil"/>
            </w:tcBorders>
            <w:tcMar>
              <w:top w:w="-411" w:type="dxa"/>
              <w:left w:w="-411" w:type="dxa"/>
              <w:bottom w:w="-411" w:type="dxa"/>
              <w:right w:w="-411" w:type="dxa"/>
            </w:tcMar>
            <w:vAlign w:val="center"/>
          </w:tcPr>
          <w:p w14:paraId="1B59CCDB" w14:textId="77777777" w:rsidR="00142F34" w:rsidRDefault="00353792">
            <w:pPr>
              <w:jc w:val="center"/>
              <w:rPr>
                <w:sz w:val="20"/>
                <w:szCs w:val="20"/>
              </w:rPr>
            </w:pPr>
            <w:r>
              <w:rPr>
                <w:rFonts w:ascii="Calibri" w:eastAsia="Calibri" w:hAnsi="Calibri" w:cs="Calibri"/>
                <w:sz w:val="20"/>
                <w:szCs w:val="20"/>
              </w:rPr>
              <w:t>0.048</w:t>
            </w:r>
          </w:p>
        </w:tc>
        <w:tc>
          <w:tcPr>
            <w:tcW w:w="795" w:type="dxa"/>
            <w:tcBorders>
              <w:top w:val="nil"/>
              <w:left w:val="nil"/>
              <w:bottom w:val="nil"/>
              <w:right w:val="nil"/>
            </w:tcBorders>
            <w:tcMar>
              <w:top w:w="-411" w:type="dxa"/>
              <w:left w:w="-411" w:type="dxa"/>
              <w:bottom w:w="-411" w:type="dxa"/>
              <w:right w:w="-411" w:type="dxa"/>
            </w:tcMar>
            <w:vAlign w:val="center"/>
          </w:tcPr>
          <w:p w14:paraId="5F14BEB4" w14:textId="77777777" w:rsidR="00142F34" w:rsidRDefault="00353792">
            <w:pPr>
              <w:jc w:val="center"/>
              <w:rPr>
                <w:sz w:val="20"/>
                <w:szCs w:val="20"/>
              </w:rPr>
            </w:pPr>
            <w:r>
              <w:rPr>
                <w:rFonts w:ascii="Calibri" w:eastAsia="Calibri" w:hAnsi="Calibri" w:cs="Calibri"/>
                <w:sz w:val="20"/>
                <w:szCs w:val="20"/>
              </w:rPr>
              <w:t>1.068</w:t>
            </w:r>
          </w:p>
        </w:tc>
        <w:tc>
          <w:tcPr>
            <w:tcW w:w="660" w:type="dxa"/>
            <w:tcBorders>
              <w:top w:val="nil"/>
              <w:left w:val="nil"/>
              <w:bottom w:val="nil"/>
              <w:right w:val="nil"/>
            </w:tcBorders>
            <w:tcMar>
              <w:top w:w="-411" w:type="dxa"/>
              <w:left w:w="-411" w:type="dxa"/>
              <w:bottom w:w="-411" w:type="dxa"/>
              <w:right w:w="-411" w:type="dxa"/>
            </w:tcMar>
            <w:vAlign w:val="center"/>
          </w:tcPr>
          <w:p w14:paraId="39E4F4BB"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F8D6EA5"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0FDA7913" w14:textId="77777777" w:rsidR="00142F34" w:rsidRDefault="00353792">
            <w:pPr>
              <w:jc w:val="center"/>
              <w:rPr>
                <w:sz w:val="20"/>
                <w:szCs w:val="20"/>
              </w:rPr>
            </w:pPr>
            <w:r>
              <w:rPr>
                <w:rFonts w:ascii="Calibri" w:eastAsia="Calibri" w:hAnsi="Calibri" w:cs="Calibri"/>
                <w:sz w:val="20"/>
                <w:szCs w:val="20"/>
              </w:rPr>
              <w:t>Kelp forest (2019)</w:t>
            </w:r>
          </w:p>
        </w:tc>
      </w:tr>
      <w:tr w:rsidR="00142F34" w14:paraId="1C73C3CE"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4505254A" w14:textId="77777777" w:rsidR="00142F34" w:rsidRDefault="00353792">
            <w:pPr>
              <w:jc w:val="center"/>
              <w:rPr>
                <w:sz w:val="20"/>
                <w:szCs w:val="20"/>
              </w:rPr>
            </w:pPr>
            <w:r>
              <w:rPr>
                <w:rFonts w:ascii="Calibri" w:eastAsia="Calibri" w:hAnsi="Calibri" w:cs="Calibri"/>
                <w:sz w:val="20"/>
                <w:szCs w:val="20"/>
              </w:rPr>
              <w:t>45</w:t>
            </w:r>
          </w:p>
        </w:tc>
        <w:tc>
          <w:tcPr>
            <w:tcW w:w="600" w:type="dxa"/>
            <w:tcBorders>
              <w:top w:val="nil"/>
              <w:left w:val="nil"/>
              <w:bottom w:val="nil"/>
              <w:right w:val="nil"/>
            </w:tcBorders>
            <w:tcMar>
              <w:top w:w="-411" w:type="dxa"/>
              <w:left w:w="-411" w:type="dxa"/>
              <w:bottom w:w="-411" w:type="dxa"/>
              <w:right w:w="-411" w:type="dxa"/>
            </w:tcMar>
            <w:vAlign w:val="center"/>
          </w:tcPr>
          <w:p w14:paraId="71744F49"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1612A7B2" w14:textId="77777777" w:rsidR="00142F34" w:rsidRDefault="00353792">
            <w:pPr>
              <w:jc w:val="center"/>
              <w:rPr>
                <w:sz w:val="20"/>
                <w:szCs w:val="20"/>
              </w:rPr>
            </w:pPr>
            <w:r>
              <w:rPr>
                <w:rFonts w:ascii="Calibri" w:eastAsia="Calibri" w:hAnsi="Calibri" w:cs="Calibri"/>
                <w:sz w:val="20"/>
                <w:szCs w:val="20"/>
              </w:rPr>
              <w:t>Santa Barbara Island SMR</w:t>
            </w:r>
          </w:p>
        </w:tc>
        <w:tc>
          <w:tcPr>
            <w:tcW w:w="1185" w:type="dxa"/>
            <w:tcBorders>
              <w:top w:val="nil"/>
              <w:left w:val="nil"/>
              <w:bottom w:val="nil"/>
              <w:right w:val="nil"/>
            </w:tcBorders>
            <w:tcMar>
              <w:top w:w="-411" w:type="dxa"/>
              <w:left w:w="-411" w:type="dxa"/>
              <w:bottom w:w="-411" w:type="dxa"/>
              <w:right w:w="-411" w:type="dxa"/>
            </w:tcMar>
            <w:vAlign w:val="center"/>
          </w:tcPr>
          <w:p w14:paraId="64B81B06"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05F19A56" w14:textId="77777777" w:rsidR="00142F34" w:rsidRDefault="00353792">
            <w:pPr>
              <w:jc w:val="center"/>
              <w:rPr>
                <w:sz w:val="20"/>
                <w:szCs w:val="20"/>
              </w:rPr>
            </w:pPr>
            <w:r>
              <w:rPr>
                <w:rFonts w:ascii="Calibri" w:eastAsia="Calibri" w:hAnsi="Calibri" w:cs="Calibri"/>
                <w:sz w:val="20"/>
                <w:szCs w:val="20"/>
              </w:rPr>
              <w:t>-0.947</w:t>
            </w:r>
          </w:p>
        </w:tc>
        <w:tc>
          <w:tcPr>
            <w:tcW w:w="930" w:type="dxa"/>
            <w:tcBorders>
              <w:top w:val="nil"/>
              <w:left w:val="nil"/>
              <w:bottom w:val="nil"/>
              <w:right w:val="nil"/>
            </w:tcBorders>
            <w:tcMar>
              <w:top w:w="-411" w:type="dxa"/>
              <w:left w:w="-411" w:type="dxa"/>
              <w:bottom w:w="-411" w:type="dxa"/>
              <w:right w:w="-411" w:type="dxa"/>
            </w:tcMar>
            <w:vAlign w:val="center"/>
          </w:tcPr>
          <w:p w14:paraId="20BA90F6" w14:textId="77777777" w:rsidR="00142F34" w:rsidRDefault="00353792">
            <w:pPr>
              <w:jc w:val="center"/>
              <w:rPr>
                <w:sz w:val="20"/>
                <w:szCs w:val="20"/>
              </w:rPr>
            </w:pPr>
            <w:r>
              <w:rPr>
                <w:rFonts w:ascii="Calibri" w:eastAsia="Calibri" w:hAnsi="Calibri" w:cs="Calibri"/>
                <w:sz w:val="20"/>
                <w:szCs w:val="20"/>
              </w:rPr>
              <w:t>0.543</w:t>
            </w:r>
          </w:p>
        </w:tc>
        <w:tc>
          <w:tcPr>
            <w:tcW w:w="675" w:type="dxa"/>
            <w:tcBorders>
              <w:top w:val="nil"/>
              <w:left w:val="nil"/>
              <w:bottom w:val="nil"/>
              <w:right w:val="nil"/>
            </w:tcBorders>
            <w:tcMar>
              <w:top w:w="-411" w:type="dxa"/>
              <w:left w:w="-411" w:type="dxa"/>
              <w:bottom w:w="-411" w:type="dxa"/>
              <w:right w:w="-411" w:type="dxa"/>
            </w:tcMar>
            <w:vAlign w:val="center"/>
          </w:tcPr>
          <w:p w14:paraId="3057FE4B" w14:textId="77777777" w:rsidR="00142F34" w:rsidRDefault="00353792">
            <w:pPr>
              <w:jc w:val="center"/>
              <w:rPr>
                <w:sz w:val="20"/>
                <w:szCs w:val="20"/>
              </w:rPr>
            </w:pPr>
            <w:r>
              <w:rPr>
                <w:rFonts w:ascii="Calibri" w:eastAsia="Calibri" w:hAnsi="Calibri" w:cs="Calibri"/>
                <w:sz w:val="20"/>
                <w:szCs w:val="20"/>
              </w:rPr>
              <w:t>0.081</w:t>
            </w:r>
          </w:p>
        </w:tc>
        <w:tc>
          <w:tcPr>
            <w:tcW w:w="495" w:type="dxa"/>
            <w:tcBorders>
              <w:top w:val="nil"/>
              <w:left w:val="nil"/>
              <w:bottom w:val="nil"/>
              <w:right w:val="nil"/>
            </w:tcBorders>
            <w:tcMar>
              <w:top w:w="-411" w:type="dxa"/>
              <w:left w:w="-411" w:type="dxa"/>
              <w:bottom w:w="-411" w:type="dxa"/>
              <w:right w:w="-411" w:type="dxa"/>
            </w:tcMar>
            <w:vAlign w:val="center"/>
          </w:tcPr>
          <w:p w14:paraId="3AC33D51" w14:textId="77777777" w:rsidR="00142F34" w:rsidRDefault="00353792">
            <w:pPr>
              <w:jc w:val="center"/>
              <w:rPr>
                <w:sz w:val="20"/>
                <w:szCs w:val="20"/>
              </w:rPr>
            </w:pPr>
            <w:r>
              <w:rPr>
                <w:rFonts w:ascii="Calibri" w:eastAsia="Calibri" w:hAnsi="Calibri" w:cs="Calibri"/>
                <w:sz w:val="20"/>
                <w:szCs w:val="20"/>
              </w:rPr>
              <w:t>-2.012</w:t>
            </w:r>
          </w:p>
        </w:tc>
        <w:tc>
          <w:tcPr>
            <w:tcW w:w="795" w:type="dxa"/>
            <w:tcBorders>
              <w:top w:val="nil"/>
              <w:left w:val="nil"/>
              <w:bottom w:val="nil"/>
              <w:right w:val="nil"/>
            </w:tcBorders>
            <w:tcMar>
              <w:top w:w="-411" w:type="dxa"/>
              <w:left w:w="-411" w:type="dxa"/>
              <w:bottom w:w="-411" w:type="dxa"/>
              <w:right w:w="-411" w:type="dxa"/>
            </w:tcMar>
            <w:vAlign w:val="center"/>
          </w:tcPr>
          <w:p w14:paraId="6F141D7F" w14:textId="77777777" w:rsidR="00142F34" w:rsidRDefault="00353792">
            <w:pPr>
              <w:jc w:val="center"/>
              <w:rPr>
                <w:sz w:val="20"/>
                <w:szCs w:val="20"/>
              </w:rPr>
            </w:pPr>
            <w:r>
              <w:rPr>
                <w:rFonts w:ascii="Calibri" w:eastAsia="Calibri" w:hAnsi="Calibri" w:cs="Calibri"/>
                <w:sz w:val="20"/>
                <w:szCs w:val="20"/>
              </w:rPr>
              <w:t>0.117</w:t>
            </w:r>
          </w:p>
        </w:tc>
        <w:tc>
          <w:tcPr>
            <w:tcW w:w="660" w:type="dxa"/>
            <w:tcBorders>
              <w:top w:val="nil"/>
              <w:left w:val="nil"/>
              <w:bottom w:val="nil"/>
              <w:right w:val="nil"/>
            </w:tcBorders>
            <w:tcMar>
              <w:top w:w="-411" w:type="dxa"/>
              <w:left w:w="-411" w:type="dxa"/>
              <w:bottom w:w="-411" w:type="dxa"/>
              <w:right w:w="-411" w:type="dxa"/>
            </w:tcMar>
            <w:vAlign w:val="center"/>
          </w:tcPr>
          <w:p w14:paraId="71BC7F81"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7746721"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77A55326" w14:textId="77777777" w:rsidR="00142F34" w:rsidRDefault="00353792">
            <w:pPr>
              <w:jc w:val="center"/>
              <w:rPr>
                <w:sz w:val="20"/>
                <w:szCs w:val="20"/>
              </w:rPr>
            </w:pPr>
            <w:r>
              <w:rPr>
                <w:rFonts w:ascii="Calibri" w:eastAsia="Calibri" w:hAnsi="Calibri" w:cs="Calibri"/>
                <w:sz w:val="20"/>
                <w:szCs w:val="20"/>
              </w:rPr>
              <w:t>Kelp forest (2019)</w:t>
            </w:r>
          </w:p>
        </w:tc>
      </w:tr>
      <w:tr w:rsidR="00142F34" w14:paraId="15AACD0C"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02B7800" w14:textId="77777777" w:rsidR="00142F34" w:rsidRDefault="00353792">
            <w:pPr>
              <w:jc w:val="center"/>
              <w:rPr>
                <w:sz w:val="20"/>
                <w:szCs w:val="20"/>
              </w:rPr>
            </w:pPr>
            <w:r>
              <w:rPr>
                <w:rFonts w:ascii="Calibri" w:eastAsia="Calibri" w:hAnsi="Calibri" w:cs="Calibri"/>
                <w:sz w:val="20"/>
                <w:szCs w:val="20"/>
              </w:rPr>
              <w:t>46</w:t>
            </w:r>
          </w:p>
        </w:tc>
        <w:tc>
          <w:tcPr>
            <w:tcW w:w="600" w:type="dxa"/>
            <w:tcBorders>
              <w:top w:val="nil"/>
              <w:left w:val="nil"/>
              <w:bottom w:val="nil"/>
              <w:right w:val="nil"/>
            </w:tcBorders>
            <w:tcMar>
              <w:top w:w="-411" w:type="dxa"/>
              <w:left w:w="-411" w:type="dxa"/>
              <w:bottom w:w="-411" w:type="dxa"/>
              <w:right w:w="-411" w:type="dxa"/>
            </w:tcMar>
            <w:vAlign w:val="center"/>
          </w:tcPr>
          <w:p w14:paraId="3EA75A63"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35435F42" w14:textId="77777777" w:rsidR="00142F34" w:rsidRDefault="00353792">
            <w:pPr>
              <w:jc w:val="center"/>
              <w:rPr>
                <w:sz w:val="20"/>
                <w:szCs w:val="20"/>
              </w:rPr>
            </w:pPr>
            <w:r>
              <w:rPr>
                <w:rFonts w:ascii="Calibri" w:eastAsia="Calibri" w:hAnsi="Calibri" w:cs="Calibri"/>
                <w:sz w:val="20"/>
                <w:szCs w:val="20"/>
              </w:rPr>
              <w:t>Harris Point SMR</w:t>
            </w:r>
          </w:p>
        </w:tc>
        <w:tc>
          <w:tcPr>
            <w:tcW w:w="1185" w:type="dxa"/>
            <w:tcBorders>
              <w:top w:val="nil"/>
              <w:left w:val="nil"/>
              <w:bottom w:val="nil"/>
              <w:right w:val="nil"/>
            </w:tcBorders>
            <w:tcMar>
              <w:top w:w="-411" w:type="dxa"/>
              <w:left w:w="-411" w:type="dxa"/>
              <w:bottom w:w="-411" w:type="dxa"/>
              <w:right w:w="-411" w:type="dxa"/>
            </w:tcMar>
            <w:vAlign w:val="center"/>
          </w:tcPr>
          <w:p w14:paraId="74AA31E7"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40495D55" w14:textId="77777777" w:rsidR="00142F34" w:rsidRDefault="00353792">
            <w:pPr>
              <w:jc w:val="center"/>
              <w:rPr>
                <w:sz w:val="20"/>
                <w:szCs w:val="20"/>
              </w:rPr>
            </w:pPr>
            <w:r>
              <w:rPr>
                <w:rFonts w:ascii="Calibri" w:eastAsia="Calibri" w:hAnsi="Calibri" w:cs="Calibri"/>
                <w:sz w:val="20"/>
                <w:szCs w:val="20"/>
              </w:rPr>
              <w:t>0.647</w:t>
            </w:r>
          </w:p>
        </w:tc>
        <w:tc>
          <w:tcPr>
            <w:tcW w:w="930" w:type="dxa"/>
            <w:tcBorders>
              <w:top w:val="nil"/>
              <w:left w:val="nil"/>
              <w:bottom w:val="nil"/>
              <w:right w:val="nil"/>
            </w:tcBorders>
            <w:tcMar>
              <w:top w:w="-411" w:type="dxa"/>
              <w:left w:w="-411" w:type="dxa"/>
              <w:bottom w:w="-411" w:type="dxa"/>
              <w:right w:w="-411" w:type="dxa"/>
            </w:tcMar>
            <w:vAlign w:val="center"/>
          </w:tcPr>
          <w:p w14:paraId="598E6DCE" w14:textId="77777777" w:rsidR="00142F34" w:rsidRDefault="00353792">
            <w:pPr>
              <w:jc w:val="center"/>
              <w:rPr>
                <w:sz w:val="20"/>
                <w:szCs w:val="20"/>
              </w:rPr>
            </w:pPr>
            <w:r>
              <w:rPr>
                <w:rFonts w:ascii="Calibri" w:eastAsia="Calibri" w:hAnsi="Calibri" w:cs="Calibri"/>
                <w:sz w:val="20"/>
                <w:szCs w:val="20"/>
              </w:rPr>
              <w:t>0.262</w:t>
            </w:r>
          </w:p>
        </w:tc>
        <w:tc>
          <w:tcPr>
            <w:tcW w:w="675" w:type="dxa"/>
            <w:tcBorders>
              <w:top w:val="nil"/>
              <w:left w:val="nil"/>
              <w:bottom w:val="nil"/>
              <w:right w:val="nil"/>
            </w:tcBorders>
            <w:tcMar>
              <w:top w:w="-411" w:type="dxa"/>
              <w:left w:w="-411" w:type="dxa"/>
              <w:bottom w:w="-411" w:type="dxa"/>
              <w:right w:w="-411" w:type="dxa"/>
            </w:tcMar>
            <w:vAlign w:val="center"/>
          </w:tcPr>
          <w:p w14:paraId="48174F34" w14:textId="77777777" w:rsidR="00142F34" w:rsidRDefault="00353792">
            <w:pPr>
              <w:jc w:val="center"/>
              <w:rPr>
                <w:sz w:val="20"/>
                <w:szCs w:val="20"/>
              </w:rPr>
            </w:pPr>
            <w:r>
              <w:rPr>
                <w:rFonts w:ascii="Calibri" w:eastAsia="Calibri" w:hAnsi="Calibri" w:cs="Calibri"/>
                <w:sz w:val="20"/>
                <w:szCs w:val="20"/>
              </w:rPr>
              <w:t>0.013</w:t>
            </w:r>
          </w:p>
        </w:tc>
        <w:tc>
          <w:tcPr>
            <w:tcW w:w="495" w:type="dxa"/>
            <w:tcBorders>
              <w:top w:val="nil"/>
              <w:left w:val="nil"/>
              <w:bottom w:val="nil"/>
              <w:right w:val="nil"/>
            </w:tcBorders>
            <w:tcMar>
              <w:top w:w="-411" w:type="dxa"/>
              <w:left w:w="-411" w:type="dxa"/>
              <w:bottom w:w="-411" w:type="dxa"/>
              <w:right w:w="-411" w:type="dxa"/>
            </w:tcMar>
            <w:vAlign w:val="center"/>
          </w:tcPr>
          <w:p w14:paraId="41464FCA" w14:textId="77777777" w:rsidR="00142F34" w:rsidRDefault="00353792">
            <w:pPr>
              <w:jc w:val="center"/>
              <w:rPr>
                <w:sz w:val="20"/>
                <w:szCs w:val="20"/>
              </w:rPr>
            </w:pPr>
            <w:r>
              <w:rPr>
                <w:rFonts w:ascii="Calibri" w:eastAsia="Calibri" w:hAnsi="Calibri" w:cs="Calibri"/>
                <w:sz w:val="20"/>
                <w:szCs w:val="20"/>
              </w:rPr>
              <w:t>0.135</w:t>
            </w:r>
          </w:p>
        </w:tc>
        <w:tc>
          <w:tcPr>
            <w:tcW w:w="795" w:type="dxa"/>
            <w:tcBorders>
              <w:top w:val="nil"/>
              <w:left w:val="nil"/>
              <w:bottom w:val="nil"/>
              <w:right w:val="nil"/>
            </w:tcBorders>
            <w:tcMar>
              <w:top w:w="-411" w:type="dxa"/>
              <w:left w:w="-411" w:type="dxa"/>
              <w:bottom w:w="-411" w:type="dxa"/>
              <w:right w:w="-411" w:type="dxa"/>
            </w:tcMar>
            <w:vAlign w:val="center"/>
          </w:tcPr>
          <w:p w14:paraId="416FC050" w14:textId="77777777" w:rsidR="00142F34" w:rsidRDefault="00353792">
            <w:pPr>
              <w:jc w:val="center"/>
              <w:rPr>
                <w:sz w:val="20"/>
                <w:szCs w:val="20"/>
              </w:rPr>
            </w:pPr>
            <w:r>
              <w:rPr>
                <w:rFonts w:ascii="Calibri" w:eastAsia="Calibri" w:hAnsi="Calibri" w:cs="Calibri"/>
                <w:sz w:val="20"/>
                <w:szCs w:val="20"/>
              </w:rPr>
              <w:t>1.16</w:t>
            </w:r>
          </w:p>
        </w:tc>
        <w:tc>
          <w:tcPr>
            <w:tcW w:w="660" w:type="dxa"/>
            <w:tcBorders>
              <w:top w:val="nil"/>
              <w:left w:val="nil"/>
              <w:bottom w:val="nil"/>
              <w:right w:val="nil"/>
            </w:tcBorders>
            <w:tcMar>
              <w:top w:w="-411" w:type="dxa"/>
              <w:left w:w="-411" w:type="dxa"/>
              <w:bottom w:w="-411" w:type="dxa"/>
              <w:right w:w="-411" w:type="dxa"/>
            </w:tcMar>
            <w:vAlign w:val="center"/>
          </w:tcPr>
          <w:p w14:paraId="7731A549"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469ED4C2" w14:textId="77777777" w:rsidR="00142F34" w:rsidRDefault="00353792">
            <w:pPr>
              <w:jc w:val="center"/>
              <w:rPr>
                <w:sz w:val="20"/>
                <w:szCs w:val="20"/>
              </w:rPr>
            </w:pPr>
            <w:r>
              <w:rPr>
                <w:rFonts w:ascii="Calibri" w:eastAsia="Calibri" w:hAnsi="Calibri" w:cs="Calibri"/>
                <w:sz w:val="20"/>
                <w:szCs w:val="20"/>
              </w:rPr>
              <w:t>0.405</w:t>
            </w:r>
          </w:p>
        </w:tc>
        <w:tc>
          <w:tcPr>
            <w:tcW w:w="3540" w:type="dxa"/>
            <w:tcBorders>
              <w:top w:val="nil"/>
              <w:left w:val="nil"/>
              <w:bottom w:val="nil"/>
              <w:right w:val="nil"/>
            </w:tcBorders>
            <w:tcMar>
              <w:top w:w="-411" w:type="dxa"/>
              <w:left w:w="-411" w:type="dxa"/>
              <w:bottom w:w="-411" w:type="dxa"/>
              <w:right w:w="-411" w:type="dxa"/>
            </w:tcMar>
            <w:vAlign w:val="center"/>
          </w:tcPr>
          <w:p w14:paraId="5654FE40" w14:textId="77777777" w:rsidR="00142F34" w:rsidRDefault="00353792">
            <w:pPr>
              <w:jc w:val="center"/>
              <w:rPr>
                <w:sz w:val="20"/>
                <w:szCs w:val="20"/>
              </w:rPr>
            </w:pPr>
            <w:r>
              <w:rPr>
                <w:rFonts w:ascii="Calibri" w:eastAsia="Calibri" w:hAnsi="Calibri" w:cs="Calibri"/>
                <w:sz w:val="20"/>
                <w:szCs w:val="20"/>
              </w:rPr>
              <w:t>Kelp forest (2020), Deep reef (2019)</w:t>
            </w:r>
          </w:p>
        </w:tc>
      </w:tr>
      <w:tr w:rsidR="00142F34" w14:paraId="743654F7"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488F922" w14:textId="77777777" w:rsidR="00142F34" w:rsidRDefault="00353792">
            <w:pPr>
              <w:jc w:val="center"/>
              <w:rPr>
                <w:sz w:val="20"/>
                <w:szCs w:val="20"/>
              </w:rPr>
            </w:pPr>
            <w:r>
              <w:rPr>
                <w:rFonts w:ascii="Calibri" w:eastAsia="Calibri" w:hAnsi="Calibri" w:cs="Calibri"/>
                <w:sz w:val="20"/>
                <w:szCs w:val="20"/>
              </w:rPr>
              <w:t>46</w:t>
            </w:r>
          </w:p>
        </w:tc>
        <w:tc>
          <w:tcPr>
            <w:tcW w:w="600" w:type="dxa"/>
            <w:tcBorders>
              <w:top w:val="nil"/>
              <w:left w:val="nil"/>
              <w:bottom w:val="nil"/>
              <w:right w:val="nil"/>
            </w:tcBorders>
            <w:tcMar>
              <w:top w:w="-411" w:type="dxa"/>
              <w:left w:w="-411" w:type="dxa"/>
              <w:bottom w:w="-411" w:type="dxa"/>
              <w:right w:w="-411" w:type="dxa"/>
            </w:tcMar>
            <w:vAlign w:val="center"/>
          </w:tcPr>
          <w:p w14:paraId="25CA7AE6"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63D99275" w14:textId="77777777" w:rsidR="00142F34" w:rsidRDefault="00353792">
            <w:pPr>
              <w:jc w:val="center"/>
              <w:rPr>
                <w:sz w:val="20"/>
                <w:szCs w:val="20"/>
              </w:rPr>
            </w:pPr>
            <w:r>
              <w:rPr>
                <w:rFonts w:ascii="Calibri" w:eastAsia="Calibri" w:hAnsi="Calibri" w:cs="Calibri"/>
                <w:sz w:val="20"/>
                <w:szCs w:val="20"/>
              </w:rPr>
              <w:t>Harris Point SMR</w:t>
            </w:r>
          </w:p>
        </w:tc>
        <w:tc>
          <w:tcPr>
            <w:tcW w:w="1185" w:type="dxa"/>
            <w:tcBorders>
              <w:top w:val="nil"/>
              <w:left w:val="nil"/>
              <w:bottom w:val="nil"/>
              <w:right w:val="nil"/>
            </w:tcBorders>
            <w:tcMar>
              <w:top w:w="-411" w:type="dxa"/>
              <w:left w:w="-411" w:type="dxa"/>
              <w:bottom w:w="-411" w:type="dxa"/>
              <w:right w:w="-411" w:type="dxa"/>
            </w:tcMar>
            <w:vAlign w:val="center"/>
          </w:tcPr>
          <w:p w14:paraId="2CD48898"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7088ECE2" w14:textId="77777777" w:rsidR="00142F34" w:rsidRDefault="00353792">
            <w:pPr>
              <w:jc w:val="center"/>
              <w:rPr>
                <w:sz w:val="20"/>
                <w:szCs w:val="20"/>
              </w:rPr>
            </w:pPr>
            <w:r>
              <w:rPr>
                <w:rFonts w:ascii="Calibri" w:eastAsia="Calibri" w:hAnsi="Calibri" w:cs="Calibri"/>
                <w:sz w:val="20"/>
                <w:szCs w:val="20"/>
              </w:rPr>
              <w:t>0.827</w:t>
            </w:r>
          </w:p>
        </w:tc>
        <w:tc>
          <w:tcPr>
            <w:tcW w:w="930" w:type="dxa"/>
            <w:tcBorders>
              <w:top w:val="nil"/>
              <w:left w:val="nil"/>
              <w:bottom w:val="nil"/>
              <w:right w:val="nil"/>
            </w:tcBorders>
            <w:tcMar>
              <w:top w:w="-411" w:type="dxa"/>
              <w:left w:w="-411" w:type="dxa"/>
              <w:bottom w:w="-411" w:type="dxa"/>
              <w:right w:w="-411" w:type="dxa"/>
            </w:tcMar>
            <w:vAlign w:val="center"/>
          </w:tcPr>
          <w:p w14:paraId="4FF486BF" w14:textId="77777777" w:rsidR="00142F34" w:rsidRDefault="00353792">
            <w:pPr>
              <w:jc w:val="center"/>
              <w:rPr>
                <w:sz w:val="20"/>
                <w:szCs w:val="20"/>
              </w:rPr>
            </w:pPr>
            <w:r>
              <w:rPr>
                <w:rFonts w:ascii="Calibri" w:eastAsia="Calibri" w:hAnsi="Calibri" w:cs="Calibri"/>
                <w:sz w:val="20"/>
                <w:szCs w:val="20"/>
              </w:rPr>
              <w:t>0.121</w:t>
            </w:r>
          </w:p>
        </w:tc>
        <w:tc>
          <w:tcPr>
            <w:tcW w:w="675" w:type="dxa"/>
            <w:tcBorders>
              <w:top w:val="nil"/>
              <w:left w:val="nil"/>
              <w:bottom w:val="nil"/>
              <w:right w:val="nil"/>
            </w:tcBorders>
            <w:tcMar>
              <w:top w:w="-411" w:type="dxa"/>
              <w:left w:w="-411" w:type="dxa"/>
              <w:bottom w:w="-411" w:type="dxa"/>
              <w:right w:w="-411" w:type="dxa"/>
            </w:tcMar>
            <w:vAlign w:val="center"/>
          </w:tcPr>
          <w:p w14:paraId="72E235C2"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6B3554A7" w14:textId="77777777" w:rsidR="00142F34" w:rsidRDefault="00353792">
            <w:pPr>
              <w:jc w:val="center"/>
              <w:rPr>
                <w:sz w:val="20"/>
                <w:szCs w:val="20"/>
              </w:rPr>
            </w:pPr>
            <w:r>
              <w:rPr>
                <w:rFonts w:ascii="Calibri" w:eastAsia="Calibri" w:hAnsi="Calibri" w:cs="Calibri"/>
                <w:sz w:val="20"/>
                <w:szCs w:val="20"/>
              </w:rPr>
              <w:t>0.59</w:t>
            </w:r>
          </w:p>
        </w:tc>
        <w:tc>
          <w:tcPr>
            <w:tcW w:w="795" w:type="dxa"/>
            <w:tcBorders>
              <w:top w:val="nil"/>
              <w:left w:val="nil"/>
              <w:bottom w:val="nil"/>
              <w:right w:val="nil"/>
            </w:tcBorders>
            <w:tcMar>
              <w:top w:w="-411" w:type="dxa"/>
              <w:left w:w="-411" w:type="dxa"/>
              <w:bottom w:w="-411" w:type="dxa"/>
              <w:right w:w="-411" w:type="dxa"/>
            </w:tcMar>
            <w:vAlign w:val="center"/>
          </w:tcPr>
          <w:p w14:paraId="77FD6A33" w14:textId="77777777" w:rsidR="00142F34" w:rsidRDefault="00353792">
            <w:pPr>
              <w:jc w:val="center"/>
              <w:rPr>
                <w:sz w:val="20"/>
                <w:szCs w:val="20"/>
              </w:rPr>
            </w:pPr>
            <w:r>
              <w:rPr>
                <w:rFonts w:ascii="Calibri" w:eastAsia="Calibri" w:hAnsi="Calibri" w:cs="Calibri"/>
                <w:sz w:val="20"/>
                <w:szCs w:val="20"/>
              </w:rPr>
              <w:t>1.065</w:t>
            </w:r>
          </w:p>
        </w:tc>
        <w:tc>
          <w:tcPr>
            <w:tcW w:w="660" w:type="dxa"/>
            <w:tcBorders>
              <w:top w:val="nil"/>
              <w:left w:val="nil"/>
              <w:bottom w:val="nil"/>
              <w:right w:val="nil"/>
            </w:tcBorders>
            <w:tcMar>
              <w:top w:w="-411" w:type="dxa"/>
              <w:left w:w="-411" w:type="dxa"/>
              <w:bottom w:w="-411" w:type="dxa"/>
              <w:right w:w="-411" w:type="dxa"/>
            </w:tcMar>
            <w:vAlign w:val="center"/>
          </w:tcPr>
          <w:p w14:paraId="4FE0172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2E4C094" w14:textId="77777777" w:rsidR="00142F34" w:rsidRDefault="00353792">
            <w:pPr>
              <w:jc w:val="center"/>
              <w:rPr>
                <w:sz w:val="20"/>
                <w:szCs w:val="20"/>
              </w:rPr>
            </w:pPr>
            <w:r>
              <w:rPr>
                <w:rFonts w:ascii="Calibri" w:eastAsia="Calibri" w:hAnsi="Calibri" w:cs="Calibri"/>
                <w:sz w:val="20"/>
                <w:szCs w:val="20"/>
              </w:rPr>
              <w:t>0.466</w:t>
            </w:r>
          </w:p>
        </w:tc>
        <w:tc>
          <w:tcPr>
            <w:tcW w:w="3540" w:type="dxa"/>
            <w:tcBorders>
              <w:top w:val="nil"/>
              <w:left w:val="nil"/>
              <w:bottom w:val="nil"/>
              <w:right w:val="nil"/>
            </w:tcBorders>
            <w:tcMar>
              <w:top w:w="-411" w:type="dxa"/>
              <w:left w:w="-411" w:type="dxa"/>
              <w:bottom w:w="-411" w:type="dxa"/>
              <w:right w:w="-411" w:type="dxa"/>
            </w:tcMar>
            <w:vAlign w:val="center"/>
          </w:tcPr>
          <w:p w14:paraId="7CBCDB4F" w14:textId="77777777" w:rsidR="00142F34" w:rsidRDefault="00353792">
            <w:pPr>
              <w:jc w:val="center"/>
              <w:rPr>
                <w:sz w:val="20"/>
                <w:szCs w:val="20"/>
              </w:rPr>
            </w:pPr>
            <w:r>
              <w:rPr>
                <w:rFonts w:ascii="Calibri" w:eastAsia="Calibri" w:hAnsi="Calibri" w:cs="Calibri"/>
                <w:sz w:val="20"/>
                <w:szCs w:val="20"/>
              </w:rPr>
              <w:t>Kelp forest (2020), Deep reef (2019)</w:t>
            </w:r>
          </w:p>
        </w:tc>
      </w:tr>
      <w:tr w:rsidR="00142F34" w14:paraId="37FF22D6"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3667DE4" w14:textId="77777777" w:rsidR="00142F34" w:rsidRDefault="00353792">
            <w:pPr>
              <w:jc w:val="center"/>
              <w:rPr>
                <w:sz w:val="20"/>
                <w:szCs w:val="20"/>
              </w:rPr>
            </w:pPr>
            <w:r>
              <w:rPr>
                <w:rFonts w:ascii="Calibri" w:eastAsia="Calibri" w:hAnsi="Calibri" w:cs="Calibri"/>
                <w:sz w:val="20"/>
                <w:szCs w:val="20"/>
              </w:rPr>
              <w:t>47</w:t>
            </w:r>
          </w:p>
        </w:tc>
        <w:tc>
          <w:tcPr>
            <w:tcW w:w="600" w:type="dxa"/>
            <w:tcBorders>
              <w:top w:val="nil"/>
              <w:left w:val="nil"/>
              <w:bottom w:val="nil"/>
              <w:right w:val="nil"/>
            </w:tcBorders>
            <w:tcMar>
              <w:top w:w="-411" w:type="dxa"/>
              <w:left w:w="-411" w:type="dxa"/>
              <w:bottom w:w="-411" w:type="dxa"/>
              <w:right w:w="-411" w:type="dxa"/>
            </w:tcMar>
            <w:vAlign w:val="center"/>
          </w:tcPr>
          <w:p w14:paraId="6DF87EE6"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71292D0C" w14:textId="77777777" w:rsidR="00142F34" w:rsidRDefault="00353792">
            <w:pPr>
              <w:jc w:val="center"/>
              <w:rPr>
                <w:sz w:val="20"/>
                <w:szCs w:val="20"/>
              </w:rPr>
            </w:pPr>
            <w:r>
              <w:rPr>
                <w:rFonts w:ascii="Calibri" w:eastAsia="Calibri" w:hAnsi="Calibri" w:cs="Calibri"/>
                <w:sz w:val="20"/>
                <w:szCs w:val="20"/>
              </w:rPr>
              <w:t>South La Jolla SMR</w:t>
            </w:r>
          </w:p>
        </w:tc>
        <w:tc>
          <w:tcPr>
            <w:tcW w:w="1185" w:type="dxa"/>
            <w:tcBorders>
              <w:top w:val="nil"/>
              <w:left w:val="nil"/>
              <w:bottom w:val="nil"/>
              <w:right w:val="nil"/>
            </w:tcBorders>
            <w:tcMar>
              <w:top w:w="-411" w:type="dxa"/>
              <w:left w:w="-411" w:type="dxa"/>
              <w:bottom w:w="-411" w:type="dxa"/>
              <w:right w:w="-411" w:type="dxa"/>
            </w:tcMar>
            <w:vAlign w:val="center"/>
          </w:tcPr>
          <w:p w14:paraId="53B209FD"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703606A6" w14:textId="77777777" w:rsidR="00142F34" w:rsidRDefault="00353792">
            <w:pPr>
              <w:jc w:val="center"/>
              <w:rPr>
                <w:sz w:val="20"/>
                <w:szCs w:val="20"/>
              </w:rPr>
            </w:pPr>
            <w:r>
              <w:rPr>
                <w:rFonts w:ascii="Calibri" w:eastAsia="Calibri" w:hAnsi="Calibri" w:cs="Calibri"/>
                <w:sz w:val="20"/>
                <w:szCs w:val="20"/>
              </w:rPr>
              <w:t>0.689</w:t>
            </w:r>
          </w:p>
        </w:tc>
        <w:tc>
          <w:tcPr>
            <w:tcW w:w="930" w:type="dxa"/>
            <w:tcBorders>
              <w:top w:val="nil"/>
              <w:left w:val="nil"/>
              <w:bottom w:val="nil"/>
              <w:right w:val="nil"/>
            </w:tcBorders>
            <w:tcMar>
              <w:top w:w="-411" w:type="dxa"/>
              <w:left w:w="-411" w:type="dxa"/>
              <w:bottom w:w="-411" w:type="dxa"/>
              <w:right w:w="-411" w:type="dxa"/>
            </w:tcMar>
            <w:vAlign w:val="center"/>
          </w:tcPr>
          <w:p w14:paraId="63AA030B" w14:textId="77777777" w:rsidR="00142F34" w:rsidRDefault="00353792">
            <w:pPr>
              <w:jc w:val="center"/>
              <w:rPr>
                <w:sz w:val="20"/>
                <w:szCs w:val="20"/>
              </w:rPr>
            </w:pPr>
            <w:r>
              <w:rPr>
                <w:rFonts w:ascii="Calibri" w:eastAsia="Calibri" w:hAnsi="Calibri" w:cs="Calibri"/>
                <w:sz w:val="20"/>
                <w:szCs w:val="20"/>
              </w:rPr>
              <w:t>0.15</w:t>
            </w:r>
          </w:p>
        </w:tc>
        <w:tc>
          <w:tcPr>
            <w:tcW w:w="675" w:type="dxa"/>
            <w:tcBorders>
              <w:top w:val="nil"/>
              <w:left w:val="nil"/>
              <w:bottom w:val="nil"/>
              <w:right w:val="nil"/>
            </w:tcBorders>
            <w:tcMar>
              <w:top w:w="-411" w:type="dxa"/>
              <w:left w:w="-411" w:type="dxa"/>
              <w:bottom w:w="-411" w:type="dxa"/>
              <w:right w:w="-411" w:type="dxa"/>
            </w:tcMar>
            <w:vAlign w:val="center"/>
          </w:tcPr>
          <w:p w14:paraId="0C4396B0"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17F8A1AD" w14:textId="77777777" w:rsidR="00142F34" w:rsidRDefault="00353792">
            <w:pPr>
              <w:jc w:val="center"/>
              <w:rPr>
                <w:sz w:val="20"/>
                <w:szCs w:val="20"/>
              </w:rPr>
            </w:pPr>
            <w:r>
              <w:rPr>
                <w:rFonts w:ascii="Calibri" w:eastAsia="Calibri" w:hAnsi="Calibri" w:cs="Calibri"/>
                <w:sz w:val="20"/>
                <w:szCs w:val="20"/>
              </w:rPr>
              <w:t>0.396</w:t>
            </w:r>
          </w:p>
        </w:tc>
        <w:tc>
          <w:tcPr>
            <w:tcW w:w="795" w:type="dxa"/>
            <w:tcBorders>
              <w:top w:val="nil"/>
              <w:left w:val="nil"/>
              <w:bottom w:val="nil"/>
              <w:right w:val="nil"/>
            </w:tcBorders>
            <w:tcMar>
              <w:top w:w="-411" w:type="dxa"/>
              <w:left w:w="-411" w:type="dxa"/>
              <w:bottom w:w="-411" w:type="dxa"/>
              <w:right w:w="-411" w:type="dxa"/>
            </w:tcMar>
            <w:vAlign w:val="center"/>
          </w:tcPr>
          <w:p w14:paraId="385F251E" w14:textId="77777777" w:rsidR="00142F34" w:rsidRDefault="00353792">
            <w:pPr>
              <w:jc w:val="center"/>
              <w:rPr>
                <w:sz w:val="20"/>
                <w:szCs w:val="20"/>
              </w:rPr>
            </w:pPr>
            <w:r>
              <w:rPr>
                <w:rFonts w:ascii="Calibri" w:eastAsia="Calibri" w:hAnsi="Calibri" w:cs="Calibri"/>
                <w:sz w:val="20"/>
                <w:szCs w:val="20"/>
              </w:rPr>
              <w:t>0.982</w:t>
            </w:r>
          </w:p>
        </w:tc>
        <w:tc>
          <w:tcPr>
            <w:tcW w:w="660" w:type="dxa"/>
            <w:tcBorders>
              <w:top w:val="nil"/>
              <w:left w:val="nil"/>
              <w:bottom w:val="nil"/>
              <w:right w:val="nil"/>
            </w:tcBorders>
            <w:tcMar>
              <w:top w:w="-411" w:type="dxa"/>
              <w:left w:w="-411" w:type="dxa"/>
              <w:bottom w:w="-411" w:type="dxa"/>
              <w:right w:w="-411" w:type="dxa"/>
            </w:tcMar>
            <w:vAlign w:val="center"/>
          </w:tcPr>
          <w:p w14:paraId="351FBD60"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DB0DEAC" w14:textId="77777777" w:rsidR="00142F34" w:rsidRDefault="00353792">
            <w:pPr>
              <w:jc w:val="center"/>
              <w:rPr>
                <w:sz w:val="20"/>
                <w:szCs w:val="20"/>
              </w:rPr>
            </w:pPr>
            <w:r>
              <w:rPr>
                <w:rFonts w:ascii="Calibri" w:eastAsia="Calibri" w:hAnsi="Calibri" w:cs="Calibri"/>
                <w:sz w:val="20"/>
                <w:szCs w:val="20"/>
              </w:rPr>
              <w:t>0.105</w:t>
            </w:r>
          </w:p>
        </w:tc>
        <w:tc>
          <w:tcPr>
            <w:tcW w:w="3540" w:type="dxa"/>
            <w:tcBorders>
              <w:top w:val="nil"/>
              <w:left w:val="nil"/>
              <w:bottom w:val="nil"/>
              <w:right w:val="nil"/>
            </w:tcBorders>
            <w:tcMar>
              <w:top w:w="-411" w:type="dxa"/>
              <w:left w:w="-411" w:type="dxa"/>
              <w:bottom w:w="-411" w:type="dxa"/>
              <w:right w:w="-411" w:type="dxa"/>
            </w:tcMar>
            <w:vAlign w:val="center"/>
          </w:tcPr>
          <w:p w14:paraId="255B3B50" w14:textId="77777777" w:rsidR="00142F34" w:rsidRDefault="00353792">
            <w:pPr>
              <w:jc w:val="center"/>
              <w:rPr>
                <w:sz w:val="20"/>
                <w:szCs w:val="20"/>
              </w:rPr>
            </w:pPr>
            <w:r>
              <w:rPr>
                <w:rFonts w:ascii="Calibri" w:eastAsia="Calibri" w:hAnsi="Calibri" w:cs="Calibri"/>
                <w:sz w:val="20"/>
                <w:szCs w:val="20"/>
              </w:rPr>
              <w:t>Kelp forest (2020), Shallow reef (2020)</w:t>
            </w:r>
          </w:p>
        </w:tc>
      </w:tr>
      <w:tr w:rsidR="00142F34" w14:paraId="0181132C"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1E83D1D" w14:textId="77777777" w:rsidR="00142F34" w:rsidRDefault="00353792">
            <w:pPr>
              <w:jc w:val="center"/>
              <w:rPr>
                <w:sz w:val="20"/>
                <w:szCs w:val="20"/>
              </w:rPr>
            </w:pPr>
            <w:r>
              <w:rPr>
                <w:rFonts w:ascii="Calibri" w:eastAsia="Calibri" w:hAnsi="Calibri" w:cs="Calibri"/>
                <w:sz w:val="20"/>
                <w:szCs w:val="20"/>
              </w:rPr>
              <w:t>47</w:t>
            </w:r>
          </w:p>
        </w:tc>
        <w:tc>
          <w:tcPr>
            <w:tcW w:w="600" w:type="dxa"/>
            <w:tcBorders>
              <w:top w:val="nil"/>
              <w:left w:val="nil"/>
              <w:bottom w:val="nil"/>
              <w:right w:val="nil"/>
            </w:tcBorders>
            <w:tcMar>
              <w:top w:w="-411" w:type="dxa"/>
              <w:left w:w="-411" w:type="dxa"/>
              <w:bottom w:w="-411" w:type="dxa"/>
              <w:right w:w="-411" w:type="dxa"/>
            </w:tcMar>
            <w:vAlign w:val="center"/>
          </w:tcPr>
          <w:p w14:paraId="557D656A"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46A87238" w14:textId="77777777" w:rsidR="00142F34" w:rsidRDefault="00353792">
            <w:pPr>
              <w:jc w:val="center"/>
              <w:rPr>
                <w:sz w:val="20"/>
                <w:szCs w:val="20"/>
              </w:rPr>
            </w:pPr>
            <w:r>
              <w:rPr>
                <w:rFonts w:ascii="Calibri" w:eastAsia="Calibri" w:hAnsi="Calibri" w:cs="Calibri"/>
                <w:sz w:val="20"/>
                <w:szCs w:val="20"/>
              </w:rPr>
              <w:t>South La Jolla SMR</w:t>
            </w:r>
          </w:p>
        </w:tc>
        <w:tc>
          <w:tcPr>
            <w:tcW w:w="1185" w:type="dxa"/>
            <w:tcBorders>
              <w:top w:val="nil"/>
              <w:left w:val="nil"/>
              <w:bottom w:val="nil"/>
              <w:right w:val="nil"/>
            </w:tcBorders>
            <w:tcMar>
              <w:top w:w="-411" w:type="dxa"/>
              <w:left w:w="-411" w:type="dxa"/>
              <w:bottom w:w="-411" w:type="dxa"/>
              <w:right w:w="-411" w:type="dxa"/>
            </w:tcMar>
            <w:vAlign w:val="center"/>
          </w:tcPr>
          <w:p w14:paraId="47329899"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7B14FFA4" w14:textId="77777777" w:rsidR="00142F34" w:rsidRDefault="00353792">
            <w:pPr>
              <w:jc w:val="center"/>
              <w:rPr>
                <w:sz w:val="20"/>
                <w:szCs w:val="20"/>
              </w:rPr>
            </w:pPr>
            <w:r>
              <w:rPr>
                <w:rFonts w:ascii="Calibri" w:eastAsia="Calibri" w:hAnsi="Calibri" w:cs="Calibri"/>
                <w:sz w:val="20"/>
                <w:szCs w:val="20"/>
              </w:rPr>
              <w:t>2.938</w:t>
            </w:r>
          </w:p>
        </w:tc>
        <w:tc>
          <w:tcPr>
            <w:tcW w:w="930" w:type="dxa"/>
            <w:tcBorders>
              <w:top w:val="nil"/>
              <w:left w:val="nil"/>
              <w:bottom w:val="nil"/>
              <w:right w:val="nil"/>
            </w:tcBorders>
            <w:tcMar>
              <w:top w:w="-411" w:type="dxa"/>
              <w:left w:w="-411" w:type="dxa"/>
              <w:bottom w:w="-411" w:type="dxa"/>
              <w:right w:w="-411" w:type="dxa"/>
            </w:tcMar>
            <w:vAlign w:val="center"/>
          </w:tcPr>
          <w:p w14:paraId="6FA04384" w14:textId="77777777" w:rsidR="00142F34" w:rsidRDefault="00353792">
            <w:pPr>
              <w:jc w:val="center"/>
              <w:rPr>
                <w:sz w:val="20"/>
                <w:szCs w:val="20"/>
              </w:rPr>
            </w:pPr>
            <w:r>
              <w:rPr>
                <w:rFonts w:ascii="Calibri" w:eastAsia="Calibri" w:hAnsi="Calibri" w:cs="Calibri"/>
                <w:sz w:val="20"/>
                <w:szCs w:val="20"/>
              </w:rPr>
              <w:t>1.054</w:t>
            </w:r>
          </w:p>
        </w:tc>
        <w:tc>
          <w:tcPr>
            <w:tcW w:w="675" w:type="dxa"/>
            <w:tcBorders>
              <w:top w:val="nil"/>
              <w:left w:val="nil"/>
              <w:bottom w:val="nil"/>
              <w:right w:val="nil"/>
            </w:tcBorders>
            <w:tcMar>
              <w:top w:w="-411" w:type="dxa"/>
              <w:left w:w="-411" w:type="dxa"/>
              <w:bottom w:w="-411" w:type="dxa"/>
              <w:right w:w="-411" w:type="dxa"/>
            </w:tcMar>
            <w:vAlign w:val="center"/>
          </w:tcPr>
          <w:p w14:paraId="724B126A" w14:textId="77777777" w:rsidR="00142F34" w:rsidRDefault="00353792">
            <w:pPr>
              <w:jc w:val="center"/>
              <w:rPr>
                <w:sz w:val="20"/>
                <w:szCs w:val="20"/>
              </w:rPr>
            </w:pPr>
            <w:r>
              <w:rPr>
                <w:rFonts w:ascii="Calibri" w:eastAsia="Calibri" w:hAnsi="Calibri" w:cs="Calibri"/>
                <w:sz w:val="20"/>
                <w:szCs w:val="20"/>
              </w:rPr>
              <w:t>0.005</w:t>
            </w:r>
          </w:p>
        </w:tc>
        <w:tc>
          <w:tcPr>
            <w:tcW w:w="495" w:type="dxa"/>
            <w:tcBorders>
              <w:top w:val="nil"/>
              <w:left w:val="nil"/>
              <w:bottom w:val="nil"/>
              <w:right w:val="nil"/>
            </w:tcBorders>
            <w:tcMar>
              <w:top w:w="-411" w:type="dxa"/>
              <w:left w:w="-411" w:type="dxa"/>
              <w:bottom w:w="-411" w:type="dxa"/>
              <w:right w:w="-411" w:type="dxa"/>
            </w:tcMar>
            <w:vAlign w:val="center"/>
          </w:tcPr>
          <w:p w14:paraId="450E6943" w14:textId="77777777" w:rsidR="00142F34" w:rsidRDefault="00353792">
            <w:pPr>
              <w:jc w:val="center"/>
              <w:rPr>
                <w:sz w:val="20"/>
                <w:szCs w:val="20"/>
              </w:rPr>
            </w:pPr>
            <w:r>
              <w:rPr>
                <w:rFonts w:ascii="Calibri" w:eastAsia="Calibri" w:hAnsi="Calibri" w:cs="Calibri"/>
                <w:sz w:val="20"/>
                <w:szCs w:val="20"/>
              </w:rPr>
              <w:t>0.872</w:t>
            </w:r>
          </w:p>
        </w:tc>
        <w:tc>
          <w:tcPr>
            <w:tcW w:w="795" w:type="dxa"/>
            <w:tcBorders>
              <w:top w:val="nil"/>
              <w:left w:val="nil"/>
              <w:bottom w:val="nil"/>
              <w:right w:val="nil"/>
            </w:tcBorders>
            <w:tcMar>
              <w:top w:w="-411" w:type="dxa"/>
              <w:left w:w="-411" w:type="dxa"/>
              <w:bottom w:w="-411" w:type="dxa"/>
              <w:right w:w="-411" w:type="dxa"/>
            </w:tcMar>
            <w:vAlign w:val="center"/>
          </w:tcPr>
          <w:p w14:paraId="54E919D0" w14:textId="77777777" w:rsidR="00142F34" w:rsidRDefault="00353792">
            <w:pPr>
              <w:jc w:val="center"/>
              <w:rPr>
                <w:sz w:val="20"/>
                <w:szCs w:val="20"/>
              </w:rPr>
            </w:pPr>
            <w:r>
              <w:rPr>
                <w:rFonts w:ascii="Calibri" w:eastAsia="Calibri" w:hAnsi="Calibri" w:cs="Calibri"/>
                <w:sz w:val="20"/>
                <w:szCs w:val="20"/>
              </w:rPr>
              <w:t>5.003</w:t>
            </w:r>
          </w:p>
        </w:tc>
        <w:tc>
          <w:tcPr>
            <w:tcW w:w="660" w:type="dxa"/>
            <w:tcBorders>
              <w:top w:val="nil"/>
              <w:left w:val="nil"/>
              <w:bottom w:val="nil"/>
              <w:right w:val="nil"/>
            </w:tcBorders>
            <w:tcMar>
              <w:top w:w="-411" w:type="dxa"/>
              <w:left w:w="-411" w:type="dxa"/>
              <w:bottom w:w="-411" w:type="dxa"/>
              <w:right w:w="-411" w:type="dxa"/>
            </w:tcMar>
            <w:vAlign w:val="center"/>
          </w:tcPr>
          <w:p w14:paraId="0D901EAD"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CF58BB7"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2FDE684" w14:textId="77777777" w:rsidR="00142F34" w:rsidRDefault="00353792">
            <w:pPr>
              <w:jc w:val="center"/>
              <w:rPr>
                <w:sz w:val="20"/>
                <w:szCs w:val="20"/>
              </w:rPr>
            </w:pPr>
            <w:r>
              <w:rPr>
                <w:rFonts w:ascii="Calibri" w:eastAsia="Calibri" w:hAnsi="Calibri" w:cs="Calibri"/>
                <w:sz w:val="20"/>
                <w:szCs w:val="20"/>
              </w:rPr>
              <w:t>Kelp forest (2020)</w:t>
            </w:r>
          </w:p>
        </w:tc>
      </w:tr>
      <w:tr w:rsidR="00142F34" w14:paraId="53B19457"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4FC941D2" w14:textId="77777777" w:rsidR="00142F34" w:rsidRDefault="00353792">
            <w:pPr>
              <w:jc w:val="center"/>
              <w:rPr>
                <w:sz w:val="20"/>
                <w:szCs w:val="20"/>
              </w:rPr>
            </w:pPr>
            <w:r>
              <w:rPr>
                <w:rFonts w:ascii="Calibri" w:eastAsia="Calibri" w:hAnsi="Calibri" w:cs="Calibri"/>
                <w:sz w:val="20"/>
                <w:szCs w:val="20"/>
              </w:rPr>
              <w:t>48</w:t>
            </w:r>
          </w:p>
        </w:tc>
        <w:tc>
          <w:tcPr>
            <w:tcW w:w="600" w:type="dxa"/>
            <w:tcBorders>
              <w:top w:val="nil"/>
              <w:left w:val="nil"/>
              <w:bottom w:val="nil"/>
              <w:right w:val="nil"/>
            </w:tcBorders>
            <w:tcMar>
              <w:top w:w="-411" w:type="dxa"/>
              <w:left w:w="-411" w:type="dxa"/>
              <w:bottom w:w="-411" w:type="dxa"/>
              <w:right w:w="-411" w:type="dxa"/>
            </w:tcMar>
            <w:vAlign w:val="center"/>
          </w:tcPr>
          <w:p w14:paraId="76EEF006"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477B2092" w14:textId="77777777" w:rsidR="00142F34" w:rsidRDefault="00353792">
            <w:pPr>
              <w:jc w:val="center"/>
              <w:rPr>
                <w:sz w:val="20"/>
                <w:szCs w:val="20"/>
              </w:rPr>
            </w:pPr>
            <w:r>
              <w:rPr>
                <w:rFonts w:ascii="Calibri" w:eastAsia="Calibri" w:hAnsi="Calibri" w:cs="Calibri"/>
                <w:sz w:val="20"/>
                <w:szCs w:val="20"/>
              </w:rPr>
              <w:t>South Point SMR</w:t>
            </w:r>
          </w:p>
        </w:tc>
        <w:tc>
          <w:tcPr>
            <w:tcW w:w="1185" w:type="dxa"/>
            <w:tcBorders>
              <w:top w:val="nil"/>
              <w:left w:val="nil"/>
              <w:bottom w:val="nil"/>
              <w:right w:val="nil"/>
            </w:tcBorders>
            <w:tcMar>
              <w:top w:w="-411" w:type="dxa"/>
              <w:left w:w="-411" w:type="dxa"/>
              <w:bottom w:w="-411" w:type="dxa"/>
              <w:right w:w="-411" w:type="dxa"/>
            </w:tcMar>
            <w:vAlign w:val="center"/>
          </w:tcPr>
          <w:p w14:paraId="599D6DC2"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07889AD3" w14:textId="77777777" w:rsidR="00142F34" w:rsidRDefault="00353792">
            <w:pPr>
              <w:jc w:val="center"/>
              <w:rPr>
                <w:sz w:val="20"/>
                <w:szCs w:val="20"/>
              </w:rPr>
            </w:pPr>
            <w:r>
              <w:rPr>
                <w:rFonts w:ascii="Calibri" w:eastAsia="Calibri" w:hAnsi="Calibri" w:cs="Calibri"/>
                <w:sz w:val="20"/>
                <w:szCs w:val="20"/>
              </w:rPr>
              <w:t>0.703</w:t>
            </w:r>
          </w:p>
        </w:tc>
        <w:tc>
          <w:tcPr>
            <w:tcW w:w="930" w:type="dxa"/>
            <w:tcBorders>
              <w:top w:val="nil"/>
              <w:left w:val="nil"/>
              <w:bottom w:val="nil"/>
              <w:right w:val="nil"/>
            </w:tcBorders>
            <w:tcMar>
              <w:top w:w="-411" w:type="dxa"/>
              <w:left w:w="-411" w:type="dxa"/>
              <w:bottom w:w="-411" w:type="dxa"/>
              <w:right w:w="-411" w:type="dxa"/>
            </w:tcMar>
            <w:vAlign w:val="center"/>
          </w:tcPr>
          <w:p w14:paraId="1EA840FC" w14:textId="77777777" w:rsidR="00142F34" w:rsidRDefault="00353792">
            <w:pPr>
              <w:jc w:val="center"/>
              <w:rPr>
                <w:sz w:val="20"/>
                <w:szCs w:val="20"/>
              </w:rPr>
            </w:pPr>
            <w:r>
              <w:rPr>
                <w:rFonts w:ascii="Calibri" w:eastAsia="Calibri" w:hAnsi="Calibri" w:cs="Calibri"/>
                <w:sz w:val="20"/>
                <w:szCs w:val="20"/>
              </w:rPr>
              <w:t>0.203</w:t>
            </w:r>
          </w:p>
        </w:tc>
        <w:tc>
          <w:tcPr>
            <w:tcW w:w="675" w:type="dxa"/>
            <w:tcBorders>
              <w:top w:val="nil"/>
              <w:left w:val="nil"/>
              <w:bottom w:val="nil"/>
              <w:right w:val="nil"/>
            </w:tcBorders>
            <w:tcMar>
              <w:top w:w="-411" w:type="dxa"/>
              <w:left w:w="-411" w:type="dxa"/>
              <w:bottom w:w="-411" w:type="dxa"/>
              <w:right w:w="-411" w:type="dxa"/>
            </w:tcMar>
            <w:vAlign w:val="center"/>
          </w:tcPr>
          <w:p w14:paraId="37D1BD18" w14:textId="77777777" w:rsidR="00142F34" w:rsidRDefault="00353792">
            <w:pPr>
              <w:jc w:val="center"/>
              <w:rPr>
                <w:sz w:val="20"/>
                <w:szCs w:val="20"/>
              </w:rPr>
            </w:pPr>
            <w:r>
              <w:rPr>
                <w:rFonts w:ascii="Calibri" w:eastAsia="Calibri" w:hAnsi="Calibri" w:cs="Calibri"/>
                <w:sz w:val="20"/>
                <w:szCs w:val="20"/>
              </w:rPr>
              <w:t>0.001</w:t>
            </w:r>
          </w:p>
        </w:tc>
        <w:tc>
          <w:tcPr>
            <w:tcW w:w="495" w:type="dxa"/>
            <w:tcBorders>
              <w:top w:val="nil"/>
              <w:left w:val="nil"/>
              <w:bottom w:val="nil"/>
              <w:right w:val="nil"/>
            </w:tcBorders>
            <w:tcMar>
              <w:top w:w="-411" w:type="dxa"/>
              <w:left w:w="-411" w:type="dxa"/>
              <w:bottom w:w="-411" w:type="dxa"/>
              <w:right w:w="-411" w:type="dxa"/>
            </w:tcMar>
            <w:vAlign w:val="center"/>
          </w:tcPr>
          <w:p w14:paraId="04500861" w14:textId="77777777" w:rsidR="00142F34" w:rsidRDefault="00353792">
            <w:pPr>
              <w:jc w:val="center"/>
              <w:rPr>
                <w:sz w:val="20"/>
                <w:szCs w:val="20"/>
              </w:rPr>
            </w:pPr>
            <w:r>
              <w:rPr>
                <w:rFonts w:ascii="Calibri" w:eastAsia="Calibri" w:hAnsi="Calibri" w:cs="Calibri"/>
                <w:sz w:val="20"/>
                <w:szCs w:val="20"/>
              </w:rPr>
              <w:t>0.306</w:t>
            </w:r>
          </w:p>
        </w:tc>
        <w:tc>
          <w:tcPr>
            <w:tcW w:w="795" w:type="dxa"/>
            <w:tcBorders>
              <w:top w:val="nil"/>
              <w:left w:val="nil"/>
              <w:bottom w:val="nil"/>
              <w:right w:val="nil"/>
            </w:tcBorders>
            <w:tcMar>
              <w:top w:w="-411" w:type="dxa"/>
              <w:left w:w="-411" w:type="dxa"/>
              <w:bottom w:w="-411" w:type="dxa"/>
              <w:right w:w="-411" w:type="dxa"/>
            </w:tcMar>
            <w:vAlign w:val="center"/>
          </w:tcPr>
          <w:p w14:paraId="0D5E2FBB" w14:textId="77777777" w:rsidR="00142F34" w:rsidRDefault="00353792">
            <w:pPr>
              <w:jc w:val="center"/>
              <w:rPr>
                <w:sz w:val="20"/>
                <w:szCs w:val="20"/>
              </w:rPr>
            </w:pPr>
            <w:r>
              <w:rPr>
                <w:rFonts w:ascii="Calibri" w:eastAsia="Calibri" w:hAnsi="Calibri" w:cs="Calibri"/>
                <w:sz w:val="20"/>
                <w:szCs w:val="20"/>
              </w:rPr>
              <w:t>1.101</w:t>
            </w:r>
          </w:p>
        </w:tc>
        <w:tc>
          <w:tcPr>
            <w:tcW w:w="660" w:type="dxa"/>
            <w:tcBorders>
              <w:top w:val="nil"/>
              <w:left w:val="nil"/>
              <w:bottom w:val="nil"/>
              <w:right w:val="nil"/>
            </w:tcBorders>
            <w:tcMar>
              <w:top w:w="-411" w:type="dxa"/>
              <w:left w:w="-411" w:type="dxa"/>
              <w:bottom w:w="-411" w:type="dxa"/>
              <w:right w:w="-411" w:type="dxa"/>
            </w:tcMar>
            <w:vAlign w:val="center"/>
          </w:tcPr>
          <w:p w14:paraId="7159DF24"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FD2497D" w14:textId="77777777" w:rsidR="00142F34" w:rsidRDefault="00353792">
            <w:pPr>
              <w:jc w:val="center"/>
              <w:rPr>
                <w:sz w:val="20"/>
                <w:szCs w:val="20"/>
              </w:rPr>
            </w:pPr>
            <w:r>
              <w:rPr>
                <w:rFonts w:ascii="Calibri" w:eastAsia="Calibri" w:hAnsi="Calibri" w:cs="Calibri"/>
                <w:sz w:val="20"/>
                <w:szCs w:val="20"/>
              </w:rPr>
              <w:t>0.656</w:t>
            </w:r>
          </w:p>
        </w:tc>
        <w:tc>
          <w:tcPr>
            <w:tcW w:w="3540" w:type="dxa"/>
            <w:tcBorders>
              <w:top w:val="nil"/>
              <w:left w:val="nil"/>
              <w:bottom w:val="nil"/>
              <w:right w:val="nil"/>
            </w:tcBorders>
            <w:tcMar>
              <w:top w:w="-411" w:type="dxa"/>
              <w:left w:w="-411" w:type="dxa"/>
              <w:bottom w:w="-411" w:type="dxa"/>
              <w:right w:w="-411" w:type="dxa"/>
            </w:tcMar>
            <w:vAlign w:val="center"/>
          </w:tcPr>
          <w:p w14:paraId="6159F8FB" w14:textId="77777777" w:rsidR="00142F34" w:rsidRDefault="00353792">
            <w:pPr>
              <w:jc w:val="center"/>
              <w:rPr>
                <w:sz w:val="20"/>
                <w:szCs w:val="20"/>
              </w:rPr>
            </w:pPr>
            <w:r>
              <w:rPr>
                <w:rFonts w:ascii="Calibri" w:eastAsia="Calibri" w:hAnsi="Calibri" w:cs="Calibri"/>
                <w:sz w:val="20"/>
                <w:szCs w:val="20"/>
              </w:rPr>
              <w:t>Kelp forest (2020), Deep reef (2019)</w:t>
            </w:r>
          </w:p>
        </w:tc>
      </w:tr>
      <w:tr w:rsidR="00142F34" w14:paraId="506D8A99"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E94C1AB" w14:textId="77777777" w:rsidR="00142F34" w:rsidRDefault="00353792">
            <w:pPr>
              <w:jc w:val="center"/>
              <w:rPr>
                <w:sz w:val="20"/>
                <w:szCs w:val="20"/>
              </w:rPr>
            </w:pPr>
            <w:r>
              <w:rPr>
                <w:rFonts w:ascii="Calibri" w:eastAsia="Calibri" w:hAnsi="Calibri" w:cs="Calibri"/>
                <w:sz w:val="20"/>
                <w:szCs w:val="20"/>
              </w:rPr>
              <w:t>48</w:t>
            </w:r>
          </w:p>
        </w:tc>
        <w:tc>
          <w:tcPr>
            <w:tcW w:w="600" w:type="dxa"/>
            <w:tcBorders>
              <w:top w:val="nil"/>
              <w:left w:val="nil"/>
              <w:bottom w:val="nil"/>
              <w:right w:val="nil"/>
            </w:tcBorders>
            <w:tcMar>
              <w:top w:w="-411" w:type="dxa"/>
              <w:left w:w="-411" w:type="dxa"/>
              <w:bottom w:w="-411" w:type="dxa"/>
              <w:right w:w="-411" w:type="dxa"/>
            </w:tcMar>
            <w:vAlign w:val="center"/>
          </w:tcPr>
          <w:p w14:paraId="0BD6A4D3"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447DF51D" w14:textId="77777777" w:rsidR="00142F34" w:rsidRDefault="00353792">
            <w:pPr>
              <w:jc w:val="center"/>
              <w:rPr>
                <w:sz w:val="20"/>
                <w:szCs w:val="20"/>
              </w:rPr>
            </w:pPr>
            <w:r>
              <w:rPr>
                <w:rFonts w:ascii="Calibri" w:eastAsia="Calibri" w:hAnsi="Calibri" w:cs="Calibri"/>
                <w:sz w:val="20"/>
                <w:szCs w:val="20"/>
              </w:rPr>
              <w:t>South Point SMR</w:t>
            </w:r>
          </w:p>
        </w:tc>
        <w:tc>
          <w:tcPr>
            <w:tcW w:w="1185" w:type="dxa"/>
            <w:tcBorders>
              <w:top w:val="nil"/>
              <w:left w:val="nil"/>
              <w:bottom w:val="nil"/>
              <w:right w:val="nil"/>
            </w:tcBorders>
            <w:tcMar>
              <w:top w:w="-411" w:type="dxa"/>
              <w:left w:w="-411" w:type="dxa"/>
              <w:bottom w:w="-411" w:type="dxa"/>
              <w:right w:w="-411" w:type="dxa"/>
            </w:tcMar>
            <w:vAlign w:val="center"/>
          </w:tcPr>
          <w:p w14:paraId="2F3137CC"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0E3653EC" w14:textId="77777777" w:rsidR="00142F34" w:rsidRDefault="00353792">
            <w:pPr>
              <w:jc w:val="center"/>
              <w:rPr>
                <w:sz w:val="20"/>
                <w:szCs w:val="20"/>
              </w:rPr>
            </w:pPr>
            <w:r>
              <w:rPr>
                <w:rFonts w:ascii="Calibri" w:eastAsia="Calibri" w:hAnsi="Calibri" w:cs="Calibri"/>
                <w:sz w:val="20"/>
                <w:szCs w:val="20"/>
              </w:rPr>
              <w:t>0.605</w:t>
            </w:r>
          </w:p>
        </w:tc>
        <w:tc>
          <w:tcPr>
            <w:tcW w:w="930" w:type="dxa"/>
            <w:tcBorders>
              <w:top w:val="nil"/>
              <w:left w:val="nil"/>
              <w:bottom w:val="nil"/>
              <w:right w:val="nil"/>
            </w:tcBorders>
            <w:tcMar>
              <w:top w:w="-411" w:type="dxa"/>
              <w:left w:w="-411" w:type="dxa"/>
              <w:bottom w:w="-411" w:type="dxa"/>
              <w:right w:w="-411" w:type="dxa"/>
            </w:tcMar>
            <w:vAlign w:val="center"/>
          </w:tcPr>
          <w:p w14:paraId="553E2ACC" w14:textId="77777777" w:rsidR="00142F34" w:rsidRDefault="00353792">
            <w:pPr>
              <w:jc w:val="center"/>
              <w:rPr>
                <w:sz w:val="20"/>
                <w:szCs w:val="20"/>
              </w:rPr>
            </w:pPr>
            <w:r>
              <w:rPr>
                <w:rFonts w:ascii="Calibri" w:eastAsia="Calibri" w:hAnsi="Calibri" w:cs="Calibri"/>
                <w:sz w:val="20"/>
                <w:szCs w:val="20"/>
              </w:rPr>
              <w:t>0.334</w:t>
            </w:r>
          </w:p>
        </w:tc>
        <w:tc>
          <w:tcPr>
            <w:tcW w:w="675" w:type="dxa"/>
            <w:tcBorders>
              <w:top w:val="nil"/>
              <w:left w:val="nil"/>
              <w:bottom w:val="nil"/>
              <w:right w:val="nil"/>
            </w:tcBorders>
            <w:tcMar>
              <w:top w:w="-411" w:type="dxa"/>
              <w:left w:w="-411" w:type="dxa"/>
              <w:bottom w:w="-411" w:type="dxa"/>
              <w:right w:w="-411" w:type="dxa"/>
            </w:tcMar>
            <w:vAlign w:val="center"/>
          </w:tcPr>
          <w:p w14:paraId="4CFCB870" w14:textId="77777777" w:rsidR="00142F34" w:rsidRDefault="00353792">
            <w:pPr>
              <w:jc w:val="center"/>
              <w:rPr>
                <w:sz w:val="20"/>
                <w:szCs w:val="20"/>
              </w:rPr>
            </w:pPr>
            <w:r>
              <w:rPr>
                <w:rFonts w:ascii="Calibri" w:eastAsia="Calibri" w:hAnsi="Calibri" w:cs="Calibri"/>
                <w:sz w:val="20"/>
                <w:szCs w:val="20"/>
              </w:rPr>
              <w:t>0.07</w:t>
            </w:r>
          </w:p>
        </w:tc>
        <w:tc>
          <w:tcPr>
            <w:tcW w:w="495" w:type="dxa"/>
            <w:tcBorders>
              <w:top w:val="nil"/>
              <w:left w:val="nil"/>
              <w:bottom w:val="nil"/>
              <w:right w:val="nil"/>
            </w:tcBorders>
            <w:tcMar>
              <w:top w:w="-411" w:type="dxa"/>
              <w:left w:w="-411" w:type="dxa"/>
              <w:bottom w:w="-411" w:type="dxa"/>
              <w:right w:w="-411" w:type="dxa"/>
            </w:tcMar>
            <w:vAlign w:val="center"/>
          </w:tcPr>
          <w:p w14:paraId="163C82D9" w14:textId="77777777" w:rsidR="00142F34" w:rsidRDefault="00353792">
            <w:pPr>
              <w:jc w:val="center"/>
              <w:rPr>
                <w:sz w:val="20"/>
                <w:szCs w:val="20"/>
              </w:rPr>
            </w:pPr>
            <w:r>
              <w:rPr>
                <w:rFonts w:ascii="Calibri" w:eastAsia="Calibri" w:hAnsi="Calibri" w:cs="Calibri"/>
                <w:sz w:val="20"/>
                <w:szCs w:val="20"/>
              </w:rPr>
              <w:t>-0.049</w:t>
            </w:r>
          </w:p>
        </w:tc>
        <w:tc>
          <w:tcPr>
            <w:tcW w:w="795" w:type="dxa"/>
            <w:tcBorders>
              <w:top w:val="nil"/>
              <w:left w:val="nil"/>
              <w:bottom w:val="nil"/>
              <w:right w:val="nil"/>
            </w:tcBorders>
            <w:tcMar>
              <w:top w:w="-411" w:type="dxa"/>
              <w:left w:w="-411" w:type="dxa"/>
              <w:bottom w:w="-411" w:type="dxa"/>
              <w:right w:w="-411" w:type="dxa"/>
            </w:tcMar>
            <w:vAlign w:val="center"/>
          </w:tcPr>
          <w:p w14:paraId="2A74705C" w14:textId="77777777" w:rsidR="00142F34" w:rsidRDefault="00353792">
            <w:pPr>
              <w:jc w:val="center"/>
              <w:rPr>
                <w:sz w:val="20"/>
                <w:szCs w:val="20"/>
              </w:rPr>
            </w:pPr>
            <w:r>
              <w:rPr>
                <w:rFonts w:ascii="Calibri" w:eastAsia="Calibri" w:hAnsi="Calibri" w:cs="Calibri"/>
                <w:sz w:val="20"/>
                <w:szCs w:val="20"/>
              </w:rPr>
              <w:t>1.259</w:t>
            </w:r>
          </w:p>
        </w:tc>
        <w:tc>
          <w:tcPr>
            <w:tcW w:w="660" w:type="dxa"/>
            <w:tcBorders>
              <w:top w:val="nil"/>
              <w:left w:val="nil"/>
              <w:bottom w:val="nil"/>
              <w:right w:val="nil"/>
            </w:tcBorders>
            <w:tcMar>
              <w:top w:w="-411" w:type="dxa"/>
              <w:left w:w="-411" w:type="dxa"/>
              <w:bottom w:w="-411" w:type="dxa"/>
              <w:right w:w="-411" w:type="dxa"/>
            </w:tcMar>
            <w:vAlign w:val="center"/>
          </w:tcPr>
          <w:p w14:paraId="500755BC" w14:textId="77777777" w:rsidR="00142F34" w:rsidRDefault="00353792">
            <w:pPr>
              <w:jc w:val="center"/>
              <w:rPr>
                <w:sz w:val="20"/>
                <w:szCs w:val="20"/>
              </w:rPr>
            </w:pPr>
            <w:r>
              <w:rPr>
                <w:rFonts w:ascii="Calibri" w:eastAsia="Calibri" w:hAnsi="Calibri" w:cs="Calibri"/>
                <w:sz w:val="20"/>
                <w:szCs w:val="20"/>
              </w:rPr>
              <w:t>0.163</w:t>
            </w:r>
          </w:p>
        </w:tc>
        <w:tc>
          <w:tcPr>
            <w:tcW w:w="1215" w:type="dxa"/>
            <w:tcBorders>
              <w:top w:val="nil"/>
              <w:left w:val="nil"/>
              <w:bottom w:val="nil"/>
              <w:right w:val="nil"/>
            </w:tcBorders>
            <w:tcMar>
              <w:top w:w="-411" w:type="dxa"/>
              <w:left w:w="-411" w:type="dxa"/>
              <w:bottom w:w="-411" w:type="dxa"/>
              <w:right w:w="-411" w:type="dxa"/>
            </w:tcMar>
            <w:vAlign w:val="center"/>
          </w:tcPr>
          <w:p w14:paraId="4470DEBE" w14:textId="77777777" w:rsidR="00142F34" w:rsidRDefault="00353792">
            <w:pPr>
              <w:jc w:val="center"/>
              <w:rPr>
                <w:sz w:val="20"/>
                <w:szCs w:val="20"/>
              </w:rPr>
            </w:pPr>
            <w:r>
              <w:rPr>
                <w:rFonts w:ascii="Calibri" w:eastAsia="Calibri" w:hAnsi="Calibri" w:cs="Calibri"/>
                <w:sz w:val="20"/>
                <w:szCs w:val="20"/>
              </w:rPr>
              <w:t>3.649</w:t>
            </w:r>
          </w:p>
        </w:tc>
        <w:tc>
          <w:tcPr>
            <w:tcW w:w="3540" w:type="dxa"/>
            <w:tcBorders>
              <w:top w:val="nil"/>
              <w:left w:val="nil"/>
              <w:bottom w:val="nil"/>
              <w:right w:val="nil"/>
            </w:tcBorders>
            <w:tcMar>
              <w:top w:w="-411" w:type="dxa"/>
              <w:left w:w="-411" w:type="dxa"/>
              <w:bottom w:w="-411" w:type="dxa"/>
              <w:right w:w="-411" w:type="dxa"/>
            </w:tcMar>
            <w:vAlign w:val="center"/>
          </w:tcPr>
          <w:p w14:paraId="391E09DF" w14:textId="77777777" w:rsidR="00142F34" w:rsidRDefault="00353792">
            <w:pPr>
              <w:jc w:val="center"/>
              <w:rPr>
                <w:sz w:val="20"/>
                <w:szCs w:val="20"/>
              </w:rPr>
            </w:pPr>
            <w:r>
              <w:rPr>
                <w:rFonts w:ascii="Calibri" w:eastAsia="Calibri" w:hAnsi="Calibri" w:cs="Calibri"/>
                <w:sz w:val="20"/>
                <w:szCs w:val="20"/>
              </w:rPr>
              <w:t>Kelp forest (2020), Deep reef (2019)</w:t>
            </w:r>
          </w:p>
        </w:tc>
      </w:tr>
      <w:tr w:rsidR="00142F34" w14:paraId="71C80726"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56B0094" w14:textId="77777777" w:rsidR="00142F34" w:rsidRDefault="00353792">
            <w:pPr>
              <w:jc w:val="center"/>
              <w:rPr>
                <w:sz w:val="20"/>
                <w:szCs w:val="20"/>
              </w:rPr>
            </w:pPr>
            <w:r>
              <w:rPr>
                <w:rFonts w:ascii="Calibri" w:eastAsia="Calibri" w:hAnsi="Calibri" w:cs="Calibri"/>
                <w:sz w:val="20"/>
                <w:szCs w:val="20"/>
              </w:rPr>
              <w:t>49</w:t>
            </w:r>
          </w:p>
        </w:tc>
        <w:tc>
          <w:tcPr>
            <w:tcW w:w="600" w:type="dxa"/>
            <w:tcBorders>
              <w:top w:val="nil"/>
              <w:left w:val="nil"/>
              <w:bottom w:val="nil"/>
              <w:right w:val="nil"/>
            </w:tcBorders>
            <w:tcMar>
              <w:top w:w="-411" w:type="dxa"/>
              <w:left w:w="-411" w:type="dxa"/>
              <w:bottom w:w="-411" w:type="dxa"/>
              <w:right w:w="-411" w:type="dxa"/>
            </w:tcMar>
            <w:vAlign w:val="center"/>
          </w:tcPr>
          <w:p w14:paraId="4501DDF2"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73AC5EE2" w14:textId="77777777" w:rsidR="00142F34" w:rsidRDefault="00353792">
            <w:pPr>
              <w:jc w:val="center"/>
              <w:rPr>
                <w:sz w:val="20"/>
                <w:szCs w:val="20"/>
              </w:rPr>
            </w:pPr>
            <w:r>
              <w:rPr>
                <w:rFonts w:ascii="Calibri" w:eastAsia="Calibri" w:hAnsi="Calibri" w:cs="Calibri"/>
                <w:sz w:val="20"/>
                <w:szCs w:val="20"/>
              </w:rPr>
              <w:t>Anacapa Island SMR</w:t>
            </w:r>
          </w:p>
        </w:tc>
        <w:tc>
          <w:tcPr>
            <w:tcW w:w="1185" w:type="dxa"/>
            <w:tcBorders>
              <w:top w:val="nil"/>
              <w:left w:val="nil"/>
              <w:bottom w:val="nil"/>
              <w:right w:val="nil"/>
            </w:tcBorders>
            <w:tcMar>
              <w:top w:w="-411" w:type="dxa"/>
              <w:left w:w="-411" w:type="dxa"/>
              <w:bottom w:w="-411" w:type="dxa"/>
              <w:right w:w="-411" w:type="dxa"/>
            </w:tcMar>
            <w:vAlign w:val="center"/>
          </w:tcPr>
          <w:p w14:paraId="36C0F95D"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242B48F7" w14:textId="77777777" w:rsidR="00142F34" w:rsidRDefault="00353792">
            <w:pPr>
              <w:jc w:val="center"/>
              <w:rPr>
                <w:sz w:val="20"/>
                <w:szCs w:val="20"/>
              </w:rPr>
            </w:pPr>
            <w:r>
              <w:rPr>
                <w:rFonts w:ascii="Calibri" w:eastAsia="Calibri" w:hAnsi="Calibri" w:cs="Calibri"/>
                <w:sz w:val="20"/>
                <w:szCs w:val="20"/>
              </w:rPr>
              <w:t>0.73</w:t>
            </w:r>
          </w:p>
        </w:tc>
        <w:tc>
          <w:tcPr>
            <w:tcW w:w="930" w:type="dxa"/>
            <w:tcBorders>
              <w:top w:val="nil"/>
              <w:left w:val="nil"/>
              <w:bottom w:val="nil"/>
              <w:right w:val="nil"/>
            </w:tcBorders>
            <w:tcMar>
              <w:top w:w="-411" w:type="dxa"/>
              <w:left w:w="-411" w:type="dxa"/>
              <w:bottom w:w="-411" w:type="dxa"/>
              <w:right w:w="-411" w:type="dxa"/>
            </w:tcMar>
            <w:vAlign w:val="center"/>
          </w:tcPr>
          <w:p w14:paraId="2B9AFFF4" w14:textId="77777777" w:rsidR="00142F34" w:rsidRDefault="00353792">
            <w:pPr>
              <w:jc w:val="center"/>
              <w:rPr>
                <w:sz w:val="20"/>
                <w:szCs w:val="20"/>
              </w:rPr>
            </w:pPr>
            <w:r>
              <w:rPr>
                <w:rFonts w:ascii="Calibri" w:eastAsia="Calibri" w:hAnsi="Calibri" w:cs="Calibri"/>
                <w:sz w:val="20"/>
                <w:szCs w:val="20"/>
              </w:rPr>
              <w:t>1.077</w:t>
            </w:r>
          </w:p>
        </w:tc>
        <w:tc>
          <w:tcPr>
            <w:tcW w:w="675" w:type="dxa"/>
            <w:tcBorders>
              <w:top w:val="nil"/>
              <w:left w:val="nil"/>
              <w:bottom w:val="nil"/>
              <w:right w:val="nil"/>
            </w:tcBorders>
            <w:tcMar>
              <w:top w:w="-411" w:type="dxa"/>
              <w:left w:w="-411" w:type="dxa"/>
              <w:bottom w:w="-411" w:type="dxa"/>
              <w:right w:w="-411" w:type="dxa"/>
            </w:tcMar>
            <w:vAlign w:val="center"/>
          </w:tcPr>
          <w:p w14:paraId="7459ED68" w14:textId="77777777" w:rsidR="00142F34" w:rsidRDefault="00353792">
            <w:pPr>
              <w:jc w:val="center"/>
              <w:rPr>
                <w:sz w:val="20"/>
                <w:szCs w:val="20"/>
              </w:rPr>
            </w:pPr>
            <w:r>
              <w:rPr>
                <w:rFonts w:ascii="Calibri" w:eastAsia="Calibri" w:hAnsi="Calibri" w:cs="Calibri"/>
                <w:sz w:val="20"/>
                <w:szCs w:val="20"/>
              </w:rPr>
              <w:t>0.498</w:t>
            </w:r>
          </w:p>
        </w:tc>
        <w:tc>
          <w:tcPr>
            <w:tcW w:w="495" w:type="dxa"/>
            <w:tcBorders>
              <w:top w:val="nil"/>
              <w:left w:val="nil"/>
              <w:bottom w:val="nil"/>
              <w:right w:val="nil"/>
            </w:tcBorders>
            <w:tcMar>
              <w:top w:w="-411" w:type="dxa"/>
              <w:left w:w="-411" w:type="dxa"/>
              <w:bottom w:w="-411" w:type="dxa"/>
              <w:right w:w="-411" w:type="dxa"/>
            </w:tcMar>
            <w:vAlign w:val="center"/>
          </w:tcPr>
          <w:p w14:paraId="38F5B0B5" w14:textId="77777777" w:rsidR="00142F34" w:rsidRDefault="00353792">
            <w:pPr>
              <w:jc w:val="center"/>
              <w:rPr>
                <w:sz w:val="20"/>
                <w:szCs w:val="20"/>
              </w:rPr>
            </w:pPr>
            <w:r>
              <w:rPr>
                <w:rFonts w:ascii="Calibri" w:eastAsia="Calibri" w:hAnsi="Calibri" w:cs="Calibri"/>
                <w:sz w:val="20"/>
                <w:szCs w:val="20"/>
              </w:rPr>
              <w:t>-1.38</w:t>
            </w:r>
          </w:p>
        </w:tc>
        <w:tc>
          <w:tcPr>
            <w:tcW w:w="795" w:type="dxa"/>
            <w:tcBorders>
              <w:top w:val="nil"/>
              <w:left w:val="nil"/>
              <w:bottom w:val="nil"/>
              <w:right w:val="nil"/>
            </w:tcBorders>
            <w:tcMar>
              <w:top w:w="-411" w:type="dxa"/>
              <w:left w:w="-411" w:type="dxa"/>
              <w:bottom w:w="-411" w:type="dxa"/>
              <w:right w:w="-411" w:type="dxa"/>
            </w:tcMar>
            <w:vAlign w:val="center"/>
          </w:tcPr>
          <w:p w14:paraId="4488E83F" w14:textId="77777777" w:rsidR="00142F34" w:rsidRDefault="00353792">
            <w:pPr>
              <w:jc w:val="center"/>
              <w:rPr>
                <w:sz w:val="20"/>
                <w:szCs w:val="20"/>
              </w:rPr>
            </w:pPr>
            <w:r>
              <w:rPr>
                <w:rFonts w:ascii="Calibri" w:eastAsia="Calibri" w:hAnsi="Calibri" w:cs="Calibri"/>
                <w:sz w:val="20"/>
                <w:szCs w:val="20"/>
              </w:rPr>
              <w:t>2.841</w:t>
            </w:r>
          </w:p>
        </w:tc>
        <w:tc>
          <w:tcPr>
            <w:tcW w:w="660" w:type="dxa"/>
            <w:tcBorders>
              <w:top w:val="nil"/>
              <w:left w:val="nil"/>
              <w:bottom w:val="nil"/>
              <w:right w:val="nil"/>
            </w:tcBorders>
            <w:tcMar>
              <w:top w:w="-411" w:type="dxa"/>
              <w:left w:w="-411" w:type="dxa"/>
              <w:bottom w:w="-411" w:type="dxa"/>
              <w:right w:w="-411" w:type="dxa"/>
            </w:tcMar>
            <w:vAlign w:val="center"/>
          </w:tcPr>
          <w:p w14:paraId="53428038" w14:textId="77777777" w:rsidR="00142F34" w:rsidRDefault="00353792">
            <w:pPr>
              <w:jc w:val="center"/>
              <w:rPr>
                <w:sz w:val="20"/>
                <w:szCs w:val="20"/>
              </w:rPr>
            </w:pPr>
            <w:r>
              <w:rPr>
                <w:rFonts w:ascii="Calibri" w:eastAsia="Calibri" w:hAnsi="Calibri" w:cs="Calibri"/>
                <w:sz w:val="20"/>
                <w:szCs w:val="20"/>
              </w:rPr>
              <w:t>2.257</w:t>
            </w:r>
          </w:p>
        </w:tc>
        <w:tc>
          <w:tcPr>
            <w:tcW w:w="1215" w:type="dxa"/>
            <w:tcBorders>
              <w:top w:val="nil"/>
              <w:left w:val="nil"/>
              <w:bottom w:val="nil"/>
              <w:right w:val="nil"/>
            </w:tcBorders>
            <w:tcMar>
              <w:top w:w="-411" w:type="dxa"/>
              <w:left w:w="-411" w:type="dxa"/>
              <w:bottom w:w="-411" w:type="dxa"/>
              <w:right w:w="-411" w:type="dxa"/>
            </w:tcMar>
            <w:vAlign w:val="center"/>
          </w:tcPr>
          <w:p w14:paraId="393DBB30" w14:textId="77777777" w:rsidR="00142F34" w:rsidRDefault="00353792">
            <w:pPr>
              <w:jc w:val="center"/>
              <w:rPr>
                <w:sz w:val="20"/>
                <w:szCs w:val="20"/>
              </w:rPr>
            </w:pPr>
            <w:r>
              <w:rPr>
                <w:rFonts w:ascii="Calibri" w:eastAsia="Calibri" w:hAnsi="Calibri" w:cs="Calibri"/>
                <w:sz w:val="20"/>
                <w:szCs w:val="20"/>
              </w:rPr>
              <w:t>36.451</w:t>
            </w:r>
          </w:p>
        </w:tc>
        <w:tc>
          <w:tcPr>
            <w:tcW w:w="3540" w:type="dxa"/>
            <w:tcBorders>
              <w:top w:val="nil"/>
              <w:left w:val="nil"/>
              <w:bottom w:val="nil"/>
              <w:right w:val="nil"/>
            </w:tcBorders>
            <w:tcMar>
              <w:top w:w="-411" w:type="dxa"/>
              <w:left w:w="-411" w:type="dxa"/>
              <w:bottom w:w="-411" w:type="dxa"/>
              <w:right w:w="-411" w:type="dxa"/>
            </w:tcMar>
            <w:vAlign w:val="center"/>
          </w:tcPr>
          <w:p w14:paraId="1042E7EC" w14:textId="77777777" w:rsidR="00142F34" w:rsidRDefault="00353792">
            <w:pPr>
              <w:jc w:val="center"/>
              <w:rPr>
                <w:sz w:val="20"/>
                <w:szCs w:val="20"/>
              </w:rPr>
            </w:pPr>
            <w:r>
              <w:rPr>
                <w:rFonts w:ascii="Calibri" w:eastAsia="Calibri" w:hAnsi="Calibri" w:cs="Calibri"/>
                <w:sz w:val="20"/>
                <w:szCs w:val="20"/>
              </w:rPr>
              <w:t>Kelp forest (2020), Shallow reef (2020)</w:t>
            </w:r>
          </w:p>
        </w:tc>
      </w:tr>
      <w:tr w:rsidR="00142F34" w14:paraId="38F721FB"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21C72269" w14:textId="77777777" w:rsidR="00142F34" w:rsidRDefault="00353792">
            <w:pPr>
              <w:jc w:val="center"/>
              <w:rPr>
                <w:sz w:val="20"/>
                <w:szCs w:val="20"/>
              </w:rPr>
            </w:pPr>
            <w:r>
              <w:rPr>
                <w:rFonts w:ascii="Calibri" w:eastAsia="Calibri" w:hAnsi="Calibri" w:cs="Calibri"/>
                <w:sz w:val="20"/>
                <w:szCs w:val="20"/>
              </w:rPr>
              <w:t>49</w:t>
            </w:r>
          </w:p>
        </w:tc>
        <w:tc>
          <w:tcPr>
            <w:tcW w:w="600" w:type="dxa"/>
            <w:tcBorders>
              <w:top w:val="nil"/>
              <w:left w:val="nil"/>
              <w:bottom w:val="nil"/>
              <w:right w:val="nil"/>
            </w:tcBorders>
            <w:tcMar>
              <w:top w:w="-411" w:type="dxa"/>
              <w:left w:w="-411" w:type="dxa"/>
              <w:bottom w:w="-411" w:type="dxa"/>
              <w:right w:w="-411" w:type="dxa"/>
            </w:tcMar>
            <w:vAlign w:val="center"/>
          </w:tcPr>
          <w:p w14:paraId="6F7FD54E"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16271643" w14:textId="77777777" w:rsidR="00142F34" w:rsidRDefault="00353792">
            <w:pPr>
              <w:jc w:val="center"/>
              <w:rPr>
                <w:sz w:val="20"/>
                <w:szCs w:val="20"/>
              </w:rPr>
            </w:pPr>
            <w:r>
              <w:rPr>
                <w:rFonts w:ascii="Calibri" w:eastAsia="Calibri" w:hAnsi="Calibri" w:cs="Calibri"/>
                <w:sz w:val="20"/>
                <w:szCs w:val="20"/>
              </w:rPr>
              <w:t>Anacapa Island SMR</w:t>
            </w:r>
          </w:p>
        </w:tc>
        <w:tc>
          <w:tcPr>
            <w:tcW w:w="1185" w:type="dxa"/>
            <w:tcBorders>
              <w:top w:val="nil"/>
              <w:left w:val="nil"/>
              <w:bottom w:val="nil"/>
              <w:right w:val="nil"/>
            </w:tcBorders>
            <w:tcMar>
              <w:top w:w="-411" w:type="dxa"/>
              <w:left w:w="-411" w:type="dxa"/>
              <w:bottom w:w="-411" w:type="dxa"/>
              <w:right w:w="-411" w:type="dxa"/>
            </w:tcMar>
            <w:vAlign w:val="center"/>
          </w:tcPr>
          <w:p w14:paraId="748DC4A7"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7DBE4355" w14:textId="77777777" w:rsidR="00142F34" w:rsidRDefault="00353792">
            <w:pPr>
              <w:jc w:val="center"/>
              <w:rPr>
                <w:sz w:val="20"/>
                <w:szCs w:val="20"/>
              </w:rPr>
            </w:pPr>
            <w:r>
              <w:rPr>
                <w:rFonts w:ascii="Calibri" w:eastAsia="Calibri" w:hAnsi="Calibri" w:cs="Calibri"/>
                <w:sz w:val="20"/>
                <w:szCs w:val="20"/>
              </w:rPr>
              <w:t>0.202</w:t>
            </w:r>
          </w:p>
        </w:tc>
        <w:tc>
          <w:tcPr>
            <w:tcW w:w="930" w:type="dxa"/>
            <w:tcBorders>
              <w:top w:val="nil"/>
              <w:left w:val="nil"/>
              <w:bottom w:val="nil"/>
              <w:right w:val="nil"/>
            </w:tcBorders>
            <w:tcMar>
              <w:top w:w="-411" w:type="dxa"/>
              <w:left w:w="-411" w:type="dxa"/>
              <w:bottom w:w="-411" w:type="dxa"/>
              <w:right w:w="-411" w:type="dxa"/>
            </w:tcMar>
            <w:vAlign w:val="center"/>
          </w:tcPr>
          <w:p w14:paraId="072A2013" w14:textId="77777777" w:rsidR="00142F34" w:rsidRDefault="00353792">
            <w:pPr>
              <w:jc w:val="center"/>
              <w:rPr>
                <w:sz w:val="20"/>
                <w:szCs w:val="20"/>
              </w:rPr>
            </w:pPr>
            <w:r>
              <w:rPr>
                <w:rFonts w:ascii="Calibri" w:eastAsia="Calibri" w:hAnsi="Calibri" w:cs="Calibri"/>
                <w:sz w:val="20"/>
                <w:szCs w:val="20"/>
              </w:rPr>
              <w:t>0.16</w:t>
            </w:r>
          </w:p>
        </w:tc>
        <w:tc>
          <w:tcPr>
            <w:tcW w:w="675" w:type="dxa"/>
            <w:tcBorders>
              <w:top w:val="nil"/>
              <w:left w:val="nil"/>
              <w:bottom w:val="nil"/>
              <w:right w:val="nil"/>
            </w:tcBorders>
            <w:tcMar>
              <w:top w:w="-411" w:type="dxa"/>
              <w:left w:w="-411" w:type="dxa"/>
              <w:bottom w:w="-411" w:type="dxa"/>
              <w:right w:w="-411" w:type="dxa"/>
            </w:tcMar>
            <w:vAlign w:val="center"/>
          </w:tcPr>
          <w:p w14:paraId="761D26AE" w14:textId="77777777" w:rsidR="00142F34" w:rsidRDefault="00353792">
            <w:pPr>
              <w:jc w:val="center"/>
              <w:rPr>
                <w:sz w:val="20"/>
                <w:szCs w:val="20"/>
              </w:rPr>
            </w:pPr>
            <w:r>
              <w:rPr>
                <w:rFonts w:ascii="Calibri" w:eastAsia="Calibri" w:hAnsi="Calibri" w:cs="Calibri"/>
                <w:sz w:val="20"/>
                <w:szCs w:val="20"/>
              </w:rPr>
              <w:t>0.206</w:t>
            </w:r>
          </w:p>
        </w:tc>
        <w:tc>
          <w:tcPr>
            <w:tcW w:w="495" w:type="dxa"/>
            <w:tcBorders>
              <w:top w:val="nil"/>
              <w:left w:val="nil"/>
              <w:bottom w:val="nil"/>
              <w:right w:val="nil"/>
            </w:tcBorders>
            <w:tcMar>
              <w:top w:w="-411" w:type="dxa"/>
              <w:left w:w="-411" w:type="dxa"/>
              <w:bottom w:w="-411" w:type="dxa"/>
              <w:right w:w="-411" w:type="dxa"/>
            </w:tcMar>
            <w:vAlign w:val="center"/>
          </w:tcPr>
          <w:p w14:paraId="5761E0BD" w14:textId="77777777" w:rsidR="00142F34" w:rsidRDefault="00353792">
            <w:pPr>
              <w:jc w:val="center"/>
              <w:rPr>
                <w:sz w:val="20"/>
                <w:szCs w:val="20"/>
              </w:rPr>
            </w:pPr>
            <w:r>
              <w:rPr>
                <w:rFonts w:ascii="Calibri" w:eastAsia="Calibri" w:hAnsi="Calibri" w:cs="Calibri"/>
                <w:sz w:val="20"/>
                <w:szCs w:val="20"/>
              </w:rPr>
              <w:t>-0.112</w:t>
            </w:r>
          </w:p>
        </w:tc>
        <w:tc>
          <w:tcPr>
            <w:tcW w:w="795" w:type="dxa"/>
            <w:tcBorders>
              <w:top w:val="nil"/>
              <w:left w:val="nil"/>
              <w:bottom w:val="nil"/>
              <w:right w:val="nil"/>
            </w:tcBorders>
            <w:tcMar>
              <w:top w:w="-411" w:type="dxa"/>
              <w:left w:w="-411" w:type="dxa"/>
              <w:bottom w:w="-411" w:type="dxa"/>
              <w:right w:w="-411" w:type="dxa"/>
            </w:tcMar>
            <w:vAlign w:val="center"/>
          </w:tcPr>
          <w:p w14:paraId="60F79258" w14:textId="77777777" w:rsidR="00142F34" w:rsidRDefault="00353792">
            <w:pPr>
              <w:jc w:val="center"/>
              <w:rPr>
                <w:sz w:val="20"/>
                <w:szCs w:val="20"/>
              </w:rPr>
            </w:pPr>
            <w:r>
              <w:rPr>
                <w:rFonts w:ascii="Calibri" w:eastAsia="Calibri" w:hAnsi="Calibri" w:cs="Calibri"/>
                <w:sz w:val="20"/>
                <w:szCs w:val="20"/>
              </w:rPr>
              <w:t>0.516</w:t>
            </w:r>
          </w:p>
        </w:tc>
        <w:tc>
          <w:tcPr>
            <w:tcW w:w="660" w:type="dxa"/>
            <w:tcBorders>
              <w:top w:val="nil"/>
              <w:left w:val="nil"/>
              <w:bottom w:val="nil"/>
              <w:right w:val="nil"/>
            </w:tcBorders>
            <w:tcMar>
              <w:top w:w="-411" w:type="dxa"/>
              <w:left w:w="-411" w:type="dxa"/>
              <w:bottom w:w="-411" w:type="dxa"/>
              <w:right w:w="-411" w:type="dxa"/>
            </w:tcMar>
            <w:vAlign w:val="center"/>
          </w:tcPr>
          <w:p w14:paraId="14B61216"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27E0A0D9"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6F8769EA" w14:textId="77777777" w:rsidR="00142F34" w:rsidRDefault="00353792">
            <w:pPr>
              <w:jc w:val="center"/>
              <w:rPr>
                <w:sz w:val="20"/>
                <w:szCs w:val="20"/>
              </w:rPr>
            </w:pPr>
            <w:r>
              <w:rPr>
                <w:rFonts w:ascii="Calibri" w:eastAsia="Calibri" w:hAnsi="Calibri" w:cs="Calibri"/>
                <w:sz w:val="20"/>
                <w:szCs w:val="20"/>
              </w:rPr>
              <w:t>Kelp forest (2020)</w:t>
            </w:r>
          </w:p>
        </w:tc>
      </w:tr>
      <w:tr w:rsidR="00142F34" w14:paraId="3DDBB350"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BDF6A47" w14:textId="77777777" w:rsidR="00142F34" w:rsidRDefault="00353792">
            <w:pPr>
              <w:jc w:val="center"/>
              <w:rPr>
                <w:sz w:val="20"/>
                <w:szCs w:val="20"/>
              </w:rPr>
            </w:pPr>
            <w:r>
              <w:rPr>
                <w:rFonts w:ascii="Calibri" w:eastAsia="Calibri" w:hAnsi="Calibri" w:cs="Calibri"/>
                <w:sz w:val="20"/>
                <w:szCs w:val="20"/>
              </w:rPr>
              <w:t>50</w:t>
            </w:r>
          </w:p>
        </w:tc>
        <w:tc>
          <w:tcPr>
            <w:tcW w:w="600" w:type="dxa"/>
            <w:tcBorders>
              <w:top w:val="nil"/>
              <w:left w:val="nil"/>
              <w:bottom w:val="nil"/>
              <w:right w:val="nil"/>
            </w:tcBorders>
            <w:tcMar>
              <w:top w:w="-411" w:type="dxa"/>
              <w:left w:w="-411" w:type="dxa"/>
              <w:bottom w:w="-411" w:type="dxa"/>
              <w:right w:w="-411" w:type="dxa"/>
            </w:tcMar>
            <w:vAlign w:val="center"/>
          </w:tcPr>
          <w:p w14:paraId="44FD2CAA"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3FA74DCD" w14:textId="77777777" w:rsidR="00142F34" w:rsidRDefault="00353792">
            <w:pPr>
              <w:jc w:val="center"/>
              <w:rPr>
                <w:sz w:val="20"/>
                <w:szCs w:val="20"/>
              </w:rPr>
            </w:pPr>
            <w:r>
              <w:rPr>
                <w:rFonts w:ascii="Calibri" w:eastAsia="Calibri" w:hAnsi="Calibri" w:cs="Calibri"/>
                <w:sz w:val="20"/>
                <w:szCs w:val="20"/>
              </w:rPr>
              <w:t>Abalone Cove SMCA</w:t>
            </w:r>
          </w:p>
        </w:tc>
        <w:tc>
          <w:tcPr>
            <w:tcW w:w="1185" w:type="dxa"/>
            <w:tcBorders>
              <w:top w:val="nil"/>
              <w:left w:val="nil"/>
              <w:bottom w:val="nil"/>
              <w:right w:val="nil"/>
            </w:tcBorders>
            <w:tcMar>
              <w:top w:w="-411" w:type="dxa"/>
              <w:left w:w="-411" w:type="dxa"/>
              <w:bottom w:w="-411" w:type="dxa"/>
              <w:right w:w="-411" w:type="dxa"/>
            </w:tcMar>
            <w:vAlign w:val="center"/>
          </w:tcPr>
          <w:p w14:paraId="1060755C"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5F8313A0" w14:textId="77777777" w:rsidR="00142F34" w:rsidRDefault="00353792">
            <w:pPr>
              <w:jc w:val="center"/>
              <w:rPr>
                <w:sz w:val="20"/>
                <w:szCs w:val="20"/>
              </w:rPr>
            </w:pPr>
            <w:r>
              <w:rPr>
                <w:rFonts w:ascii="Calibri" w:eastAsia="Calibri" w:hAnsi="Calibri" w:cs="Calibri"/>
                <w:sz w:val="20"/>
                <w:szCs w:val="20"/>
              </w:rPr>
              <w:t>0.744</w:t>
            </w:r>
          </w:p>
        </w:tc>
        <w:tc>
          <w:tcPr>
            <w:tcW w:w="930" w:type="dxa"/>
            <w:tcBorders>
              <w:top w:val="nil"/>
              <w:left w:val="nil"/>
              <w:bottom w:val="nil"/>
              <w:right w:val="nil"/>
            </w:tcBorders>
            <w:tcMar>
              <w:top w:w="-411" w:type="dxa"/>
              <w:left w:w="-411" w:type="dxa"/>
              <w:bottom w:w="-411" w:type="dxa"/>
              <w:right w:w="-411" w:type="dxa"/>
            </w:tcMar>
            <w:vAlign w:val="center"/>
          </w:tcPr>
          <w:p w14:paraId="4294CCB9" w14:textId="77777777" w:rsidR="00142F34" w:rsidRDefault="00353792">
            <w:pPr>
              <w:jc w:val="center"/>
              <w:rPr>
                <w:sz w:val="20"/>
                <w:szCs w:val="20"/>
              </w:rPr>
            </w:pPr>
            <w:r>
              <w:rPr>
                <w:rFonts w:ascii="Calibri" w:eastAsia="Calibri" w:hAnsi="Calibri" w:cs="Calibri"/>
                <w:sz w:val="20"/>
                <w:szCs w:val="20"/>
              </w:rPr>
              <w:t>0.7</w:t>
            </w:r>
          </w:p>
        </w:tc>
        <w:tc>
          <w:tcPr>
            <w:tcW w:w="675" w:type="dxa"/>
            <w:tcBorders>
              <w:top w:val="nil"/>
              <w:left w:val="nil"/>
              <w:bottom w:val="nil"/>
              <w:right w:val="nil"/>
            </w:tcBorders>
            <w:tcMar>
              <w:top w:w="-411" w:type="dxa"/>
              <w:left w:w="-411" w:type="dxa"/>
              <w:bottom w:w="-411" w:type="dxa"/>
              <w:right w:w="-411" w:type="dxa"/>
            </w:tcMar>
            <w:vAlign w:val="center"/>
          </w:tcPr>
          <w:p w14:paraId="617EA8C0" w14:textId="77777777" w:rsidR="00142F34" w:rsidRDefault="00353792">
            <w:pPr>
              <w:jc w:val="center"/>
              <w:rPr>
                <w:sz w:val="20"/>
                <w:szCs w:val="20"/>
              </w:rPr>
            </w:pPr>
            <w:r>
              <w:rPr>
                <w:rFonts w:ascii="Calibri" w:eastAsia="Calibri" w:hAnsi="Calibri" w:cs="Calibri"/>
                <w:sz w:val="20"/>
                <w:szCs w:val="20"/>
              </w:rPr>
              <w:t>0.288</w:t>
            </w:r>
          </w:p>
        </w:tc>
        <w:tc>
          <w:tcPr>
            <w:tcW w:w="495" w:type="dxa"/>
            <w:tcBorders>
              <w:top w:val="nil"/>
              <w:left w:val="nil"/>
              <w:bottom w:val="nil"/>
              <w:right w:val="nil"/>
            </w:tcBorders>
            <w:tcMar>
              <w:top w:w="-411" w:type="dxa"/>
              <w:left w:w="-411" w:type="dxa"/>
              <w:bottom w:w="-411" w:type="dxa"/>
              <w:right w:w="-411" w:type="dxa"/>
            </w:tcMar>
            <w:vAlign w:val="center"/>
          </w:tcPr>
          <w:p w14:paraId="531CBBE5" w14:textId="77777777" w:rsidR="00142F34" w:rsidRDefault="00353792">
            <w:pPr>
              <w:jc w:val="center"/>
              <w:rPr>
                <w:sz w:val="20"/>
                <w:szCs w:val="20"/>
              </w:rPr>
            </w:pPr>
            <w:r>
              <w:rPr>
                <w:rFonts w:ascii="Calibri" w:eastAsia="Calibri" w:hAnsi="Calibri" w:cs="Calibri"/>
                <w:sz w:val="20"/>
                <w:szCs w:val="20"/>
              </w:rPr>
              <w:t>-0.628</w:t>
            </w:r>
          </w:p>
        </w:tc>
        <w:tc>
          <w:tcPr>
            <w:tcW w:w="795" w:type="dxa"/>
            <w:tcBorders>
              <w:top w:val="nil"/>
              <w:left w:val="nil"/>
              <w:bottom w:val="nil"/>
              <w:right w:val="nil"/>
            </w:tcBorders>
            <w:tcMar>
              <w:top w:w="-411" w:type="dxa"/>
              <w:left w:w="-411" w:type="dxa"/>
              <w:bottom w:w="-411" w:type="dxa"/>
              <w:right w:w="-411" w:type="dxa"/>
            </w:tcMar>
            <w:vAlign w:val="center"/>
          </w:tcPr>
          <w:p w14:paraId="10611A7C" w14:textId="77777777" w:rsidR="00142F34" w:rsidRDefault="00353792">
            <w:pPr>
              <w:jc w:val="center"/>
              <w:rPr>
                <w:sz w:val="20"/>
                <w:szCs w:val="20"/>
              </w:rPr>
            </w:pPr>
            <w:r>
              <w:rPr>
                <w:rFonts w:ascii="Calibri" w:eastAsia="Calibri" w:hAnsi="Calibri" w:cs="Calibri"/>
                <w:sz w:val="20"/>
                <w:szCs w:val="20"/>
              </w:rPr>
              <w:t>2.116</w:t>
            </w:r>
          </w:p>
        </w:tc>
        <w:tc>
          <w:tcPr>
            <w:tcW w:w="660" w:type="dxa"/>
            <w:tcBorders>
              <w:top w:val="nil"/>
              <w:left w:val="nil"/>
              <w:bottom w:val="nil"/>
              <w:right w:val="nil"/>
            </w:tcBorders>
            <w:tcMar>
              <w:top w:w="-411" w:type="dxa"/>
              <w:left w:w="-411" w:type="dxa"/>
              <w:bottom w:w="-411" w:type="dxa"/>
              <w:right w:w="-411" w:type="dxa"/>
            </w:tcMar>
            <w:vAlign w:val="center"/>
          </w:tcPr>
          <w:p w14:paraId="7841B5CD"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0BE86081"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6CCADF0C" w14:textId="77777777" w:rsidR="00142F34" w:rsidRDefault="00353792">
            <w:pPr>
              <w:jc w:val="center"/>
              <w:rPr>
                <w:sz w:val="20"/>
                <w:szCs w:val="20"/>
              </w:rPr>
            </w:pPr>
            <w:r>
              <w:rPr>
                <w:rFonts w:ascii="Calibri" w:eastAsia="Calibri" w:hAnsi="Calibri" w:cs="Calibri"/>
                <w:sz w:val="20"/>
                <w:szCs w:val="20"/>
              </w:rPr>
              <w:t>Kelp forest (2020)</w:t>
            </w:r>
          </w:p>
        </w:tc>
      </w:tr>
      <w:tr w:rsidR="00142F34" w14:paraId="7004BF53"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07AE9BE" w14:textId="77777777" w:rsidR="00142F34" w:rsidRDefault="00353792">
            <w:pPr>
              <w:jc w:val="center"/>
              <w:rPr>
                <w:sz w:val="20"/>
                <w:szCs w:val="20"/>
              </w:rPr>
            </w:pPr>
            <w:r>
              <w:rPr>
                <w:rFonts w:ascii="Calibri" w:eastAsia="Calibri" w:hAnsi="Calibri" w:cs="Calibri"/>
                <w:sz w:val="20"/>
                <w:szCs w:val="20"/>
              </w:rPr>
              <w:t>50</w:t>
            </w:r>
          </w:p>
        </w:tc>
        <w:tc>
          <w:tcPr>
            <w:tcW w:w="600" w:type="dxa"/>
            <w:tcBorders>
              <w:top w:val="nil"/>
              <w:left w:val="nil"/>
              <w:bottom w:val="nil"/>
              <w:right w:val="nil"/>
            </w:tcBorders>
            <w:tcMar>
              <w:top w:w="-411" w:type="dxa"/>
              <w:left w:w="-411" w:type="dxa"/>
              <w:bottom w:w="-411" w:type="dxa"/>
              <w:right w:w="-411" w:type="dxa"/>
            </w:tcMar>
            <w:vAlign w:val="center"/>
          </w:tcPr>
          <w:p w14:paraId="7665E427"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3DEEACF8" w14:textId="77777777" w:rsidR="00142F34" w:rsidRDefault="00353792">
            <w:pPr>
              <w:jc w:val="center"/>
              <w:rPr>
                <w:sz w:val="20"/>
                <w:szCs w:val="20"/>
              </w:rPr>
            </w:pPr>
            <w:r>
              <w:rPr>
                <w:rFonts w:ascii="Calibri" w:eastAsia="Calibri" w:hAnsi="Calibri" w:cs="Calibri"/>
                <w:sz w:val="20"/>
                <w:szCs w:val="20"/>
              </w:rPr>
              <w:t>Abalone Cove SMCA</w:t>
            </w:r>
          </w:p>
        </w:tc>
        <w:tc>
          <w:tcPr>
            <w:tcW w:w="1185" w:type="dxa"/>
            <w:tcBorders>
              <w:top w:val="nil"/>
              <w:left w:val="nil"/>
              <w:bottom w:val="nil"/>
              <w:right w:val="nil"/>
            </w:tcBorders>
            <w:tcMar>
              <w:top w:w="-411" w:type="dxa"/>
              <w:left w:w="-411" w:type="dxa"/>
              <w:bottom w:w="-411" w:type="dxa"/>
              <w:right w:w="-411" w:type="dxa"/>
            </w:tcMar>
            <w:vAlign w:val="center"/>
          </w:tcPr>
          <w:p w14:paraId="086E893A"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13933576" w14:textId="77777777" w:rsidR="00142F34" w:rsidRDefault="00353792">
            <w:pPr>
              <w:jc w:val="center"/>
              <w:rPr>
                <w:sz w:val="20"/>
                <w:szCs w:val="20"/>
              </w:rPr>
            </w:pPr>
            <w:r>
              <w:rPr>
                <w:rFonts w:ascii="Calibri" w:eastAsia="Calibri" w:hAnsi="Calibri" w:cs="Calibri"/>
                <w:sz w:val="20"/>
                <w:szCs w:val="20"/>
              </w:rPr>
              <w:t>0.051</w:t>
            </w:r>
          </w:p>
        </w:tc>
        <w:tc>
          <w:tcPr>
            <w:tcW w:w="930" w:type="dxa"/>
            <w:tcBorders>
              <w:top w:val="nil"/>
              <w:left w:val="nil"/>
              <w:bottom w:val="nil"/>
              <w:right w:val="nil"/>
            </w:tcBorders>
            <w:tcMar>
              <w:top w:w="-411" w:type="dxa"/>
              <w:left w:w="-411" w:type="dxa"/>
              <w:bottom w:w="-411" w:type="dxa"/>
              <w:right w:w="-411" w:type="dxa"/>
            </w:tcMar>
            <w:vAlign w:val="center"/>
          </w:tcPr>
          <w:p w14:paraId="1176BCF9" w14:textId="77777777" w:rsidR="00142F34" w:rsidRDefault="00353792">
            <w:pPr>
              <w:jc w:val="center"/>
              <w:rPr>
                <w:sz w:val="20"/>
                <w:szCs w:val="20"/>
              </w:rPr>
            </w:pPr>
            <w:r>
              <w:rPr>
                <w:rFonts w:ascii="Calibri" w:eastAsia="Calibri" w:hAnsi="Calibri" w:cs="Calibri"/>
                <w:sz w:val="20"/>
                <w:szCs w:val="20"/>
              </w:rPr>
              <w:t>0.381</w:t>
            </w:r>
          </w:p>
        </w:tc>
        <w:tc>
          <w:tcPr>
            <w:tcW w:w="675" w:type="dxa"/>
            <w:tcBorders>
              <w:top w:val="nil"/>
              <w:left w:val="nil"/>
              <w:bottom w:val="nil"/>
              <w:right w:val="nil"/>
            </w:tcBorders>
            <w:tcMar>
              <w:top w:w="-411" w:type="dxa"/>
              <w:left w:w="-411" w:type="dxa"/>
              <w:bottom w:w="-411" w:type="dxa"/>
              <w:right w:w="-411" w:type="dxa"/>
            </w:tcMar>
            <w:vAlign w:val="center"/>
          </w:tcPr>
          <w:p w14:paraId="133C4C6A" w14:textId="77777777" w:rsidR="00142F34" w:rsidRDefault="00353792">
            <w:pPr>
              <w:jc w:val="center"/>
              <w:rPr>
                <w:sz w:val="20"/>
                <w:szCs w:val="20"/>
              </w:rPr>
            </w:pPr>
            <w:r>
              <w:rPr>
                <w:rFonts w:ascii="Calibri" w:eastAsia="Calibri" w:hAnsi="Calibri" w:cs="Calibri"/>
                <w:sz w:val="20"/>
                <w:szCs w:val="20"/>
              </w:rPr>
              <w:t>0.894</w:t>
            </w:r>
          </w:p>
        </w:tc>
        <w:tc>
          <w:tcPr>
            <w:tcW w:w="495" w:type="dxa"/>
            <w:tcBorders>
              <w:top w:val="nil"/>
              <w:left w:val="nil"/>
              <w:bottom w:val="nil"/>
              <w:right w:val="nil"/>
            </w:tcBorders>
            <w:tcMar>
              <w:top w:w="-411" w:type="dxa"/>
              <w:left w:w="-411" w:type="dxa"/>
              <w:bottom w:w="-411" w:type="dxa"/>
              <w:right w:w="-411" w:type="dxa"/>
            </w:tcMar>
            <w:vAlign w:val="center"/>
          </w:tcPr>
          <w:p w14:paraId="0B4C3B94" w14:textId="77777777" w:rsidR="00142F34" w:rsidRDefault="00353792">
            <w:pPr>
              <w:jc w:val="center"/>
              <w:rPr>
                <w:sz w:val="20"/>
                <w:szCs w:val="20"/>
              </w:rPr>
            </w:pPr>
            <w:r>
              <w:rPr>
                <w:rFonts w:ascii="Calibri" w:eastAsia="Calibri" w:hAnsi="Calibri" w:cs="Calibri"/>
                <w:sz w:val="20"/>
                <w:szCs w:val="20"/>
              </w:rPr>
              <w:t>-0.697</w:t>
            </w:r>
          </w:p>
        </w:tc>
        <w:tc>
          <w:tcPr>
            <w:tcW w:w="795" w:type="dxa"/>
            <w:tcBorders>
              <w:top w:val="nil"/>
              <w:left w:val="nil"/>
              <w:bottom w:val="nil"/>
              <w:right w:val="nil"/>
            </w:tcBorders>
            <w:tcMar>
              <w:top w:w="-411" w:type="dxa"/>
              <w:left w:w="-411" w:type="dxa"/>
              <w:bottom w:w="-411" w:type="dxa"/>
              <w:right w:w="-411" w:type="dxa"/>
            </w:tcMar>
            <w:vAlign w:val="center"/>
          </w:tcPr>
          <w:p w14:paraId="069651AB" w14:textId="77777777" w:rsidR="00142F34" w:rsidRDefault="00353792">
            <w:pPr>
              <w:jc w:val="center"/>
              <w:rPr>
                <w:sz w:val="20"/>
                <w:szCs w:val="20"/>
              </w:rPr>
            </w:pPr>
            <w:r>
              <w:rPr>
                <w:rFonts w:ascii="Calibri" w:eastAsia="Calibri" w:hAnsi="Calibri" w:cs="Calibri"/>
                <w:sz w:val="20"/>
                <w:szCs w:val="20"/>
              </w:rPr>
              <w:t>0.798</w:t>
            </w:r>
          </w:p>
        </w:tc>
        <w:tc>
          <w:tcPr>
            <w:tcW w:w="660" w:type="dxa"/>
            <w:tcBorders>
              <w:top w:val="nil"/>
              <w:left w:val="nil"/>
              <w:bottom w:val="nil"/>
              <w:right w:val="nil"/>
            </w:tcBorders>
            <w:tcMar>
              <w:top w:w="-411" w:type="dxa"/>
              <w:left w:w="-411" w:type="dxa"/>
              <w:bottom w:w="-411" w:type="dxa"/>
              <w:right w:w="-411" w:type="dxa"/>
            </w:tcMar>
            <w:vAlign w:val="center"/>
          </w:tcPr>
          <w:p w14:paraId="4FC7C9BD"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3E932F7A"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F9130AA" w14:textId="77777777" w:rsidR="00142F34" w:rsidRDefault="00353792">
            <w:pPr>
              <w:jc w:val="center"/>
              <w:rPr>
                <w:sz w:val="20"/>
                <w:szCs w:val="20"/>
              </w:rPr>
            </w:pPr>
            <w:r>
              <w:rPr>
                <w:rFonts w:ascii="Calibri" w:eastAsia="Calibri" w:hAnsi="Calibri" w:cs="Calibri"/>
                <w:sz w:val="20"/>
                <w:szCs w:val="20"/>
              </w:rPr>
              <w:t>Kelp forest (2020)</w:t>
            </w:r>
          </w:p>
        </w:tc>
      </w:tr>
      <w:tr w:rsidR="00142F34" w14:paraId="6B0D4253"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012CBDA1" w14:textId="77777777" w:rsidR="00142F34" w:rsidRDefault="00353792">
            <w:pPr>
              <w:jc w:val="center"/>
              <w:rPr>
                <w:sz w:val="20"/>
                <w:szCs w:val="20"/>
              </w:rPr>
            </w:pPr>
            <w:r>
              <w:rPr>
                <w:rFonts w:ascii="Calibri" w:eastAsia="Calibri" w:hAnsi="Calibri" w:cs="Calibri"/>
                <w:sz w:val="20"/>
                <w:szCs w:val="20"/>
              </w:rPr>
              <w:t>51</w:t>
            </w:r>
          </w:p>
        </w:tc>
        <w:tc>
          <w:tcPr>
            <w:tcW w:w="600" w:type="dxa"/>
            <w:tcBorders>
              <w:top w:val="nil"/>
              <w:left w:val="nil"/>
              <w:bottom w:val="nil"/>
              <w:right w:val="nil"/>
            </w:tcBorders>
            <w:tcMar>
              <w:top w:w="-411" w:type="dxa"/>
              <w:left w:w="-411" w:type="dxa"/>
              <w:bottom w:w="-411" w:type="dxa"/>
              <w:right w:w="-411" w:type="dxa"/>
            </w:tcMar>
            <w:vAlign w:val="center"/>
          </w:tcPr>
          <w:p w14:paraId="2C738150"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663499E7" w14:textId="77777777" w:rsidR="00142F34" w:rsidRDefault="00353792">
            <w:pPr>
              <w:jc w:val="center"/>
              <w:rPr>
                <w:sz w:val="20"/>
                <w:szCs w:val="20"/>
              </w:rPr>
            </w:pPr>
            <w:r>
              <w:rPr>
                <w:rFonts w:ascii="Calibri" w:eastAsia="Calibri" w:hAnsi="Calibri" w:cs="Calibri"/>
                <w:sz w:val="20"/>
                <w:szCs w:val="20"/>
              </w:rPr>
              <w:t>Point Conception SMR</w:t>
            </w:r>
          </w:p>
        </w:tc>
        <w:tc>
          <w:tcPr>
            <w:tcW w:w="1185" w:type="dxa"/>
            <w:tcBorders>
              <w:top w:val="nil"/>
              <w:left w:val="nil"/>
              <w:bottom w:val="nil"/>
              <w:right w:val="nil"/>
            </w:tcBorders>
            <w:tcMar>
              <w:top w:w="-411" w:type="dxa"/>
              <w:left w:w="-411" w:type="dxa"/>
              <w:bottom w:w="-411" w:type="dxa"/>
              <w:right w:w="-411" w:type="dxa"/>
            </w:tcMar>
            <w:vAlign w:val="center"/>
          </w:tcPr>
          <w:p w14:paraId="0B010EF9"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42A80C5F" w14:textId="77777777" w:rsidR="00142F34" w:rsidRDefault="00353792">
            <w:pPr>
              <w:jc w:val="center"/>
              <w:rPr>
                <w:sz w:val="20"/>
                <w:szCs w:val="20"/>
              </w:rPr>
            </w:pPr>
            <w:r>
              <w:rPr>
                <w:rFonts w:ascii="Calibri" w:eastAsia="Calibri" w:hAnsi="Calibri" w:cs="Calibri"/>
                <w:sz w:val="20"/>
                <w:szCs w:val="20"/>
              </w:rPr>
              <w:t>0.755</w:t>
            </w:r>
          </w:p>
        </w:tc>
        <w:tc>
          <w:tcPr>
            <w:tcW w:w="930" w:type="dxa"/>
            <w:tcBorders>
              <w:top w:val="nil"/>
              <w:left w:val="nil"/>
              <w:bottom w:val="nil"/>
              <w:right w:val="nil"/>
            </w:tcBorders>
            <w:tcMar>
              <w:top w:w="-411" w:type="dxa"/>
              <w:left w:w="-411" w:type="dxa"/>
              <w:bottom w:w="-411" w:type="dxa"/>
              <w:right w:w="-411" w:type="dxa"/>
            </w:tcMar>
            <w:vAlign w:val="center"/>
          </w:tcPr>
          <w:p w14:paraId="43EF6EE7" w14:textId="77777777" w:rsidR="00142F34" w:rsidRDefault="00353792">
            <w:pPr>
              <w:jc w:val="center"/>
              <w:rPr>
                <w:sz w:val="20"/>
                <w:szCs w:val="20"/>
              </w:rPr>
            </w:pPr>
            <w:r>
              <w:rPr>
                <w:rFonts w:ascii="Calibri" w:eastAsia="Calibri" w:hAnsi="Calibri" w:cs="Calibri"/>
                <w:sz w:val="20"/>
                <w:szCs w:val="20"/>
              </w:rPr>
              <w:t>0.633</w:t>
            </w:r>
          </w:p>
        </w:tc>
        <w:tc>
          <w:tcPr>
            <w:tcW w:w="675" w:type="dxa"/>
            <w:tcBorders>
              <w:top w:val="nil"/>
              <w:left w:val="nil"/>
              <w:bottom w:val="nil"/>
              <w:right w:val="nil"/>
            </w:tcBorders>
            <w:tcMar>
              <w:top w:w="-411" w:type="dxa"/>
              <w:left w:w="-411" w:type="dxa"/>
              <w:bottom w:w="-411" w:type="dxa"/>
              <w:right w:w="-411" w:type="dxa"/>
            </w:tcMar>
            <w:vAlign w:val="center"/>
          </w:tcPr>
          <w:p w14:paraId="537E7E51" w14:textId="77777777" w:rsidR="00142F34" w:rsidRDefault="00353792">
            <w:pPr>
              <w:jc w:val="center"/>
              <w:rPr>
                <w:sz w:val="20"/>
                <w:szCs w:val="20"/>
              </w:rPr>
            </w:pPr>
            <w:r>
              <w:rPr>
                <w:rFonts w:ascii="Calibri" w:eastAsia="Calibri" w:hAnsi="Calibri" w:cs="Calibri"/>
                <w:sz w:val="20"/>
                <w:szCs w:val="20"/>
              </w:rPr>
              <w:t>0.233</w:t>
            </w:r>
          </w:p>
        </w:tc>
        <w:tc>
          <w:tcPr>
            <w:tcW w:w="495" w:type="dxa"/>
            <w:tcBorders>
              <w:top w:val="nil"/>
              <w:left w:val="nil"/>
              <w:bottom w:val="nil"/>
              <w:right w:val="nil"/>
            </w:tcBorders>
            <w:tcMar>
              <w:top w:w="-411" w:type="dxa"/>
              <w:left w:w="-411" w:type="dxa"/>
              <w:bottom w:w="-411" w:type="dxa"/>
              <w:right w:w="-411" w:type="dxa"/>
            </w:tcMar>
            <w:vAlign w:val="center"/>
          </w:tcPr>
          <w:p w14:paraId="36C0C091" w14:textId="77777777" w:rsidR="00142F34" w:rsidRDefault="00353792">
            <w:pPr>
              <w:jc w:val="center"/>
              <w:rPr>
                <w:sz w:val="20"/>
                <w:szCs w:val="20"/>
              </w:rPr>
            </w:pPr>
            <w:r>
              <w:rPr>
                <w:rFonts w:ascii="Calibri" w:eastAsia="Calibri" w:hAnsi="Calibri" w:cs="Calibri"/>
                <w:sz w:val="20"/>
                <w:szCs w:val="20"/>
              </w:rPr>
              <w:t>-0.486</w:t>
            </w:r>
          </w:p>
        </w:tc>
        <w:tc>
          <w:tcPr>
            <w:tcW w:w="795" w:type="dxa"/>
            <w:tcBorders>
              <w:top w:val="nil"/>
              <w:left w:val="nil"/>
              <w:bottom w:val="nil"/>
              <w:right w:val="nil"/>
            </w:tcBorders>
            <w:tcMar>
              <w:top w:w="-411" w:type="dxa"/>
              <w:left w:w="-411" w:type="dxa"/>
              <w:bottom w:w="-411" w:type="dxa"/>
              <w:right w:w="-411" w:type="dxa"/>
            </w:tcMar>
            <w:vAlign w:val="center"/>
          </w:tcPr>
          <w:p w14:paraId="1BA85E09" w14:textId="77777777" w:rsidR="00142F34" w:rsidRDefault="00353792">
            <w:pPr>
              <w:jc w:val="center"/>
              <w:rPr>
                <w:sz w:val="20"/>
                <w:szCs w:val="20"/>
              </w:rPr>
            </w:pPr>
            <w:r>
              <w:rPr>
                <w:rFonts w:ascii="Calibri" w:eastAsia="Calibri" w:hAnsi="Calibri" w:cs="Calibri"/>
                <w:sz w:val="20"/>
                <w:szCs w:val="20"/>
              </w:rPr>
              <w:t>1.996</w:t>
            </w:r>
          </w:p>
        </w:tc>
        <w:tc>
          <w:tcPr>
            <w:tcW w:w="660" w:type="dxa"/>
            <w:tcBorders>
              <w:top w:val="nil"/>
              <w:left w:val="nil"/>
              <w:bottom w:val="nil"/>
              <w:right w:val="nil"/>
            </w:tcBorders>
            <w:tcMar>
              <w:top w:w="-411" w:type="dxa"/>
              <w:left w:w="-411" w:type="dxa"/>
              <w:bottom w:w="-411" w:type="dxa"/>
              <w:right w:w="-411" w:type="dxa"/>
            </w:tcMar>
            <w:vAlign w:val="center"/>
          </w:tcPr>
          <w:p w14:paraId="252C2D34" w14:textId="77777777" w:rsidR="00142F34" w:rsidRDefault="00353792">
            <w:pPr>
              <w:jc w:val="center"/>
              <w:rPr>
                <w:sz w:val="20"/>
                <w:szCs w:val="20"/>
              </w:rPr>
            </w:pPr>
            <w:r>
              <w:rPr>
                <w:rFonts w:ascii="Calibri" w:eastAsia="Calibri" w:hAnsi="Calibri" w:cs="Calibri"/>
                <w:sz w:val="20"/>
                <w:szCs w:val="20"/>
              </w:rPr>
              <w:t>1.432</w:t>
            </w:r>
          </w:p>
        </w:tc>
        <w:tc>
          <w:tcPr>
            <w:tcW w:w="1215" w:type="dxa"/>
            <w:tcBorders>
              <w:top w:val="nil"/>
              <w:left w:val="nil"/>
              <w:bottom w:val="nil"/>
              <w:right w:val="nil"/>
            </w:tcBorders>
            <w:tcMar>
              <w:top w:w="-411" w:type="dxa"/>
              <w:left w:w="-411" w:type="dxa"/>
              <w:bottom w:w="-411" w:type="dxa"/>
              <w:right w:w="-411" w:type="dxa"/>
            </w:tcMar>
            <w:vAlign w:val="center"/>
          </w:tcPr>
          <w:p w14:paraId="2ACEE4A1" w14:textId="77777777" w:rsidR="00142F34" w:rsidRDefault="00353792">
            <w:pPr>
              <w:jc w:val="center"/>
              <w:rPr>
                <w:sz w:val="20"/>
                <w:szCs w:val="20"/>
              </w:rPr>
            </w:pPr>
            <w:r>
              <w:rPr>
                <w:rFonts w:ascii="Calibri" w:eastAsia="Calibri" w:hAnsi="Calibri" w:cs="Calibri"/>
                <w:sz w:val="20"/>
                <w:szCs w:val="20"/>
              </w:rPr>
              <w:t>37.845</w:t>
            </w:r>
          </w:p>
        </w:tc>
        <w:tc>
          <w:tcPr>
            <w:tcW w:w="3540" w:type="dxa"/>
            <w:tcBorders>
              <w:top w:val="nil"/>
              <w:left w:val="nil"/>
              <w:bottom w:val="nil"/>
              <w:right w:val="nil"/>
            </w:tcBorders>
            <w:tcMar>
              <w:top w:w="-411" w:type="dxa"/>
              <w:left w:w="-411" w:type="dxa"/>
              <w:bottom w:w="-411" w:type="dxa"/>
              <w:right w:w="-411" w:type="dxa"/>
            </w:tcMar>
            <w:vAlign w:val="center"/>
          </w:tcPr>
          <w:p w14:paraId="5E25CBEE" w14:textId="77777777" w:rsidR="00142F34" w:rsidRDefault="00353792">
            <w:pPr>
              <w:jc w:val="center"/>
              <w:rPr>
                <w:sz w:val="20"/>
                <w:szCs w:val="20"/>
              </w:rPr>
            </w:pPr>
            <w:r>
              <w:rPr>
                <w:rFonts w:ascii="Calibri" w:eastAsia="Calibri" w:hAnsi="Calibri" w:cs="Calibri"/>
                <w:sz w:val="20"/>
                <w:szCs w:val="20"/>
              </w:rPr>
              <w:t>Surf zone (2020), Kelp forest (2012), Shallow reef (2018), Deep reef (2019)</w:t>
            </w:r>
          </w:p>
        </w:tc>
      </w:tr>
      <w:tr w:rsidR="00142F34" w14:paraId="46D150E3"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6B65453" w14:textId="77777777" w:rsidR="00142F34" w:rsidRDefault="00353792">
            <w:pPr>
              <w:jc w:val="center"/>
              <w:rPr>
                <w:sz w:val="20"/>
                <w:szCs w:val="20"/>
              </w:rPr>
            </w:pPr>
            <w:r>
              <w:rPr>
                <w:rFonts w:ascii="Calibri" w:eastAsia="Calibri" w:hAnsi="Calibri" w:cs="Calibri"/>
                <w:sz w:val="20"/>
                <w:szCs w:val="20"/>
              </w:rPr>
              <w:t>51</w:t>
            </w:r>
          </w:p>
        </w:tc>
        <w:tc>
          <w:tcPr>
            <w:tcW w:w="600" w:type="dxa"/>
            <w:tcBorders>
              <w:top w:val="nil"/>
              <w:left w:val="nil"/>
              <w:bottom w:val="nil"/>
              <w:right w:val="nil"/>
            </w:tcBorders>
            <w:tcMar>
              <w:top w:w="-411" w:type="dxa"/>
              <w:left w:w="-411" w:type="dxa"/>
              <w:bottom w:w="-411" w:type="dxa"/>
              <w:right w:w="-411" w:type="dxa"/>
            </w:tcMar>
            <w:vAlign w:val="center"/>
          </w:tcPr>
          <w:p w14:paraId="4BCDDCD4"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339D816A" w14:textId="77777777" w:rsidR="00142F34" w:rsidRDefault="00353792">
            <w:pPr>
              <w:jc w:val="center"/>
              <w:rPr>
                <w:sz w:val="20"/>
                <w:szCs w:val="20"/>
              </w:rPr>
            </w:pPr>
            <w:r>
              <w:rPr>
                <w:rFonts w:ascii="Calibri" w:eastAsia="Calibri" w:hAnsi="Calibri" w:cs="Calibri"/>
                <w:sz w:val="20"/>
                <w:szCs w:val="20"/>
              </w:rPr>
              <w:t>Point Conception SMR</w:t>
            </w:r>
          </w:p>
        </w:tc>
        <w:tc>
          <w:tcPr>
            <w:tcW w:w="1185" w:type="dxa"/>
            <w:tcBorders>
              <w:top w:val="nil"/>
              <w:left w:val="nil"/>
              <w:bottom w:val="nil"/>
              <w:right w:val="nil"/>
            </w:tcBorders>
            <w:tcMar>
              <w:top w:w="-411" w:type="dxa"/>
              <w:left w:w="-411" w:type="dxa"/>
              <w:bottom w:w="-411" w:type="dxa"/>
              <w:right w:w="-411" w:type="dxa"/>
            </w:tcMar>
            <w:vAlign w:val="center"/>
          </w:tcPr>
          <w:p w14:paraId="3C7A9587"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45C72399" w14:textId="77777777" w:rsidR="00142F34" w:rsidRDefault="00353792">
            <w:pPr>
              <w:jc w:val="center"/>
              <w:rPr>
                <w:sz w:val="20"/>
                <w:szCs w:val="20"/>
              </w:rPr>
            </w:pPr>
            <w:r>
              <w:rPr>
                <w:rFonts w:ascii="Calibri" w:eastAsia="Calibri" w:hAnsi="Calibri" w:cs="Calibri"/>
                <w:sz w:val="20"/>
                <w:szCs w:val="20"/>
              </w:rPr>
              <w:t>-0.249</w:t>
            </w:r>
          </w:p>
        </w:tc>
        <w:tc>
          <w:tcPr>
            <w:tcW w:w="930" w:type="dxa"/>
            <w:tcBorders>
              <w:top w:val="nil"/>
              <w:left w:val="nil"/>
              <w:bottom w:val="nil"/>
              <w:right w:val="nil"/>
            </w:tcBorders>
            <w:tcMar>
              <w:top w:w="-411" w:type="dxa"/>
              <w:left w:w="-411" w:type="dxa"/>
              <w:bottom w:w="-411" w:type="dxa"/>
              <w:right w:w="-411" w:type="dxa"/>
            </w:tcMar>
            <w:vAlign w:val="center"/>
          </w:tcPr>
          <w:p w14:paraId="03AD9055" w14:textId="77777777" w:rsidR="00142F34" w:rsidRDefault="00353792">
            <w:pPr>
              <w:jc w:val="center"/>
              <w:rPr>
                <w:sz w:val="20"/>
                <w:szCs w:val="20"/>
              </w:rPr>
            </w:pPr>
            <w:r>
              <w:rPr>
                <w:rFonts w:ascii="Calibri" w:eastAsia="Calibri" w:hAnsi="Calibri" w:cs="Calibri"/>
                <w:sz w:val="20"/>
                <w:szCs w:val="20"/>
              </w:rPr>
              <w:t>0.173</w:t>
            </w:r>
          </w:p>
        </w:tc>
        <w:tc>
          <w:tcPr>
            <w:tcW w:w="675" w:type="dxa"/>
            <w:tcBorders>
              <w:top w:val="nil"/>
              <w:left w:val="nil"/>
              <w:bottom w:val="nil"/>
              <w:right w:val="nil"/>
            </w:tcBorders>
            <w:tcMar>
              <w:top w:w="-411" w:type="dxa"/>
              <w:left w:w="-411" w:type="dxa"/>
              <w:bottom w:w="-411" w:type="dxa"/>
              <w:right w:w="-411" w:type="dxa"/>
            </w:tcMar>
            <w:vAlign w:val="center"/>
          </w:tcPr>
          <w:p w14:paraId="3486C800" w14:textId="77777777" w:rsidR="00142F34" w:rsidRDefault="00353792">
            <w:pPr>
              <w:jc w:val="center"/>
              <w:rPr>
                <w:sz w:val="20"/>
                <w:szCs w:val="20"/>
              </w:rPr>
            </w:pPr>
            <w:r>
              <w:rPr>
                <w:rFonts w:ascii="Calibri" w:eastAsia="Calibri" w:hAnsi="Calibri" w:cs="Calibri"/>
                <w:sz w:val="20"/>
                <w:szCs w:val="20"/>
              </w:rPr>
              <w:t>0.15</w:t>
            </w:r>
          </w:p>
        </w:tc>
        <w:tc>
          <w:tcPr>
            <w:tcW w:w="495" w:type="dxa"/>
            <w:tcBorders>
              <w:top w:val="nil"/>
              <w:left w:val="nil"/>
              <w:bottom w:val="nil"/>
              <w:right w:val="nil"/>
            </w:tcBorders>
            <w:tcMar>
              <w:top w:w="-411" w:type="dxa"/>
              <w:left w:w="-411" w:type="dxa"/>
              <w:bottom w:w="-411" w:type="dxa"/>
              <w:right w:w="-411" w:type="dxa"/>
            </w:tcMar>
            <w:vAlign w:val="center"/>
          </w:tcPr>
          <w:p w14:paraId="31B3678A" w14:textId="77777777" w:rsidR="00142F34" w:rsidRDefault="00353792">
            <w:pPr>
              <w:jc w:val="center"/>
              <w:rPr>
                <w:sz w:val="20"/>
                <w:szCs w:val="20"/>
              </w:rPr>
            </w:pPr>
            <w:r>
              <w:rPr>
                <w:rFonts w:ascii="Calibri" w:eastAsia="Calibri" w:hAnsi="Calibri" w:cs="Calibri"/>
                <w:sz w:val="20"/>
                <w:szCs w:val="20"/>
              </w:rPr>
              <w:t>-0.589</w:t>
            </w:r>
          </w:p>
        </w:tc>
        <w:tc>
          <w:tcPr>
            <w:tcW w:w="795" w:type="dxa"/>
            <w:tcBorders>
              <w:top w:val="nil"/>
              <w:left w:val="nil"/>
              <w:bottom w:val="nil"/>
              <w:right w:val="nil"/>
            </w:tcBorders>
            <w:tcMar>
              <w:top w:w="-411" w:type="dxa"/>
              <w:left w:w="-411" w:type="dxa"/>
              <w:bottom w:w="-411" w:type="dxa"/>
              <w:right w:w="-411" w:type="dxa"/>
            </w:tcMar>
            <w:vAlign w:val="center"/>
          </w:tcPr>
          <w:p w14:paraId="4A97F42C" w14:textId="77777777" w:rsidR="00142F34" w:rsidRDefault="00353792">
            <w:pPr>
              <w:jc w:val="center"/>
              <w:rPr>
                <w:sz w:val="20"/>
                <w:szCs w:val="20"/>
              </w:rPr>
            </w:pPr>
            <w:r>
              <w:rPr>
                <w:rFonts w:ascii="Calibri" w:eastAsia="Calibri" w:hAnsi="Calibri" w:cs="Calibri"/>
                <w:sz w:val="20"/>
                <w:szCs w:val="20"/>
              </w:rPr>
              <w:t>0.091</w:t>
            </w:r>
          </w:p>
        </w:tc>
        <w:tc>
          <w:tcPr>
            <w:tcW w:w="660" w:type="dxa"/>
            <w:tcBorders>
              <w:top w:val="nil"/>
              <w:left w:val="nil"/>
              <w:bottom w:val="nil"/>
              <w:right w:val="nil"/>
            </w:tcBorders>
            <w:tcMar>
              <w:top w:w="-411" w:type="dxa"/>
              <w:left w:w="-411" w:type="dxa"/>
              <w:bottom w:w="-411" w:type="dxa"/>
              <w:right w:w="-411" w:type="dxa"/>
            </w:tcMar>
            <w:vAlign w:val="center"/>
          </w:tcPr>
          <w:p w14:paraId="427F0A0F"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EB1C5A1" w14:textId="77777777" w:rsidR="00142F34" w:rsidRDefault="00353792">
            <w:pPr>
              <w:jc w:val="center"/>
              <w:rPr>
                <w:sz w:val="20"/>
                <w:szCs w:val="20"/>
              </w:rPr>
            </w:pPr>
            <w:r>
              <w:rPr>
                <w:rFonts w:ascii="Calibri" w:eastAsia="Calibri" w:hAnsi="Calibri" w:cs="Calibri"/>
                <w:sz w:val="20"/>
                <w:szCs w:val="20"/>
              </w:rPr>
              <w:t>0.27</w:t>
            </w:r>
          </w:p>
        </w:tc>
        <w:tc>
          <w:tcPr>
            <w:tcW w:w="3540" w:type="dxa"/>
            <w:tcBorders>
              <w:top w:val="nil"/>
              <w:left w:val="nil"/>
              <w:bottom w:val="nil"/>
              <w:right w:val="nil"/>
            </w:tcBorders>
            <w:tcMar>
              <w:top w:w="-411" w:type="dxa"/>
              <w:left w:w="-411" w:type="dxa"/>
              <w:bottom w:w="-411" w:type="dxa"/>
              <w:right w:w="-411" w:type="dxa"/>
            </w:tcMar>
            <w:vAlign w:val="center"/>
          </w:tcPr>
          <w:p w14:paraId="24F785B6" w14:textId="77777777" w:rsidR="00142F34" w:rsidRDefault="00353792">
            <w:pPr>
              <w:jc w:val="center"/>
              <w:rPr>
                <w:sz w:val="20"/>
                <w:szCs w:val="20"/>
              </w:rPr>
            </w:pPr>
            <w:r>
              <w:rPr>
                <w:rFonts w:ascii="Calibri" w:eastAsia="Calibri" w:hAnsi="Calibri" w:cs="Calibri"/>
                <w:sz w:val="20"/>
                <w:szCs w:val="20"/>
              </w:rPr>
              <w:t>Surf zone (2020), Kelp forest (2012), Deep reef (2019)</w:t>
            </w:r>
          </w:p>
        </w:tc>
      </w:tr>
      <w:tr w:rsidR="00142F34" w14:paraId="08FEE39B"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6718F006" w14:textId="77777777" w:rsidR="00142F34" w:rsidRDefault="00353792">
            <w:pPr>
              <w:jc w:val="center"/>
              <w:rPr>
                <w:sz w:val="20"/>
                <w:szCs w:val="20"/>
              </w:rPr>
            </w:pPr>
            <w:r>
              <w:rPr>
                <w:rFonts w:ascii="Calibri" w:eastAsia="Calibri" w:hAnsi="Calibri" w:cs="Calibri"/>
                <w:sz w:val="20"/>
                <w:szCs w:val="20"/>
              </w:rPr>
              <w:t>52</w:t>
            </w:r>
          </w:p>
        </w:tc>
        <w:tc>
          <w:tcPr>
            <w:tcW w:w="600" w:type="dxa"/>
            <w:tcBorders>
              <w:top w:val="nil"/>
              <w:left w:val="nil"/>
              <w:bottom w:val="nil"/>
              <w:right w:val="nil"/>
            </w:tcBorders>
            <w:tcMar>
              <w:top w:w="-411" w:type="dxa"/>
              <w:left w:w="-411" w:type="dxa"/>
              <w:bottom w:w="-411" w:type="dxa"/>
              <w:right w:w="-411" w:type="dxa"/>
            </w:tcMar>
            <w:vAlign w:val="center"/>
          </w:tcPr>
          <w:p w14:paraId="42BD1509"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6ADCC199" w14:textId="77777777" w:rsidR="00142F34" w:rsidRDefault="00353792">
            <w:pPr>
              <w:jc w:val="center"/>
              <w:rPr>
                <w:sz w:val="20"/>
                <w:szCs w:val="20"/>
              </w:rPr>
            </w:pPr>
            <w:r>
              <w:rPr>
                <w:rFonts w:ascii="Calibri" w:eastAsia="Calibri" w:hAnsi="Calibri" w:cs="Calibri"/>
                <w:sz w:val="20"/>
                <w:szCs w:val="20"/>
              </w:rPr>
              <w:t>Anacapa Island SMCA</w:t>
            </w:r>
          </w:p>
        </w:tc>
        <w:tc>
          <w:tcPr>
            <w:tcW w:w="1185" w:type="dxa"/>
            <w:tcBorders>
              <w:top w:val="nil"/>
              <w:left w:val="nil"/>
              <w:bottom w:val="nil"/>
              <w:right w:val="nil"/>
            </w:tcBorders>
            <w:tcMar>
              <w:top w:w="-411" w:type="dxa"/>
              <w:left w:w="-411" w:type="dxa"/>
              <w:bottom w:w="-411" w:type="dxa"/>
              <w:right w:w="-411" w:type="dxa"/>
            </w:tcMar>
            <w:vAlign w:val="center"/>
          </w:tcPr>
          <w:p w14:paraId="31FC07CA"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2CC397F1" w14:textId="77777777" w:rsidR="00142F34" w:rsidRDefault="00353792">
            <w:pPr>
              <w:jc w:val="center"/>
              <w:rPr>
                <w:sz w:val="20"/>
                <w:szCs w:val="20"/>
              </w:rPr>
            </w:pPr>
            <w:r>
              <w:rPr>
                <w:rFonts w:ascii="Calibri" w:eastAsia="Calibri" w:hAnsi="Calibri" w:cs="Calibri"/>
                <w:sz w:val="20"/>
                <w:szCs w:val="20"/>
              </w:rPr>
              <w:t>0.802</w:t>
            </w:r>
          </w:p>
        </w:tc>
        <w:tc>
          <w:tcPr>
            <w:tcW w:w="930" w:type="dxa"/>
            <w:tcBorders>
              <w:top w:val="nil"/>
              <w:left w:val="nil"/>
              <w:bottom w:val="nil"/>
              <w:right w:val="nil"/>
            </w:tcBorders>
            <w:tcMar>
              <w:top w:w="-411" w:type="dxa"/>
              <w:left w:w="-411" w:type="dxa"/>
              <w:bottom w:w="-411" w:type="dxa"/>
              <w:right w:w="-411" w:type="dxa"/>
            </w:tcMar>
            <w:vAlign w:val="center"/>
          </w:tcPr>
          <w:p w14:paraId="66A8BDEF" w14:textId="77777777" w:rsidR="00142F34" w:rsidRDefault="00353792">
            <w:pPr>
              <w:jc w:val="center"/>
              <w:rPr>
                <w:sz w:val="20"/>
                <w:szCs w:val="20"/>
              </w:rPr>
            </w:pPr>
            <w:r>
              <w:rPr>
                <w:rFonts w:ascii="Calibri" w:eastAsia="Calibri" w:hAnsi="Calibri" w:cs="Calibri"/>
                <w:sz w:val="20"/>
                <w:szCs w:val="20"/>
              </w:rPr>
              <w:t>0.525</w:t>
            </w:r>
          </w:p>
        </w:tc>
        <w:tc>
          <w:tcPr>
            <w:tcW w:w="675" w:type="dxa"/>
            <w:tcBorders>
              <w:top w:val="nil"/>
              <w:left w:val="nil"/>
              <w:bottom w:val="nil"/>
              <w:right w:val="nil"/>
            </w:tcBorders>
            <w:tcMar>
              <w:top w:w="-411" w:type="dxa"/>
              <w:left w:w="-411" w:type="dxa"/>
              <w:bottom w:w="-411" w:type="dxa"/>
              <w:right w:w="-411" w:type="dxa"/>
            </w:tcMar>
            <w:vAlign w:val="center"/>
          </w:tcPr>
          <w:p w14:paraId="728B5B4E" w14:textId="77777777" w:rsidR="00142F34" w:rsidRDefault="00353792">
            <w:pPr>
              <w:jc w:val="center"/>
              <w:rPr>
                <w:sz w:val="20"/>
                <w:szCs w:val="20"/>
              </w:rPr>
            </w:pPr>
            <w:r>
              <w:rPr>
                <w:rFonts w:ascii="Calibri" w:eastAsia="Calibri" w:hAnsi="Calibri" w:cs="Calibri"/>
                <w:sz w:val="20"/>
                <w:szCs w:val="20"/>
              </w:rPr>
              <w:t>0.127</w:t>
            </w:r>
          </w:p>
        </w:tc>
        <w:tc>
          <w:tcPr>
            <w:tcW w:w="495" w:type="dxa"/>
            <w:tcBorders>
              <w:top w:val="nil"/>
              <w:left w:val="nil"/>
              <w:bottom w:val="nil"/>
              <w:right w:val="nil"/>
            </w:tcBorders>
            <w:tcMar>
              <w:top w:w="-411" w:type="dxa"/>
              <w:left w:w="-411" w:type="dxa"/>
              <w:bottom w:w="-411" w:type="dxa"/>
              <w:right w:w="-411" w:type="dxa"/>
            </w:tcMar>
            <w:vAlign w:val="center"/>
          </w:tcPr>
          <w:p w14:paraId="673AA53D" w14:textId="77777777" w:rsidR="00142F34" w:rsidRDefault="00353792">
            <w:pPr>
              <w:jc w:val="center"/>
              <w:rPr>
                <w:sz w:val="20"/>
                <w:szCs w:val="20"/>
              </w:rPr>
            </w:pPr>
            <w:r>
              <w:rPr>
                <w:rFonts w:ascii="Calibri" w:eastAsia="Calibri" w:hAnsi="Calibri" w:cs="Calibri"/>
                <w:sz w:val="20"/>
                <w:szCs w:val="20"/>
              </w:rPr>
              <w:t>-0.227</w:t>
            </w:r>
          </w:p>
        </w:tc>
        <w:tc>
          <w:tcPr>
            <w:tcW w:w="795" w:type="dxa"/>
            <w:tcBorders>
              <w:top w:val="nil"/>
              <w:left w:val="nil"/>
              <w:bottom w:val="nil"/>
              <w:right w:val="nil"/>
            </w:tcBorders>
            <w:tcMar>
              <w:top w:w="-411" w:type="dxa"/>
              <w:left w:w="-411" w:type="dxa"/>
              <w:bottom w:w="-411" w:type="dxa"/>
              <w:right w:w="-411" w:type="dxa"/>
            </w:tcMar>
            <w:vAlign w:val="center"/>
          </w:tcPr>
          <w:p w14:paraId="4FE1F033" w14:textId="77777777" w:rsidR="00142F34" w:rsidRDefault="00353792">
            <w:pPr>
              <w:jc w:val="center"/>
              <w:rPr>
                <w:sz w:val="20"/>
                <w:szCs w:val="20"/>
              </w:rPr>
            </w:pPr>
            <w:r>
              <w:rPr>
                <w:rFonts w:ascii="Calibri" w:eastAsia="Calibri" w:hAnsi="Calibri" w:cs="Calibri"/>
                <w:sz w:val="20"/>
                <w:szCs w:val="20"/>
              </w:rPr>
              <w:t>1.831</w:t>
            </w:r>
          </w:p>
        </w:tc>
        <w:tc>
          <w:tcPr>
            <w:tcW w:w="660" w:type="dxa"/>
            <w:tcBorders>
              <w:top w:val="nil"/>
              <w:left w:val="nil"/>
              <w:bottom w:val="nil"/>
              <w:right w:val="nil"/>
            </w:tcBorders>
            <w:tcMar>
              <w:top w:w="-411" w:type="dxa"/>
              <w:left w:w="-411" w:type="dxa"/>
              <w:bottom w:w="-411" w:type="dxa"/>
              <w:right w:w="-411" w:type="dxa"/>
            </w:tcMar>
            <w:vAlign w:val="center"/>
          </w:tcPr>
          <w:p w14:paraId="29C8A29B"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112D221"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1A13E9D9" w14:textId="77777777" w:rsidR="00142F34" w:rsidRDefault="00353792">
            <w:pPr>
              <w:jc w:val="center"/>
              <w:rPr>
                <w:sz w:val="20"/>
                <w:szCs w:val="20"/>
              </w:rPr>
            </w:pPr>
            <w:r>
              <w:rPr>
                <w:rFonts w:ascii="Calibri" w:eastAsia="Calibri" w:hAnsi="Calibri" w:cs="Calibri"/>
                <w:sz w:val="20"/>
                <w:szCs w:val="20"/>
              </w:rPr>
              <w:t>Kelp forest (2009)</w:t>
            </w:r>
          </w:p>
        </w:tc>
      </w:tr>
      <w:tr w:rsidR="00142F34" w14:paraId="2EAB2019"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56E6682" w14:textId="77777777" w:rsidR="00142F34" w:rsidRDefault="00353792">
            <w:pPr>
              <w:jc w:val="center"/>
              <w:rPr>
                <w:sz w:val="20"/>
                <w:szCs w:val="20"/>
              </w:rPr>
            </w:pPr>
            <w:r>
              <w:rPr>
                <w:rFonts w:ascii="Calibri" w:eastAsia="Calibri" w:hAnsi="Calibri" w:cs="Calibri"/>
                <w:sz w:val="20"/>
                <w:szCs w:val="20"/>
              </w:rPr>
              <w:t>52</w:t>
            </w:r>
          </w:p>
        </w:tc>
        <w:tc>
          <w:tcPr>
            <w:tcW w:w="600" w:type="dxa"/>
            <w:tcBorders>
              <w:top w:val="nil"/>
              <w:left w:val="nil"/>
              <w:bottom w:val="nil"/>
              <w:right w:val="nil"/>
            </w:tcBorders>
            <w:tcMar>
              <w:top w:w="-411" w:type="dxa"/>
              <w:left w:w="-411" w:type="dxa"/>
              <w:bottom w:w="-411" w:type="dxa"/>
              <w:right w:w="-411" w:type="dxa"/>
            </w:tcMar>
            <w:vAlign w:val="center"/>
          </w:tcPr>
          <w:p w14:paraId="675F61B7"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5134972D" w14:textId="77777777" w:rsidR="00142F34" w:rsidRDefault="00353792">
            <w:pPr>
              <w:jc w:val="center"/>
              <w:rPr>
                <w:sz w:val="20"/>
                <w:szCs w:val="20"/>
              </w:rPr>
            </w:pPr>
            <w:r>
              <w:rPr>
                <w:rFonts w:ascii="Calibri" w:eastAsia="Calibri" w:hAnsi="Calibri" w:cs="Calibri"/>
                <w:sz w:val="20"/>
                <w:szCs w:val="20"/>
              </w:rPr>
              <w:t>Anacapa Island SMCA</w:t>
            </w:r>
          </w:p>
        </w:tc>
        <w:tc>
          <w:tcPr>
            <w:tcW w:w="1185" w:type="dxa"/>
            <w:tcBorders>
              <w:top w:val="nil"/>
              <w:left w:val="nil"/>
              <w:bottom w:val="nil"/>
              <w:right w:val="nil"/>
            </w:tcBorders>
            <w:tcMar>
              <w:top w:w="-411" w:type="dxa"/>
              <w:left w:w="-411" w:type="dxa"/>
              <w:bottom w:w="-411" w:type="dxa"/>
              <w:right w:w="-411" w:type="dxa"/>
            </w:tcMar>
            <w:vAlign w:val="center"/>
          </w:tcPr>
          <w:p w14:paraId="69987030"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1814CF49" w14:textId="77777777" w:rsidR="00142F34" w:rsidRDefault="00353792">
            <w:pPr>
              <w:jc w:val="center"/>
              <w:rPr>
                <w:sz w:val="20"/>
                <w:szCs w:val="20"/>
              </w:rPr>
            </w:pPr>
            <w:r>
              <w:rPr>
                <w:rFonts w:ascii="Calibri" w:eastAsia="Calibri" w:hAnsi="Calibri" w:cs="Calibri"/>
                <w:sz w:val="20"/>
                <w:szCs w:val="20"/>
              </w:rPr>
              <w:t>-0.129</w:t>
            </w:r>
          </w:p>
        </w:tc>
        <w:tc>
          <w:tcPr>
            <w:tcW w:w="930" w:type="dxa"/>
            <w:tcBorders>
              <w:top w:val="nil"/>
              <w:left w:val="nil"/>
              <w:bottom w:val="nil"/>
              <w:right w:val="nil"/>
            </w:tcBorders>
            <w:tcMar>
              <w:top w:w="-411" w:type="dxa"/>
              <w:left w:w="-411" w:type="dxa"/>
              <w:bottom w:w="-411" w:type="dxa"/>
              <w:right w:w="-411" w:type="dxa"/>
            </w:tcMar>
            <w:vAlign w:val="center"/>
          </w:tcPr>
          <w:p w14:paraId="7160E1EF" w14:textId="77777777" w:rsidR="00142F34" w:rsidRDefault="00353792">
            <w:pPr>
              <w:jc w:val="center"/>
              <w:rPr>
                <w:sz w:val="20"/>
                <w:szCs w:val="20"/>
              </w:rPr>
            </w:pPr>
            <w:r>
              <w:rPr>
                <w:rFonts w:ascii="Calibri" w:eastAsia="Calibri" w:hAnsi="Calibri" w:cs="Calibri"/>
                <w:sz w:val="20"/>
                <w:szCs w:val="20"/>
              </w:rPr>
              <w:t>0.204</w:t>
            </w:r>
          </w:p>
        </w:tc>
        <w:tc>
          <w:tcPr>
            <w:tcW w:w="675" w:type="dxa"/>
            <w:tcBorders>
              <w:top w:val="nil"/>
              <w:left w:val="nil"/>
              <w:bottom w:val="nil"/>
              <w:right w:val="nil"/>
            </w:tcBorders>
            <w:tcMar>
              <w:top w:w="-411" w:type="dxa"/>
              <w:left w:w="-411" w:type="dxa"/>
              <w:bottom w:w="-411" w:type="dxa"/>
              <w:right w:w="-411" w:type="dxa"/>
            </w:tcMar>
            <w:vAlign w:val="center"/>
          </w:tcPr>
          <w:p w14:paraId="2CC8736E" w14:textId="77777777" w:rsidR="00142F34" w:rsidRDefault="00353792">
            <w:pPr>
              <w:jc w:val="center"/>
              <w:rPr>
                <w:sz w:val="20"/>
                <w:szCs w:val="20"/>
              </w:rPr>
            </w:pPr>
            <w:r>
              <w:rPr>
                <w:rFonts w:ascii="Calibri" w:eastAsia="Calibri" w:hAnsi="Calibri" w:cs="Calibri"/>
                <w:sz w:val="20"/>
                <w:szCs w:val="20"/>
              </w:rPr>
              <w:t>0.528</w:t>
            </w:r>
          </w:p>
        </w:tc>
        <w:tc>
          <w:tcPr>
            <w:tcW w:w="495" w:type="dxa"/>
            <w:tcBorders>
              <w:top w:val="nil"/>
              <w:left w:val="nil"/>
              <w:bottom w:val="nil"/>
              <w:right w:val="nil"/>
            </w:tcBorders>
            <w:tcMar>
              <w:top w:w="-411" w:type="dxa"/>
              <w:left w:w="-411" w:type="dxa"/>
              <w:bottom w:w="-411" w:type="dxa"/>
              <w:right w:w="-411" w:type="dxa"/>
            </w:tcMar>
            <w:vAlign w:val="center"/>
          </w:tcPr>
          <w:p w14:paraId="21010221" w14:textId="77777777" w:rsidR="00142F34" w:rsidRDefault="00353792">
            <w:pPr>
              <w:jc w:val="center"/>
              <w:rPr>
                <w:sz w:val="20"/>
                <w:szCs w:val="20"/>
              </w:rPr>
            </w:pPr>
            <w:r>
              <w:rPr>
                <w:rFonts w:ascii="Calibri" w:eastAsia="Calibri" w:hAnsi="Calibri" w:cs="Calibri"/>
                <w:sz w:val="20"/>
                <w:szCs w:val="20"/>
              </w:rPr>
              <w:t>-0.528</w:t>
            </w:r>
          </w:p>
        </w:tc>
        <w:tc>
          <w:tcPr>
            <w:tcW w:w="795" w:type="dxa"/>
            <w:tcBorders>
              <w:top w:val="nil"/>
              <w:left w:val="nil"/>
              <w:bottom w:val="nil"/>
              <w:right w:val="nil"/>
            </w:tcBorders>
            <w:tcMar>
              <w:top w:w="-411" w:type="dxa"/>
              <w:left w:w="-411" w:type="dxa"/>
              <w:bottom w:w="-411" w:type="dxa"/>
              <w:right w:w="-411" w:type="dxa"/>
            </w:tcMar>
            <w:vAlign w:val="center"/>
          </w:tcPr>
          <w:p w14:paraId="3EBB642F" w14:textId="77777777" w:rsidR="00142F34" w:rsidRDefault="00353792">
            <w:pPr>
              <w:jc w:val="center"/>
              <w:rPr>
                <w:sz w:val="20"/>
                <w:szCs w:val="20"/>
              </w:rPr>
            </w:pPr>
            <w:r>
              <w:rPr>
                <w:rFonts w:ascii="Calibri" w:eastAsia="Calibri" w:hAnsi="Calibri" w:cs="Calibri"/>
                <w:sz w:val="20"/>
                <w:szCs w:val="20"/>
              </w:rPr>
              <w:t>0.271</w:t>
            </w:r>
          </w:p>
        </w:tc>
        <w:tc>
          <w:tcPr>
            <w:tcW w:w="660" w:type="dxa"/>
            <w:tcBorders>
              <w:top w:val="nil"/>
              <w:left w:val="nil"/>
              <w:bottom w:val="nil"/>
              <w:right w:val="nil"/>
            </w:tcBorders>
            <w:tcMar>
              <w:top w:w="-411" w:type="dxa"/>
              <w:left w:w="-411" w:type="dxa"/>
              <w:bottom w:w="-411" w:type="dxa"/>
              <w:right w:w="-411" w:type="dxa"/>
            </w:tcMar>
            <w:vAlign w:val="center"/>
          </w:tcPr>
          <w:p w14:paraId="35FF41C1"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C8A6B6C"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0547CDB4" w14:textId="77777777" w:rsidR="00142F34" w:rsidRDefault="00353792">
            <w:pPr>
              <w:jc w:val="center"/>
              <w:rPr>
                <w:sz w:val="20"/>
                <w:szCs w:val="20"/>
              </w:rPr>
            </w:pPr>
            <w:r>
              <w:rPr>
                <w:rFonts w:ascii="Calibri" w:eastAsia="Calibri" w:hAnsi="Calibri" w:cs="Calibri"/>
                <w:sz w:val="20"/>
                <w:szCs w:val="20"/>
              </w:rPr>
              <w:t>Kelp forest (2009)</w:t>
            </w:r>
          </w:p>
        </w:tc>
      </w:tr>
      <w:tr w:rsidR="00142F34" w14:paraId="60FC01F6"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75FB3147" w14:textId="77777777" w:rsidR="00142F34" w:rsidRDefault="00353792">
            <w:pPr>
              <w:jc w:val="center"/>
              <w:rPr>
                <w:sz w:val="20"/>
                <w:szCs w:val="20"/>
              </w:rPr>
            </w:pPr>
            <w:r>
              <w:rPr>
                <w:rFonts w:ascii="Calibri" w:eastAsia="Calibri" w:hAnsi="Calibri" w:cs="Calibri"/>
                <w:sz w:val="20"/>
                <w:szCs w:val="20"/>
              </w:rPr>
              <w:t>53</w:t>
            </w:r>
          </w:p>
        </w:tc>
        <w:tc>
          <w:tcPr>
            <w:tcW w:w="600" w:type="dxa"/>
            <w:tcBorders>
              <w:top w:val="nil"/>
              <w:left w:val="nil"/>
              <w:bottom w:val="nil"/>
              <w:right w:val="nil"/>
            </w:tcBorders>
            <w:tcMar>
              <w:top w:w="-411" w:type="dxa"/>
              <w:left w:w="-411" w:type="dxa"/>
              <w:bottom w:w="-411" w:type="dxa"/>
              <w:right w:w="-411" w:type="dxa"/>
            </w:tcMar>
            <w:vAlign w:val="center"/>
          </w:tcPr>
          <w:p w14:paraId="409E5499"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15204953" w14:textId="77777777" w:rsidR="00142F34" w:rsidRDefault="00353792">
            <w:pPr>
              <w:jc w:val="center"/>
              <w:rPr>
                <w:sz w:val="20"/>
                <w:szCs w:val="20"/>
              </w:rPr>
            </w:pPr>
            <w:r>
              <w:rPr>
                <w:rFonts w:ascii="Calibri" w:eastAsia="Calibri" w:hAnsi="Calibri" w:cs="Calibri"/>
                <w:sz w:val="20"/>
                <w:szCs w:val="20"/>
              </w:rPr>
              <w:t>Long Point SMR</w:t>
            </w:r>
          </w:p>
        </w:tc>
        <w:tc>
          <w:tcPr>
            <w:tcW w:w="1185" w:type="dxa"/>
            <w:tcBorders>
              <w:top w:val="nil"/>
              <w:left w:val="nil"/>
              <w:bottom w:val="nil"/>
              <w:right w:val="nil"/>
            </w:tcBorders>
            <w:tcMar>
              <w:top w:w="-411" w:type="dxa"/>
              <w:left w:w="-411" w:type="dxa"/>
              <w:bottom w:w="-411" w:type="dxa"/>
              <w:right w:w="-411" w:type="dxa"/>
            </w:tcMar>
            <w:vAlign w:val="center"/>
          </w:tcPr>
          <w:p w14:paraId="12A9C388"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15BEEBBC" w14:textId="77777777" w:rsidR="00142F34" w:rsidRDefault="00353792">
            <w:pPr>
              <w:jc w:val="center"/>
              <w:rPr>
                <w:sz w:val="20"/>
                <w:szCs w:val="20"/>
              </w:rPr>
            </w:pPr>
            <w:r>
              <w:rPr>
                <w:rFonts w:ascii="Calibri" w:eastAsia="Calibri" w:hAnsi="Calibri" w:cs="Calibri"/>
                <w:sz w:val="20"/>
                <w:szCs w:val="20"/>
              </w:rPr>
              <w:t>0.815</w:t>
            </w:r>
          </w:p>
        </w:tc>
        <w:tc>
          <w:tcPr>
            <w:tcW w:w="930" w:type="dxa"/>
            <w:tcBorders>
              <w:top w:val="nil"/>
              <w:left w:val="nil"/>
              <w:bottom w:val="nil"/>
              <w:right w:val="nil"/>
            </w:tcBorders>
            <w:tcMar>
              <w:top w:w="-411" w:type="dxa"/>
              <w:left w:w="-411" w:type="dxa"/>
              <w:bottom w:w="-411" w:type="dxa"/>
              <w:right w:w="-411" w:type="dxa"/>
            </w:tcMar>
            <w:vAlign w:val="center"/>
          </w:tcPr>
          <w:p w14:paraId="58664F08" w14:textId="77777777" w:rsidR="00142F34" w:rsidRDefault="00353792">
            <w:pPr>
              <w:jc w:val="center"/>
              <w:rPr>
                <w:sz w:val="20"/>
                <w:szCs w:val="20"/>
              </w:rPr>
            </w:pPr>
            <w:r>
              <w:rPr>
                <w:rFonts w:ascii="Calibri" w:eastAsia="Calibri" w:hAnsi="Calibri" w:cs="Calibri"/>
                <w:sz w:val="20"/>
                <w:szCs w:val="20"/>
              </w:rPr>
              <w:t>0.668</w:t>
            </w:r>
          </w:p>
        </w:tc>
        <w:tc>
          <w:tcPr>
            <w:tcW w:w="675" w:type="dxa"/>
            <w:tcBorders>
              <w:top w:val="nil"/>
              <w:left w:val="nil"/>
              <w:bottom w:val="nil"/>
              <w:right w:val="nil"/>
            </w:tcBorders>
            <w:tcMar>
              <w:top w:w="-411" w:type="dxa"/>
              <w:left w:w="-411" w:type="dxa"/>
              <w:bottom w:w="-411" w:type="dxa"/>
              <w:right w:w="-411" w:type="dxa"/>
            </w:tcMar>
            <w:vAlign w:val="center"/>
          </w:tcPr>
          <w:p w14:paraId="67F2C789" w14:textId="77777777" w:rsidR="00142F34" w:rsidRDefault="00353792">
            <w:pPr>
              <w:jc w:val="center"/>
              <w:rPr>
                <w:sz w:val="20"/>
                <w:szCs w:val="20"/>
              </w:rPr>
            </w:pPr>
            <w:r>
              <w:rPr>
                <w:rFonts w:ascii="Calibri" w:eastAsia="Calibri" w:hAnsi="Calibri" w:cs="Calibri"/>
                <w:sz w:val="20"/>
                <w:szCs w:val="20"/>
              </w:rPr>
              <w:t>0.222</w:t>
            </w:r>
          </w:p>
        </w:tc>
        <w:tc>
          <w:tcPr>
            <w:tcW w:w="495" w:type="dxa"/>
            <w:tcBorders>
              <w:top w:val="nil"/>
              <w:left w:val="nil"/>
              <w:bottom w:val="nil"/>
              <w:right w:val="nil"/>
            </w:tcBorders>
            <w:tcMar>
              <w:top w:w="-411" w:type="dxa"/>
              <w:left w:w="-411" w:type="dxa"/>
              <w:bottom w:w="-411" w:type="dxa"/>
              <w:right w:w="-411" w:type="dxa"/>
            </w:tcMar>
            <w:vAlign w:val="center"/>
          </w:tcPr>
          <w:p w14:paraId="67DDC69B" w14:textId="77777777" w:rsidR="00142F34" w:rsidRDefault="00353792">
            <w:pPr>
              <w:jc w:val="center"/>
              <w:rPr>
                <w:sz w:val="20"/>
                <w:szCs w:val="20"/>
              </w:rPr>
            </w:pPr>
            <w:r>
              <w:rPr>
                <w:rFonts w:ascii="Calibri" w:eastAsia="Calibri" w:hAnsi="Calibri" w:cs="Calibri"/>
                <w:sz w:val="20"/>
                <w:szCs w:val="20"/>
              </w:rPr>
              <w:t>-0.493</w:t>
            </w:r>
          </w:p>
        </w:tc>
        <w:tc>
          <w:tcPr>
            <w:tcW w:w="795" w:type="dxa"/>
            <w:tcBorders>
              <w:top w:val="nil"/>
              <w:left w:val="nil"/>
              <w:bottom w:val="nil"/>
              <w:right w:val="nil"/>
            </w:tcBorders>
            <w:tcMar>
              <w:top w:w="-411" w:type="dxa"/>
              <w:left w:w="-411" w:type="dxa"/>
              <w:bottom w:w="-411" w:type="dxa"/>
              <w:right w:w="-411" w:type="dxa"/>
            </w:tcMar>
            <w:vAlign w:val="center"/>
          </w:tcPr>
          <w:p w14:paraId="42192178" w14:textId="77777777" w:rsidR="00142F34" w:rsidRDefault="00353792">
            <w:pPr>
              <w:jc w:val="center"/>
              <w:rPr>
                <w:sz w:val="20"/>
                <w:szCs w:val="20"/>
              </w:rPr>
            </w:pPr>
            <w:r>
              <w:rPr>
                <w:rFonts w:ascii="Calibri" w:eastAsia="Calibri" w:hAnsi="Calibri" w:cs="Calibri"/>
                <w:sz w:val="20"/>
                <w:szCs w:val="20"/>
              </w:rPr>
              <w:t>2.124</w:t>
            </w:r>
          </w:p>
        </w:tc>
        <w:tc>
          <w:tcPr>
            <w:tcW w:w="660" w:type="dxa"/>
            <w:tcBorders>
              <w:top w:val="nil"/>
              <w:left w:val="nil"/>
              <w:bottom w:val="nil"/>
              <w:right w:val="nil"/>
            </w:tcBorders>
            <w:tcMar>
              <w:top w:w="-411" w:type="dxa"/>
              <w:left w:w="-411" w:type="dxa"/>
              <w:bottom w:w="-411" w:type="dxa"/>
              <w:right w:w="-411" w:type="dxa"/>
            </w:tcMar>
            <w:vAlign w:val="center"/>
          </w:tcPr>
          <w:p w14:paraId="5925C76B"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9603102"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1A44EB1A" w14:textId="77777777" w:rsidR="00142F34" w:rsidRDefault="00353792">
            <w:pPr>
              <w:jc w:val="center"/>
              <w:rPr>
                <w:sz w:val="20"/>
                <w:szCs w:val="20"/>
              </w:rPr>
            </w:pPr>
            <w:r>
              <w:rPr>
                <w:rFonts w:ascii="Calibri" w:eastAsia="Calibri" w:hAnsi="Calibri" w:cs="Calibri"/>
                <w:sz w:val="20"/>
                <w:szCs w:val="20"/>
              </w:rPr>
              <w:t>Kelp forest (2020)</w:t>
            </w:r>
          </w:p>
        </w:tc>
      </w:tr>
      <w:tr w:rsidR="00142F34" w14:paraId="47917C56"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EE41914" w14:textId="77777777" w:rsidR="00142F34" w:rsidRDefault="00353792">
            <w:pPr>
              <w:jc w:val="center"/>
              <w:rPr>
                <w:sz w:val="20"/>
                <w:szCs w:val="20"/>
              </w:rPr>
            </w:pPr>
            <w:r>
              <w:rPr>
                <w:rFonts w:ascii="Calibri" w:eastAsia="Calibri" w:hAnsi="Calibri" w:cs="Calibri"/>
                <w:sz w:val="20"/>
                <w:szCs w:val="20"/>
              </w:rPr>
              <w:t>53</w:t>
            </w:r>
          </w:p>
        </w:tc>
        <w:tc>
          <w:tcPr>
            <w:tcW w:w="600" w:type="dxa"/>
            <w:tcBorders>
              <w:top w:val="nil"/>
              <w:left w:val="nil"/>
              <w:bottom w:val="nil"/>
              <w:right w:val="nil"/>
            </w:tcBorders>
            <w:tcMar>
              <w:top w:w="-411" w:type="dxa"/>
              <w:left w:w="-411" w:type="dxa"/>
              <w:bottom w:w="-411" w:type="dxa"/>
              <w:right w:w="-411" w:type="dxa"/>
            </w:tcMar>
            <w:vAlign w:val="center"/>
          </w:tcPr>
          <w:p w14:paraId="4FA2DE85"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363F6E62" w14:textId="77777777" w:rsidR="00142F34" w:rsidRDefault="00353792">
            <w:pPr>
              <w:jc w:val="center"/>
              <w:rPr>
                <w:sz w:val="20"/>
                <w:szCs w:val="20"/>
              </w:rPr>
            </w:pPr>
            <w:r>
              <w:rPr>
                <w:rFonts w:ascii="Calibri" w:eastAsia="Calibri" w:hAnsi="Calibri" w:cs="Calibri"/>
                <w:sz w:val="20"/>
                <w:szCs w:val="20"/>
              </w:rPr>
              <w:t>Long Point SMR</w:t>
            </w:r>
          </w:p>
        </w:tc>
        <w:tc>
          <w:tcPr>
            <w:tcW w:w="1185" w:type="dxa"/>
            <w:tcBorders>
              <w:top w:val="nil"/>
              <w:left w:val="nil"/>
              <w:bottom w:val="nil"/>
              <w:right w:val="nil"/>
            </w:tcBorders>
            <w:tcMar>
              <w:top w:w="-411" w:type="dxa"/>
              <w:left w:w="-411" w:type="dxa"/>
              <w:bottom w:w="-411" w:type="dxa"/>
              <w:right w:w="-411" w:type="dxa"/>
            </w:tcMar>
            <w:vAlign w:val="center"/>
          </w:tcPr>
          <w:p w14:paraId="3A7A65D1"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04A0CFF5" w14:textId="77777777" w:rsidR="00142F34" w:rsidRDefault="00353792">
            <w:pPr>
              <w:jc w:val="center"/>
              <w:rPr>
                <w:sz w:val="20"/>
                <w:szCs w:val="20"/>
              </w:rPr>
            </w:pPr>
            <w:r>
              <w:rPr>
                <w:rFonts w:ascii="Calibri" w:eastAsia="Calibri" w:hAnsi="Calibri" w:cs="Calibri"/>
                <w:sz w:val="20"/>
                <w:szCs w:val="20"/>
              </w:rPr>
              <w:t>-0.539</w:t>
            </w:r>
          </w:p>
        </w:tc>
        <w:tc>
          <w:tcPr>
            <w:tcW w:w="930" w:type="dxa"/>
            <w:tcBorders>
              <w:top w:val="nil"/>
              <w:left w:val="nil"/>
              <w:bottom w:val="nil"/>
              <w:right w:val="nil"/>
            </w:tcBorders>
            <w:tcMar>
              <w:top w:w="-411" w:type="dxa"/>
              <w:left w:w="-411" w:type="dxa"/>
              <w:bottom w:w="-411" w:type="dxa"/>
              <w:right w:w="-411" w:type="dxa"/>
            </w:tcMar>
            <w:vAlign w:val="center"/>
          </w:tcPr>
          <w:p w14:paraId="285692FE" w14:textId="77777777" w:rsidR="00142F34" w:rsidRDefault="00353792">
            <w:pPr>
              <w:jc w:val="center"/>
              <w:rPr>
                <w:sz w:val="20"/>
                <w:szCs w:val="20"/>
              </w:rPr>
            </w:pPr>
            <w:r>
              <w:rPr>
                <w:rFonts w:ascii="Calibri" w:eastAsia="Calibri" w:hAnsi="Calibri" w:cs="Calibri"/>
                <w:sz w:val="20"/>
                <w:szCs w:val="20"/>
              </w:rPr>
              <w:t>0.284</w:t>
            </w:r>
          </w:p>
        </w:tc>
        <w:tc>
          <w:tcPr>
            <w:tcW w:w="675" w:type="dxa"/>
            <w:tcBorders>
              <w:top w:val="nil"/>
              <w:left w:val="nil"/>
              <w:bottom w:val="nil"/>
              <w:right w:val="nil"/>
            </w:tcBorders>
            <w:tcMar>
              <w:top w:w="-411" w:type="dxa"/>
              <w:left w:w="-411" w:type="dxa"/>
              <w:bottom w:w="-411" w:type="dxa"/>
              <w:right w:w="-411" w:type="dxa"/>
            </w:tcMar>
            <w:vAlign w:val="center"/>
          </w:tcPr>
          <w:p w14:paraId="1C51DB77" w14:textId="77777777" w:rsidR="00142F34" w:rsidRDefault="00353792">
            <w:pPr>
              <w:jc w:val="center"/>
              <w:rPr>
                <w:sz w:val="20"/>
                <w:szCs w:val="20"/>
              </w:rPr>
            </w:pPr>
            <w:r>
              <w:rPr>
                <w:rFonts w:ascii="Calibri" w:eastAsia="Calibri" w:hAnsi="Calibri" w:cs="Calibri"/>
                <w:sz w:val="20"/>
                <w:szCs w:val="20"/>
              </w:rPr>
              <w:t>0.057</w:t>
            </w:r>
          </w:p>
        </w:tc>
        <w:tc>
          <w:tcPr>
            <w:tcW w:w="495" w:type="dxa"/>
            <w:tcBorders>
              <w:top w:val="nil"/>
              <w:left w:val="nil"/>
              <w:bottom w:val="nil"/>
              <w:right w:val="nil"/>
            </w:tcBorders>
            <w:tcMar>
              <w:top w:w="-411" w:type="dxa"/>
              <w:left w:w="-411" w:type="dxa"/>
              <w:bottom w:w="-411" w:type="dxa"/>
              <w:right w:w="-411" w:type="dxa"/>
            </w:tcMar>
            <w:vAlign w:val="center"/>
          </w:tcPr>
          <w:p w14:paraId="0B5D18C2" w14:textId="77777777" w:rsidR="00142F34" w:rsidRDefault="00353792">
            <w:pPr>
              <w:jc w:val="center"/>
              <w:rPr>
                <w:sz w:val="20"/>
                <w:szCs w:val="20"/>
              </w:rPr>
            </w:pPr>
            <w:r>
              <w:rPr>
                <w:rFonts w:ascii="Calibri" w:eastAsia="Calibri" w:hAnsi="Calibri" w:cs="Calibri"/>
                <w:sz w:val="20"/>
                <w:szCs w:val="20"/>
              </w:rPr>
              <w:t>-1.096</w:t>
            </w:r>
          </w:p>
        </w:tc>
        <w:tc>
          <w:tcPr>
            <w:tcW w:w="795" w:type="dxa"/>
            <w:tcBorders>
              <w:top w:val="nil"/>
              <w:left w:val="nil"/>
              <w:bottom w:val="nil"/>
              <w:right w:val="nil"/>
            </w:tcBorders>
            <w:tcMar>
              <w:top w:w="-411" w:type="dxa"/>
              <w:left w:w="-411" w:type="dxa"/>
              <w:bottom w:w="-411" w:type="dxa"/>
              <w:right w:w="-411" w:type="dxa"/>
            </w:tcMar>
            <w:vAlign w:val="center"/>
          </w:tcPr>
          <w:p w14:paraId="0D8B8A9E" w14:textId="77777777" w:rsidR="00142F34" w:rsidRDefault="00353792">
            <w:pPr>
              <w:jc w:val="center"/>
              <w:rPr>
                <w:sz w:val="20"/>
                <w:szCs w:val="20"/>
              </w:rPr>
            </w:pPr>
            <w:r>
              <w:rPr>
                <w:rFonts w:ascii="Calibri" w:eastAsia="Calibri" w:hAnsi="Calibri" w:cs="Calibri"/>
                <w:sz w:val="20"/>
                <w:szCs w:val="20"/>
              </w:rPr>
              <w:t>0.017</w:t>
            </w:r>
          </w:p>
        </w:tc>
        <w:tc>
          <w:tcPr>
            <w:tcW w:w="660" w:type="dxa"/>
            <w:tcBorders>
              <w:top w:val="nil"/>
              <w:left w:val="nil"/>
              <w:bottom w:val="nil"/>
              <w:right w:val="nil"/>
            </w:tcBorders>
            <w:tcMar>
              <w:top w:w="-411" w:type="dxa"/>
              <w:left w:w="-411" w:type="dxa"/>
              <w:bottom w:w="-411" w:type="dxa"/>
              <w:right w:w="-411" w:type="dxa"/>
            </w:tcMar>
            <w:vAlign w:val="center"/>
          </w:tcPr>
          <w:p w14:paraId="3D519575"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7DDF7CF8"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01CA43A3" w14:textId="77777777" w:rsidR="00142F34" w:rsidRDefault="00353792">
            <w:pPr>
              <w:jc w:val="center"/>
              <w:rPr>
                <w:sz w:val="20"/>
                <w:szCs w:val="20"/>
              </w:rPr>
            </w:pPr>
            <w:r>
              <w:rPr>
                <w:rFonts w:ascii="Calibri" w:eastAsia="Calibri" w:hAnsi="Calibri" w:cs="Calibri"/>
                <w:sz w:val="20"/>
                <w:szCs w:val="20"/>
              </w:rPr>
              <w:t>Kelp forest (2020)</w:t>
            </w:r>
          </w:p>
        </w:tc>
      </w:tr>
      <w:tr w:rsidR="00142F34" w14:paraId="71D973D4"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35BCAF5" w14:textId="77777777" w:rsidR="00142F34" w:rsidRDefault="00353792">
            <w:pPr>
              <w:jc w:val="center"/>
              <w:rPr>
                <w:sz w:val="20"/>
                <w:szCs w:val="20"/>
              </w:rPr>
            </w:pPr>
            <w:r>
              <w:rPr>
                <w:rFonts w:ascii="Calibri" w:eastAsia="Calibri" w:hAnsi="Calibri" w:cs="Calibri"/>
                <w:sz w:val="20"/>
                <w:szCs w:val="20"/>
              </w:rPr>
              <w:t>54</w:t>
            </w:r>
          </w:p>
        </w:tc>
        <w:tc>
          <w:tcPr>
            <w:tcW w:w="600" w:type="dxa"/>
            <w:tcBorders>
              <w:top w:val="nil"/>
              <w:left w:val="nil"/>
              <w:bottom w:val="nil"/>
              <w:right w:val="nil"/>
            </w:tcBorders>
            <w:tcMar>
              <w:top w:w="-411" w:type="dxa"/>
              <w:left w:w="-411" w:type="dxa"/>
              <w:bottom w:w="-411" w:type="dxa"/>
              <w:right w:w="-411" w:type="dxa"/>
            </w:tcMar>
            <w:vAlign w:val="center"/>
          </w:tcPr>
          <w:p w14:paraId="6385F012"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2457BEED" w14:textId="77777777" w:rsidR="00142F34" w:rsidRDefault="00353792">
            <w:pPr>
              <w:jc w:val="center"/>
              <w:rPr>
                <w:sz w:val="20"/>
                <w:szCs w:val="20"/>
              </w:rPr>
            </w:pPr>
            <w:r>
              <w:rPr>
                <w:rFonts w:ascii="Calibri" w:eastAsia="Calibri" w:hAnsi="Calibri" w:cs="Calibri"/>
                <w:sz w:val="20"/>
                <w:szCs w:val="20"/>
              </w:rPr>
              <w:t>Gull Island SMR</w:t>
            </w:r>
          </w:p>
        </w:tc>
        <w:tc>
          <w:tcPr>
            <w:tcW w:w="1185" w:type="dxa"/>
            <w:tcBorders>
              <w:top w:val="nil"/>
              <w:left w:val="nil"/>
              <w:bottom w:val="nil"/>
              <w:right w:val="nil"/>
            </w:tcBorders>
            <w:tcMar>
              <w:top w:w="-411" w:type="dxa"/>
              <w:left w:w="-411" w:type="dxa"/>
              <w:bottom w:w="-411" w:type="dxa"/>
              <w:right w:w="-411" w:type="dxa"/>
            </w:tcMar>
            <w:vAlign w:val="center"/>
          </w:tcPr>
          <w:p w14:paraId="55446283"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3B842251" w14:textId="77777777" w:rsidR="00142F34" w:rsidRDefault="00353792">
            <w:pPr>
              <w:jc w:val="center"/>
              <w:rPr>
                <w:sz w:val="20"/>
                <w:szCs w:val="20"/>
              </w:rPr>
            </w:pPr>
            <w:r>
              <w:rPr>
                <w:rFonts w:ascii="Calibri" w:eastAsia="Calibri" w:hAnsi="Calibri" w:cs="Calibri"/>
                <w:sz w:val="20"/>
                <w:szCs w:val="20"/>
              </w:rPr>
              <w:t>1.087</w:t>
            </w:r>
          </w:p>
        </w:tc>
        <w:tc>
          <w:tcPr>
            <w:tcW w:w="930" w:type="dxa"/>
            <w:tcBorders>
              <w:top w:val="nil"/>
              <w:left w:val="nil"/>
              <w:bottom w:val="nil"/>
              <w:right w:val="nil"/>
            </w:tcBorders>
            <w:tcMar>
              <w:top w:w="-411" w:type="dxa"/>
              <w:left w:w="-411" w:type="dxa"/>
              <w:bottom w:w="-411" w:type="dxa"/>
              <w:right w:w="-411" w:type="dxa"/>
            </w:tcMar>
            <w:vAlign w:val="center"/>
          </w:tcPr>
          <w:p w14:paraId="57255863" w14:textId="77777777" w:rsidR="00142F34" w:rsidRDefault="00353792">
            <w:pPr>
              <w:jc w:val="center"/>
              <w:rPr>
                <w:sz w:val="20"/>
                <w:szCs w:val="20"/>
              </w:rPr>
            </w:pPr>
            <w:r>
              <w:rPr>
                <w:rFonts w:ascii="Calibri" w:eastAsia="Calibri" w:hAnsi="Calibri" w:cs="Calibri"/>
                <w:sz w:val="20"/>
                <w:szCs w:val="20"/>
              </w:rPr>
              <w:t>0.316</w:t>
            </w:r>
          </w:p>
        </w:tc>
        <w:tc>
          <w:tcPr>
            <w:tcW w:w="675" w:type="dxa"/>
            <w:tcBorders>
              <w:top w:val="nil"/>
              <w:left w:val="nil"/>
              <w:bottom w:val="nil"/>
              <w:right w:val="nil"/>
            </w:tcBorders>
            <w:tcMar>
              <w:top w:w="-411" w:type="dxa"/>
              <w:left w:w="-411" w:type="dxa"/>
              <w:bottom w:w="-411" w:type="dxa"/>
              <w:right w:w="-411" w:type="dxa"/>
            </w:tcMar>
            <w:vAlign w:val="center"/>
          </w:tcPr>
          <w:p w14:paraId="4EBCBB6F" w14:textId="77777777" w:rsidR="00142F34" w:rsidRDefault="00353792">
            <w:pPr>
              <w:jc w:val="center"/>
              <w:rPr>
                <w:sz w:val="20"/>
                <w:szCs w:val="20"/>
              </w:rPr>
            </w:pPr>
            <w:r>
              <w:rPr>
                <w:rFonts w:ascii="Calibri" w:eastAsia="Calibri" w:hAnsi="Calibri" w:cs="Calibri"/>
                <w:sz w:val="20"/>
                <w:szCs w:val="20"/>
              </w:rPr>
              <w:t>0.001</w:t>
            </w:r>
          </w:p>
        </w:tc>
        <w:tc>
          <w:tcPr>
            <w:tcW w:w="495" w:type="dxa"/>
            <w:tcBorders>
              <w:top w:val="nil"/>
              <w:left w:val="nil"/>
              <w:bottom w:val="nil"/>
              <w:right w:val="nil"/>
            </w:tcBorders>
            <w:tcMar>
              <w:top w:w="-411" w:type="dxa"/>
              <w:left w:w="-411" w:type="dxa"/>
              <w:bottom w:w="-411" w:type="dxa"/>
              <w:right w:w="-411" w:type="dxa"/>
            </w:tcMar>
            <w:vAlign w:val="center"/>
          </w:tcPr>
          <w:p w14:paraId="396F79A0" w14:textId="77777777" w:rsidR="00142F34" w:rsidRDefault="00353792">
            <w:pPr>
              <w:jc w:val="center"/>
              <w:rPr>
                <w:sz w:val="20"/>
                <w:szCs w:val="20"/>
              </w:rPr>
            </w:pPr>
            <w:r>
              <w:rPr>
                <w:rFonts w:ascii="Calibri" w:eastAsia="Calibri" w:hAnsi="Calibri" w:cs="Calibri"/>
                <w:sz w:val="20"/>
                <w:szCs w:val="20"/>
              </w:rPr>
              <w:t>0.468</w:t>
            </w:r>
          </w:p>
        </w:tc>
        <w:tc>
          <w:tcPr>
            <w:tcW w:w="795" w:type="dxa"/>
            <w:tcBorders>
              <w:top w:val="nil"/>
              <w:left w:val="nil"/>
              <w:bottom w:val="nil"/>
              <w:right w:val="nil"/>
            </w:tcBorders>
            <w:tcMar>
              <w:top w:w="-411" w:type="dxa"/>
              <w:left w:w="-411" w:type="dxa"/>
              <w:bottom w:w="-411" w:type="dxa"/>
              <w:right w:w="-411" w:type="dxa"/>
            </w:tcMar>
            <w:vAlign w:val="center"/>
          </w:tcPr>
          <w:p w14:paraId="0499C2F9" w14:textId="77777777" w:rsidR="00142F34" w:rsidRDefault="00353792">
            <w:pPr>
              <w:jc w:val="center"/>
              <w:rPr>
                <w:sz w:val="20"/>
                <w:szCs w:val="20"/>
              </w:rPr>
            </w:pPr>
            <w:r>
              <w:rPr>
                <w:rFonts w:ascii="Calibri" w:eastAsia="Calibri" w:hAnsi="Calibri" w:cs="Calibri"/>
                <w:sz w:val="20"/>
                <w:szCs w:val="20"/>
              </w:rPr>
              <w:t>1.706</w:t>
            </w:r>
          </w:p>
        </w:tc>
        <w:tc>
          <w:tcPr>
            <w:tcW w:w="660" w:type="dxa"/>
            <w:tcBorders>
              <w:top w:val="nil"/>
              <w:left w:val="nil"/>
              <w:bottom w:val="nil"/>
              <w:right w:val="nil"/>
            </w:tcBorders>
            <w:tcMar>
              <w:top w:w="-411" w:type="dxa"/>
              <w:left w:w="-411" w:type="dxa"/>
              <w:bottom w:w="-411" w:type="dxa"/>
              <w:right w:w="-411" w:type="dxa"/>
            </w:tcMar>
            <w:vAlign w:val="center"/>
          </w:tcPr>
          <w:p w14:paraId="19D987C0"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49399A8E" w14:textId="77777777" w:rsidR="00142F34" w:rsidRDefault="00353792">
            <w:pPr>
              <w:jc w:val="center"/>
              <w:rPr>
                <w:sz w:val="20"/>
                <w:szCs w:val="20"/>
              </w:rPr>
            </w:pPr>
            <w:r>
              <w:rPr>
                <w:rFonts w:ascii="Calibri" w:eastAsia="Calibri" w:hAnsi="Calibri" w:cs="Calibri"/>
                <w:sz w:val="20"/>
                <w:szCs w:val="20"/>
              </w:rPr>
              <w:t>0.175</w:t>
            </w:r>
          </w:p>
        </w:tc>
        <w:tc>
          <w:tcPr>
            <w:tcW w:w="3540" w:type="dxa"/>
            <w:tcBorders>
              <w:top w:val="nil"/>
              <w:left w:val="nil"/>
              <w:bottom w:val="nil"/>
              <w:right w:val="nil"/>
            </w:tcBorders>
            <w:tcMar>
              <w:top w:w="-411" w:type="dxa"/>
              <w:left w:w="-411" w:type="dxa"/>
              <w:bottom w:w="-411" w:type="dxa"/>
              <w:right w:w="-411" w:type="dxa"/>
            </w:tcMar>
            <w:vAlign w:val="center"/>
          </w:tcPr>
          <w:p w14:paraId="41EB1034" w14:textId="77777777" w:rsidR="00142F34" w:rsidRDefault="00353792">
            <w:pPr>
              <w:jc w:val="center"/>
              <w:rPr>
                <w:sz w:val="20"/>
                <w:szCs w:val="20"/>
              </w:rPr>
            </w:pPr>
            <w:r>
              <w:rPr>
                <w:rFonts w:ascii="Calibri" w:eastAsia="Calibri" w:hAnsi="Calibri" w:cs="Calibri"/>
                <w:sz w:val="20"/>
                <w:szCs w:val="20"/>
              </w:rPr>
              <w:t>Kelp forest (2020), Deep reef (2019)</w:t>
            </w:r>
          </w:p>
        </w:tc>
      </w:tr>
      <w:tr w:rsidR="00142F34" w14:paraId="6CEFFE21"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E3D7D28" w14:textId="77777777" w:rsidR="00142F34" w:rsidRDefault="00353792">
            <w:pPr>
              <w:jc w:val="center"/>
              <w:rPr>
                <w:sz w:val="20"/>
                <w:szCs w:val="20"/>
              </w:rPr>
            </w:pPr>
            <w:r>
              <w:rPr>
                <w:rFonts w:ascii="Calibri" w:eastAsia="Calibri" w:hAnsi="Calibri" w:cs="Calibri"/>
                <w:sz w:val="20"/>
                <w:szCs w:val="20"/>
              </w:rPr>
              <w:t>54</w:t>
            </w:r>
          </w:p>
        </w:tc>
        <w:tc>
          <w:tcPr>
            <w:tcW w:w="600" w:type="dxa"/>
            <w:tcBorders>
              <w:top w:val="nil"/>
              <w:left w:val="nil"/>
              <w:bottom w:val="nil"/>
              <w:right w:val="nil"/>
            </w:tcBorders>
            <w:tcMar>
              <w:top w:w="-411" w:type="dxa"/>
              <w:left w:w="-411" w:type="dxa"/>
              <w:bottom w:w="-411" w:type="dxa"/>
              <w:right w:w="-411" w:type="dxa"/>
            </w:tcMar>
            <w:vAlign w:val="center"/>
          </w:tcPr>
          <w:p w14:paraId="57F74C02"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452BD8D2" w14:textId="77777777" w:rsidR="00142F34" w:rsidRDefault="00353792">
            <w:pPr>
              <w:jc w:val="center"/>
              <w:rPr>
                <w:sz w:val="20"/>
                <w:szCs w:val="20"/>
              </w:rPr>
            </w:pPr>
            <w:r>
              <w:rPr>
                <w:rFonts w:ascii="Calibri" w:eastAsia="Calibri" w:hAnsi="Calibri" w:cs="Calibri"/>
                <w:sz w:val="20"/>
                <w:szCs w:val="20"/>
              </w:rPr>
              <w:t>Gull Island SMR</w:t>
            </w:r>
          </w:p>
        </w:tc>
        <w:tc>
          <w:tcPr>
            <w:tcW w:w="1185" w:type="dxa"/>
            <w:tcBorders>
              <w:top w:val="nil"/>
              <w:left w:val="nil"/>
              <w:bottom w:val="nil"/>
              <w:right w:val="nil"/>
            </w:tcBorders>
            <w:tcMar>
              <w:top w:w="-411" w:type="dxa"/>
              <w:left w:w="-411" w:type="dxa"/>
              <w:bottom w:w="-411" w:type="dxa"/>
              <w:right w:w="-411" w:type="dxa"/>
            </w:tcMar>
            <w:vAlign w:val="center"/>
          </w:tcPr>
          <w:p w14:paraId="3E29BFF0"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62B5373F" w14:textId="77777777" w:rsidR="00142F34" w:rsidRDefault="00353792">
            <w:pPr>
              <w:jc w:val="center"/>
              <w:rPr>
                <w:sz w:val="20"/>
                <w:szCs w:val="20"/>
              </w:rPr>
            </w:pPr>
            <w:r>
              <w:rPr>
                <w:rFonts w:ascii="Calibri" w:eastAsia="Calibri" w:hAnsi="Calibri" w:cs="Calibri"/>
                <w:sz w:val="20"/>
                <w:szCs w:val="20"/>
              </w:rPr>
              <w:t>0.483</w:t>
            </w:r>
          </w:p>
        </w:tc>
        <w:tc>
          <w:tcPr>
            <w:tcW w:w="930" w:type="dxa"/>
            <w:tcBorders>
              <w:top w:val="nil"/>
              <w:left w:val="nil"/>
              <w:bottom w:val="nil"/>
              <w:right w:val="nil"/>
            </w:tcBorders>
            <w:tcMar>
              <w:top w:w="-411" w:type="dxa"/>
              <w:left w:w="-411" w:type="dxa"/>
              <w:bottom w:w="-411" w:type="dxa"/>
              <w:right w:w="-411" w:type="dxa"/>
            </w:tcMar>
            <w:vAlign w:val="center"/>
          </w:tcPr>
          <w:p w14:paraId="5D155CA7" w14:textId="77777777" w:rsidR="00142F34" w:rsidRDefault="00353792">
            <w:pPr>
              <w:jc w:val="center"/>
              <w:rPr>
                <w:sz w:val="20"/>
                <w:szCs w:val="20"/>
              </w:rPr>
            </w:pPr>
            <w:r>
              <w:rPr>
                <w:rFonts w:ascii="Calibri" w:eastAsia="Calibri" w:hAnsi="Calibri" w:cs="Calibri"/>
                <w:sz w:val="20"/>
                <w:szCs w:val="20"/>
              </w:rPr>
              <w:t>0.192</w:t>
            </w:r>
          </w:p>
        </w:tc>
        <w:tc>
          <w:tcPr>
            <w:tcW w:w="675" w:type="dxa"/>
            <w:tcBorders>
              <w:top w:val="nil"/>
              <w:left w:val="nil"/>
              <w:bottom w:val="nil"/>
              <w:right w:val="nil"/>
            </w:tcBorders>
            <w:tcMar>
              <w:top w:w="-411" w:type="dxa"/>
              <w:left w:w="-411" w:type="dxa"/>
              <w:bottom w:w="-411" w:type="dxa"/>
              <w:right w:w="-411" w:type="dxa"/>
            </w:tcMar>
            <w:vAlign w:val="center"/>
          </w:tcPr>
          <w:p w14:paraId="17905AAC" w14:textId="77777777" w:rsidR="00142F34" w:rsidRDefault="00353792">
            <w:pPr>
              <w:jc w:val="center"/>
              <w:rPr>
                <w:sz w:val="20"/>
                <w:szCs w:val="20"/>
              </w:rPr>
            </w:pPr>
            <w:r>
              <w:rPr>
                <w:rFonts w:ascii="Calibri" w:eastAsia="Calibri" w:hAnsi="Calibri" w:cs="Calibri"/>
                <w:sz w:val="20"/>
                <w:szCs w:val="20"/>
              </w:rPr>
              <w:t>0.012</w:t>
            </w:r>
          </w:p>
        </w:tc>
        <w:tc>
          <w:tcPr>
            <w:tcW w:w="495" w:type="dxa"/>
            <w:tcBorders>
              <w:top w:val="nil"/>
              <w:left w:val="nil"/>
              <w:bottom w:val="nil"/>
              <w:right w:val="nil"/>
            </w:tcBorders>
            <w:tcMar>
              <w:top w:w="-411" w:type="dxa"/>
              <w:left w:w="-411" w:type="dxa"/>
              <w:bottom w:w="-411" w:type="dxa"/>
              <w:right w:w="-411" w:type="dxa"/>
            </w:tcMar>
            <w:vAlign w:val="center"/>
          </w:tcPr>
          <w:p w14:paraId="17F33075" w14:textId="77777777" w:rsidR="00142F34" w:rsidRDefault="00353792">
            <w:pPr>
              <w:jc w:val="center"/>
              <w:rPr>
                <w:sz w:val="20"/>
                <w:szCs w:val="20"/>
              </w:rPr>
            </w:pPr>
            <w:r>
              <w:rPr>
                <w:rFonts w:ascii="Calibri" w:eastAsia="Calibri" w:hAnsi="Calibri" w:cs="Calibri"/>
                <w:sz w:val="20"/>
                <w:szCs w:val="20"/>
              </w:rPr>
              <w:t>0.107</w:t>
            </w:r>
          </w:p>
        </w:tc>
        <w:tc>
          <w:tcPr>
            <w:tcW w:w="795" w:type="dxa"/>
            <w:tcBorders>
              <w:top w:val="nil"/>
              <w:left w:val="nil"/>
              <w:bottom w:val="nil"/>
              <w:right w:val="nil"/>
            </w:tcBorders>
            <w:tcMar>
              <w:top w:w="-411" w:type="dxa"/>
              <w:left w:w="-411" w:type="dxa"/>
              <w:bottom w:w="-411" w:type="dxa"/>
              <w:right w:w="-411" w:type="dxa"/>
            </w:tcMar>
            <w:vAlign w:val="center"/>
          </w:tcPr>
          <w:p w14:paraId="6796C647" w14:textId="77777777" w:rsidR="00142F34" w:rsidRDefault="00353792">
            <w:pPr>
              <w:jc w:val="center"/>
              <w:rPr>
                <w:sz w:val="20"/>
                <w:szCs w:val="20"/>
              </w:rPr>
            </w:pPr>
            <w:r>
              <w:rPr>
                <w:rFonts w:ascii="Calibri" w:eastAsia="Calibri" w:hAnsi="Calibri" w:cs="Calibri"/>
                <w:sz w:val="20"/>
                <w:szCs w:val="20"/>
              </w:rPr>
              <w:t>0.859</w:t>
            </w:r>
          </w:p>
        </w:tc>
        <w:tc>
          <w:tcPr>
            <w:tcW w:w="660" w:type="dxa"/>
            <w:tcBorders>
              <w:top w:val="nil"/>
              <w:left w:val="nil"/>
              <w:bottom w:val="nil"/>
              <w:right w:val="nil"/>
            </w:tcBorders>
            <w:tcMar>
              <w:top w:w="-411" w:type="dxa"/>
              <w:left w:w="-411" w:type="dxa"/>
              <w:bottom w:w="-411" w:type="dxa"/>
              <w:right w:w="-411" w:type="dxa"/>
            </w:tcMar>
            <w:vAlign w:val="center"/>
          </w:tcPr>
          <w:p w14:paraId="1E418077"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51EA1392" w14:textId="77777777" w:rsidR="00142F34" w:rsidRDefault="00353792">
            <w:pPr>
              <w:jc w:val="center"/>
              <w:rPr>
                <w:sz w:val="20"/>
                <w:szCs w:val="20"/>
              </w:rPr>
            </w:pPr>
            <w:r>
              <w:rPr>
                <w:rFonts w:ascii="Calibri" w:eastAsia="Calibri" w:hAnsi="Calibri" w:cs="Calibri"/>
                <w:sz w:val="20"/>
                <w:szCs w:val="20"/>
              </w:rPr>
              <w:t>0.019</w:t>
            </w:r>
          </w:p>
        </w:tc>
        <w:tc>
          <w:tcPr>
            <w:tcW w:w="3540" w:type="dxa"/>
            <w:tcBorders>
              <w:top w:val="nil"/>
              <w:left w:val="nil"/>
              <w:bottom w:val="nil"/>
              <w:right w:val="nil"/>
            </w:tcBorders>
            <w:tcMar>
              <w:top w:w="-411" w:type="dxa"/>
              <w:left w:w="-411" w:type="dxa"/>
              <w:bottom w:w="-411" w:type="dxa"/>
              <w:right w:w="-411" w:type="dxa"/>
            </w:tcMar>
            <w:vAlign w:val="center"/>
          </w:tcPr>
          <w:p w14:paraId="1BFDA6AD" w14:textId="77777777" w:rsidR="00142F34" w:rsidRDefault="00353792">
            <w:pPr>
              <w:jc w:val="center"/>
              <w:rPr>
                <w:sz w:val="20"/>
                <w:szCs w:val="20"/>
              </w:rPr>
            </w:pPr>
            <w:r>
              <w:rPr>
                <w:rFonts w:ascii="Calibri" w:eastAsia="Calibri" w:hAnsi="Calibri" w:cs="Calibri"/>
                <w:sz w:val="20"/>
                <w:szCs w:val="20"/>
              </w:rPr>
              <w:t>Kelp forest (2020), Deep reef (2019)</w:t>
            </w:r>
          </w:p>
        </w:tc>
      </w:tr>
      <w:tr w:rsidR="00142F34" w14:paraId="372B5F5D"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4DF53C89" w14:textId="77777777" w:rsidR="00142F34" w:rsidRDefault="00353792">
            <w:pPr>
              <w:jc w:val="center"/>
              <w:rPr>
                <w:sz w:val="20"/>
                <w:szCs w:val="20"/>
              </w:rPr>
            </w:pPr>
            <w:r>
              <w:rPr>
                <w:rFonts w:ascii="Calibri" w:eastAsia="Calibri" w:hAnsi="Calibri" w:cs="Calibri"/>
                <w:sz w:val="20"/>
                <w:szCs w:val="20"/>
              </w:rPr>
              <w:t>55</w:t>
            </w:r>
          </w:p>
        </w:tc>
        <w:tc>
          <w:tcPr>
            <w:tcW w:w="600" w:type="dxa"/>
            <w:tcBorders>
              <w:top w:val="nil"/>
              <w:left w:val="nil"/>
              <w:bottom w:val="nil"/>
              <w:right w:val="nil"/>
            </w:tcBorders>
            <w:tcMar>
              <w:top w:w="-411" w:type="dxa"/>
              <w:left w:w="-411" w:type="dxa"/>
              <w:bottom w:w="-411" w:type="dxa"/>
              <w:right w:w="-411" w:type="dxa"/>
            </w:tcMar>
            <w:vAlign w:val="center"/>
          </w:tcPr>
          <w:p w14:paraId="54203A0C"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735FB5DF" w14:textId="77777777" w:rsidR="00142F34" w:rsidRDefault="00353792">
            <w:pPr>
              <w:jc w:val="center"/>
              <w:rPr>
                <w:sz w:val="20"/>
                <w:szCs w:val="20"/>
              </w:rPr>
            </w:pPr>
            <w:r>
              <w:rPr>
                <w:rFonts w:ascii="Calibri" w:eastAsia="Calibri" w:hAnsi="Calibri" w:cs="Calibri"/>
                <w:sz w:val="20"/>
                <w:szCs w:val="20"/>
              </w:rPr>
              <w:t>Laguna Beach SMR</w:t>
            </w:r>
          </w:p>
        </w:tc>
        <w:tc>
          <w:tcPr>
            <w:tcW w:w="1185" w:type="dxa"/>
            <w:tcBorders>
              <w:top w:val="nil"/>
              <w:left w:val="nil"/>
              <w:bottom w:val="nil"/>
              <w:right w:val="nil"/>
            </w:tcBorders>
            <w:tcMar>
              <w:top w:w="-411" w:type="dxa"/>
              <w:left w:w="-411" w:type="dxa"/>
              <w:bottom w:w="-411" w:type="dxa"/>
              <w:right w:w="-411" w:type="dxa"/>
            </w:tcMar>
            <w:vAlign w:val="center"/>
          </w:tcPr>
          <w:p w14:paraId="39D13236"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29800162" w14:textId="77777777" w:rsidR="00142F34" w:rsidRDefault="00353792">
            <w:pPr>
              <w:jc w:val="center"/>
              <w:rPr>
                <w:sz w:val="20"/>
                <w:szCs w:val="20"/>
              </w:rPr>
            </w:pPr>
            <w:r>
              <w:rPr>
                <w:rFonts w:ascii="Calibri" w:eastAsia="Calibri" w:hAnsi="Calibri" w:cs="Calibri"/>
                <w:sz w:val="20"/>
                <w:szCs w:val="20"/>
              </w:rPr>
              <w:t>1.147</w:t>
            </w:r>
          </w:p>
        </w:tc>
        <w:tc>
          <w:tcPr>
            <w:tcW w:w="930" w:type="dxa"/>
            <w:tcBorders>
              <w:top w:val="nil"/>
              <w:left w:val="nil"/>
              <w:bottom w:val="nil"/>
              <w:right w:val="nil"/>
            </w:tcBorders>
            <w:tcMar>
              <w:top w:w="-411" w:type="dxa"/>
              <w:left w:w="-411" w:type="dxa"/>
              <w:bottom w:w="-411" w:type="dxa"/>
              <w:right w:w="-411" w:type="dxa"/>
            </w:tcMar>
            <w:vAlign w:val="center"/>
          </w:tcPr>
          <w:p w14:paraId="2EC1D62F" w14:textId="77777777" w:rsidR="00142F34" w:rsidRDefault="00353792">
            <w:pPr>
              <w:jc w:val="center"/>
              <w:rPr>
                <w:sz w:val="20"/>
                <w:szCs w:val="20"/>
              </w:rPr>
            </w:pPr>
            <w:r>
              <w:rPr>
                <w:rFonts w:ascii="Calibri" w:eastAsia="Calibri" w:hAnsi="Calibri" w:cs="Calibri"/>
                <w:sz w:val="20"/>
                <w:szCs w:val="20"/>
              </w:rPr>
              <w:t>0.173</w:t>
            </w:r>
          </w:p>
        </w:tc>
        <w:tc>
          <w:tcPr>
            <w:tcW w:w="675" w:type="dxa"/>
            <w:tcBorders>
              <w:top w:val="nil"/>
              <w:left w:val="nil"/>
              <w:bottom w:val="nil"/>
              <w:right w:val="nil"/>
            </w:tcBorders>
            <w:tcMar>
              <w:top w:w="-411" w:type="dxa"/>
              <w:left w:w="-411" w:type="dxa"/>
              <w:bottom w:w="-411" w:type="dxa"/>
              <w:right w:w="-411" w:type="dxa"/>
            </w:tcMar>
            <w:vAlign w:val="center"/>
          </w:tcPr>
          <w:p w14:paraId="5D428AC9"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5CD32652" w14:textId="77777777" w:rsidR="00142F34" w:rsidRDefault="00353792">
            <w:pPr>
              <w:jc w:val="center"/>
              <w:rPr>
                <w:sz w:val="20"/>
                <w:szCs w:val="20"/>
              </w:rPr>
            </w:pPr>
            <w:r>
              <w:rPr>
                <w:rFonts w:ascii="Calibri" w:eastAsia="Calibri" w:hAnsi="Calibri" w:cs="Calibri"/>
                <w:sz w:val="20"/>
                <w:szCs w:val="20"/>
              </w:rPr>
              <w:t>0.807</w:t>
            </w:r>
          </w:p>
        </w:tc>
        <w:tc>
          <w:tcPr>
            <w:tcW w:w="795" w:type="dxa"/>
            <w:tcBorders>
              <w:top w:val="nil"/>
              <w:left w:val="nil"/>
              <w:bottom w:val="nil"/>
              <w:right w:val="nil"/>
            </w:tcBorders>
            <w:tcMar>
              <w:top w:w="-411" w:type="dxa"/>
              <w:left w:w="-411" w:type="dxa"/>
              <w:bottom w:w="-411" w:type="dxa"/>
              <w:right w:w="-411" w:type="dxa"/>
            </w:tcMar>
            <w:vAlign w:val="center"/>
          </w:tcPr>
          <w:p w14:paraId="2B7207CF" w14:textId="77777777" w:rsidR="00142F34" w:rsidRDefault="00353792">
            <w:pPr>
              <w:jc w:val="center"/>
              <w:rPr>
                <w:sz w:val="20"/>
                <w:szCs w:val="20"/>
              </w:rPr>
            </w:pPr>
            <w:r>
              <w:rPr>
                <w:rFonts w:ascii="Calibri" w:eastAsia="Calibri" w:hAnsi="Calibri" w:cs="Calibri"/>
                <w:sz w:val="20"/>
                <w:szCs w:val="20"/>
              </w:rPr>
              <w:t>1.487</w:t>
            </w:r>
          </w:p>
        </w:tc>
        <w:tc>
          <w:tcPr>
            <w:tcW w:w="660" w:type="dxa"/>
            <w:tcBorders>
              <w:top w:val="nil"/>
              <w:left w:val="nil"/>
              <w:bottom w:val="nil"/>
              <w:right w:val="nil"/>
            </w:tcBorders>
            <w:tcMar>
              <w:top w:w="-411" w:type="dxa"/>
              <w:left w:w="-411" w:type="dxa"/>
              <w:bottom w:w="-411" w:type="dxa"/>
              <w:right w:w="-411" w:type="dxa"/>
            </w:tcMar>
            <w:vAlign w:val="center"/>
          </w:tcPr>
          <w:p w14:paraId="50A258E1"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7F3890EB" w14:textId="77777777" w:rsidR="00142F34" w:rsidRDefault="00353792">
            <w:pPr>
              <w:jc w:val="center"/>
              <w:rPr>
                <w:sz w:val="20"/>
                <w:szCs w:val="20"/>
              </w:rPr>
            </w:pPr>
            <w:r>
              <w:rPr>
                <w:rFonts w:ascii="Calibri" w:eastAsia="Calibri" w:hAnsi="Calibri" w:cs="Calibri"/>
                <w:sz w:val="20"/>
                <w:szCs w:val="20"/>
              </w:rPr>
              <w:t>0.616</w:t>
            </w:r>
          </w:p>
        </w:tc>
        <w:tc>
          <w:tcPr>
            <w:tcW w:w="3540" w:type="dxa"/>
            <w:tcBorders>
              <w:top w:val="nil"/>
              <w:left w:val="nil"/>
              <w:bottom w:val="nil"/>
              <w:right w:val="nil"/>
            </w:tcBorders>
            <w:tcMar>
              <w:top w:w="-411" w:type="dxa"/>
              <w:left w:w="-411" w:type="dxa"/>
              <w:bottom w:w="-411" w:type="dxa"/>
              <w:right w:w="-411" w:type="dxa"/>
            </w:tcMar>
            <w:vAlign w:val="center"/>
          </w:tcPr>
          <w:p w14:paraId="381C77C4" w14:textId="77777777" w:rsidR="00142F34" w:rsidRDefault="00353792">
            <w:pPr>
              <w:jc w:val="center"/>
              <w:rPr>
                <w:sz w:val="20"/>
                <w:szCs w:val="20"/>
              </w:rPr>
            </w:pPr>
            <w:r>
              <w:rPr>
                <w:rFonts w:ascii="Calibri" w:eastAsia="Calibri" w:hAnsi="Calibri" w:cs="Calibri"/>
                <w:sz w:val="20"/>
                <w:szCs w:val="20"/>
              </w:rPr>
              <w:t>Surf zone (2020), Shallow reef (2017)</w:t>
            </w:r>
          </w:p>
        </w:tc>
      </w:tr>
      <w:tr w:rsidR="00142F34" w14:paraId="2EE7F743"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5F63F5D" w14:textId="77777777" w:rsidR="00142F34" w:rsidRDefault="00353792">
            <w:pPr>
              <w:jc w:val="center"/>
              <w:rPr>
                <w:sz w:val="20"/>
                <w:szCs w:val="20"/>
              </w:rPr>
            </w:pPr>
            <w:r>
              <w:rPr>
                <w:rFonts w:ascii="Calibri" w:eastAsia="Calibri" w:hAnsi="Calibri" w:cs="Calibri"/>
                <w:sz w:val="20"/>
                <w:szCs w:val="20"/>
              </w:rPr>
              <w:t>55</w:t>
            </w:r>
          </w:p>
        </w:tc>
        <w:tc>
          <w:tcPr>
            <w:tcW w:w="600" w:type="dxa"/>
            <w:tcBorders>
              <w:top w:val="nil"/>
              <w:left w:val="nil"/>
              <w:bottom w:val="nil"/>
              <w:right w:val="nil"/>
            </w:tcBorders>
            <w:tcMar>
              <w:top w:w="-411" w:type="dxa"/>
              <w:left w:w="-411" w:type="dxa"/>
              <w:bottom w:w="-411" w:type="dxa"/>
              <w:right w:w="-411" w:type="dxa"/>
            </w:tcMar>
            <w:vAlign w:val="center"/>
          </w:tcPr>
          <w:p w14:paraId="22E99EB1"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77799FD9" w14:textId="77777777" w:rsidR="00142F34" w:rsidRDefault="00353792">
            <w:pPr>
              <w:jc w:val="center"/>
              <w:rPr>
                <w:sz w:val="20"/>
                <w:szCs w:val="20"/>
              </w:rPr>
            </w:pPr>
            <w:r>
              <w:rPr>
                <w:rFonts w:ascii="Calibri" w:eastAsia="Calibri" w:hAnsi="Calibri" w:cs="Calibri"/>
                <w:sz w:val="20"/>
                <w:szCs w:val="20"/>
              </w:rPr>
              <w:t>Laguna Beach SMR</w:t>
            </w:r>
          </w:p>
        </w:tc>
        <w:tc>
          <w:tcPr>
            <w:tcW w:w="1185" w:type="dxa"/>
            <w:tcBorders>
              <w:top w:val="nil"/>
              <w:left w:val="nil"/>
              <w:bottom w:val="nil"/>
              <w:right w:val="nil"/>
            </w:tcBorders>
            <w:tcMar>
              <w:top w:w="-411" w:type="dxa"/>
              <w:left w:w="-411" w:type="dxa"/>
              <w:bottom w:w="-411" w:type="dxa"/>
              <w:right w:w="-411" w:type="dxa"/>
            </w:tcMar>
            <w:vAlign w:val="center"/>
          </w:tcPr>
          <w:p w14:paraId="0FF646D7"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76085515" w14:textId="77777777" w:rsidR="00142F34" w:rsidRDefault="00353792">
            <w:pPr>
              <w:jc w:val="center"/>
              <w:rPr>
                <w:sz w:val="20"/>
                <w:szCs w:val="20"/>
              </w:rPr>
            </w:pPr>
            <w:r>
              <w:rPr>
                <w:rFonts w:ascii="Calibri" w:eastAsia="Calibri" w:hAnsi="Calibri" w:cs="Calibri"/>
                <w:sz w:val="20"/>
                <w:szCs w:val="20"/>
              </w:rPr>
              <w:t>-0.087</w:t>
            </w:r>
          </w:p>
        </w:tc>
        <w:tc>
          <w:tcPr>
            <w:tcW w:w="930" w:type="dxa"/>
            <w:tcBorders>
              <w:top w:val="nil"/>
              <w:left w:val="nil"/>
              <w:bottom w:val="nil"/>
              <w:right w:val="nil"/>
            </w:tcBorders>
            <w:tcMar>
              <w:top w:w="-411" w:type="dxa"/>
              <w:left w:w="-411" w:type="dxa"/>
              <w:bottom w:w="-411" w:type="dxa"/>
              <w:right w:w="-411" w:type="dxa"/>
            </w:tcMar>
            <w:vAlign w:val="center"/>
          </w:tcPr>
          <w:p w14:paraId="38B50290" w14:textId="77777777" w:rsidR="00142F34" w:rsidRDefault="00353792">
            <w:pPr>
              <w:jc w:val="center"/>
              <w:rPr>
                <w:sz w:val="20"/>
                <w:szCs w:val="20"/>
              </w:rPr>
            </w:pPr>
            <w:r>
              <w:rPr>
                <w:rFonts w:ascii="Calibri" w:eastAsia="Calibri" w:hAnsi="Calibri" w:cs="Calibri"/>
                <w:sz w:val="20"/>
                <w:szCs w:val="20"/>
              </w:rPr>
              <w:t>0.317</w:t>
            </w:r>
          </w:p>
        </w:tc>
        <w:tc>
          <w:tcPr>
            <w:tcW w:w="675" w:type="dxa"/>
            <w:tcBorders>
              <w:top w:val="nil"/>
              <w:left w:val="nil"/>
              <w:bottom w:val="nil"/>
              <w:right w:val="nil"/>
            </w:tcBorders>
            <w:tcMar>
              <w:top w:w="-411" w:type="dxa"/>
              <w:left w:w="-411" w:type="dxa"/>
              <w:bottom w:w="-411" w:type="dxa"/>
              <w:right w:w="-411" w:type="dxa"/>
            </w:tcMar>
            <w:vAlign w:val="center"/>
          </w:tcPr>
          <w:p w14:paraId="1330126D" w14:textId="77777777" w:rsidR="00142F34" w:rsidRDefault="00353792">
            <w:pPr>
              <w:jc w:val="center"/>
              <w:rPr>
                <w:sz w:val="20"/>
                <w:szCs w:val="20"/>
              </w:rPr>
            </w:pPr>
            <w:r>
              <w:rPr>
                <w:rFonts w:ascii="Calibri" w:eastAsia="Calibri" w:hAnsi="Calibri" w:cs="Calibri"/>
                <w:sz w:val="20"/>
                <w:szCs w:val="20"/>
              </w:rPr>
              <w:t>0.785</w:t>
            </w:r>
          </w:p>
        </w:tc>
        <w:tc>
          <w:tcPr>
            <w:tcW w:w="495" w:type="dxa"/>
            <w:tcBorders>
              <w:top w:val="nil"/>
              <w:left w:val="nil"/>
              <w:bottom w:val="nil"/>
              <w:right w:val="nil"/>
            </w:tcBorders>
            <w:tcMar>
              <w:top w:w="-411" w:type="dxa"/>
              <w:left w:w="-411" w:type="dxa"/>
              <w:bottom w:w="-411" w:type="dxa"/>
              <w:right w:w="-411" w:type="dxa"/>
            </w:tcMar>
            <w:vAlign w:val="center"/>
          </w:tcPr>
          <w:p w14:paraId="363F9758" w14:textId="77777777" w:rsidR="00142F34" w:rsidRDefault="00353792">
            <w:pPr>
              <w:jc w:val="center"/>
              <w:rPr>
                <w:sz w:val="20"/>
                <w:szCs w:val="20"/>
              </w:rPr>
            </w:pPr>
            <w:r>
              <w:rPr>
                <w:rFonts w:ascii="Calibri" w:eastAsia="Calibri" w:hAnsi="Calibri" w:cs="Calibri"/>
                <w:sz w:val="20"/>
                <w:szCs w:val="20"/>
              </w:rPr>
              <w:t>-0.708</w:t>
            </w:r>
          </w:p>
        </w:tc>
        <w:tc>
          <w:tcPr>
            <w:tcW w:w="795" w:type="dxa"/>
            <w:tcBorders>
              <w:top w:val="nil"/>
              <w:left w:val="nil"/>
              <w:bottom w:val="nil"/>
              <w:right w:val="nil"/>
            </w:tcBorders>
            <w:tcMar>
              <w:top w:w="-411" w:type="dxa"/>
              <w:left w:w="-411" w:type="dxa"/>
              <w:bottom w:w="-411" w:type="dxa"/>
              <w:right w:w="-411" w:type="dxa"/>
            </w:tcMar>
            <w:vAlign w:val="center"/>
          </w:tcPr>
          <w:p w14:paraId="409DEA34" w14:textId="77777777" w:rsidR="00142F34" w:rsidRDefault="00353792">
            <w:pPr>
              <w:jc w:val="center"/>
              <w:rPr>
                <w:sz w:val="20"/>
                <w:szCs w:val="20"/>
              </w:rPr>
            </w:pPr>
            <w:r>
              <w:rPr>
                <w:rFonts w:ascii="Calibri" w:eastAsia="Calibri" w:hAnsi="Calibri" w:cs="Calibri"/>
                <w:sz w:val="20"/>
                <w:szCs w:val="20"/>
              </w:rPr>
              <w:t>0.535</w:t>
            </w:r>
          </w:p>
        </w:tc>
        <w:tc>
          <w:tcPr>
            <w:tcW w:w="660" w:type="dxa"/>
            <w:tcBorders>
              <w:top w:val="nil"/>
              <w:left w:val="nil"/>
              <w:bottom w:val="nil"/>
              <w:right w:val="nil"/>
            </w:tcBorders>
            <w:tcMar>
              <w:top w:w="-411" w:type="dxa"/>
              <w:left w:w="-411" w:type="dxa"/>
              <w:bottom w:w="-411" w:type="dxa"/>
              <w:right w:w="-411" w:type="dxa"/>
            </w:tcMar>
            <w:vAlign w:val="center"/>
          </w:tcPr>
          <w:p w14:paraId="052EA190"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8F8CE87"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2C17FA3E" w14:textId="77777777" w:rsidR="00142F34" w:rsidRDefault="00353792">
            <w:pPr>
              <w:jc w:val="center"/>
              <w:rPr>
                <w:sz w:val="20"/>
                <w:szCs w:val="20"/>
              </w:rPr>
            </w:pPr>
            <w:r>
              <w:rPr>
                <w:rFonts w:ascii="Calibri" w:eastAsia="Calibri" w:hAnsi="Calibri" w:cs="Calibri"/>
                <w:sz w:val="20"/>
                <w:szCs w:val="20"/>
              </w:rPr>
              <w:t>Surf zone (2020)</w:t>
            </w:r>
          </w:p>
        </w:tc>
      </w:tr>
      <w:tr w:rsidR="00142F34" w14:paraId="284FECF9"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4059DE8" w14:textId="77777777" w:rsidR="00142F34" w:rsidRDefault="00353792">
            <w:pPr>
              <w:jc w:val="center"/>
              <w:rPr>
                <w:sz w:val="20"/>
                <w:szCs w:val="20"/>
              </w:rPr>
            </w:pPr>
            <w:r>
              <w:rPr>
                <w:rFonts w:ascii="Calibri" w:eastAsia="Calibri" w:hAnsi="Calibri" w:cs="Calibri"/>
                <w:sz w:val="20"/>
                <w:szCs w:val="20"/>
              </w:rPr>
              <w:t>56</w:t>
            </w:r>
          </w:p>
        </w:tc>
        <w:tc>
          <w:tcPr>
            <w:tcW w:w="600" w:type="dxa"/>
            <w:tcBorders>
              <w:top w:val="nil"/>
              <w:left w:val="nil"/>
              <w:bottom w:val="nil"/>
              <w:right w:val="nil"/>
            </w:tcBorders>
            <w:tcMar>
              <w:top w:w="-411" w:type="dxa"/>
              <w:left w:w="-411" w:type="dxa"/>
              <w:bottom w:w="-411" w:type="dxa"/>
              <w:right w:w="-411" w:type="dxa"/>
            </w:tcMar>
            <w:vAlign w:val="center"/>
          </w:tcPr>
          <w:p w14:paraId="36879B95"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0B6875DA" w14:textId="77777777" w:rsidR="00142F34" w:rsidRDefault="00353792">
            <w:pPr>
              <w:jc w:val="center"/>
              <w:rPr>
                <w:sz w:val="20"/>
                <w:szCs w:val="20"/>
              </w:rPr>
            </w:pPr>
            <w:r>
              <w:rPr>
                <w:rFonts w:ascii="Calibri" w:eastAsia="Calibri" w:hAnsi="Calibri" w:cs="Calibri"/>
                <w:sz w:val="20"/>
                <w:szCs w:val="20"/>
              </w:rPr>
              <w:t>Naples SMCA</w:t>
            </w:r>
          </w:p>
        </w:tc>
        <w:tc>
          <w:tcPr>
            <w:tcW w:w="1185" w:type="dxa"/>
            <w:tcBorders>
              <w:top w:val="nil"/>
              <w:left w:val="nil"/>
              <w:bottom w:val="nil"/>
              <w:right w:val="nil"/>
            </w:tcBorders>
            <w:tcMar>
              <w:top w:w="-411" w:type="dxa"/>
              <w:left w:w="-411" w:type="dxa"/>
              <w:bottom w:w="-411" w:type="dxa"/>
              <w:right w:w="-411" w:type="dxa"/>
            </w:tcMar>
            <w:vAlign w:val="center"/>
          </w:tcPr>
          <w:p w14:paraId="417DF40D"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180877FB" w14:textId="77777777" w:rsidR="00142F34" w:rsidRDefault="00353792">
            <w:pPr>
              <w:jc w:val="center"/>
              <w:rPr>
                <w:sz w:val="20"/>
                <w:szCs w:val="20"/>
              </w:rPr>
            </w:pPr>
            <w:r>
              <w:rPr>
                <w:rFonts w:ascii="Calibri" w:eastAsia="Calibri" w:hAnsi="Calibri" w:cs="Calibri"/>
                <w:sz w:val="20"/>
                <w:szCs w:val="20"/>
              </w:rPr>
              <w:t>1.17</w:t>
            </w:r>
          </w:p>
        </w:tc>
        <w:tc>
          <w:tcPr>
            <w:tcW w:w="930" w:type="dxa"/>
            <w:tcBorders>
              <w:top w:val="nil"/>
              <w:left w:val="nil"/>
              <w:bottom w:val="nil"/>
              <w:right w:val="nil"/>
            </w:tcBorders>
            <w:tcMar>
              <w:top w:w="-411" w:type="dxa"/>
              <w:left w:w="-411" w:type="dxa"/>
              <w:bottom w:w="-411" w:type="dxa"/>
              <w:right w:w="-411" w:type="dxa"/>
            </w:tcMar>
            <w:vAlign w:val="center"/>
          </w:tcPr>
          <w:p w14:paraId="17EFA92F" w14:textId="77777777" w:rsidR="00142F34" w:rsidRDefault="00353792">
            <w:pPr>
              <w:jc w:val="center"/>
              <w:rPr>
                <w:sz w:val="20"/>
                <w:szCs w:val="20"/>
              </w:rPr>
            </w:pPr>
            <w:r>
              <w:rPr>
                <w:rFonts w:ascii="Calibri" w:eastAsia="Calibri" w:hAnsi="Calibri" w:cs="Calibri"/>
                <w:sz w:val="20"/>
                <w:szCs w:val="20"/>
              </w:rPr>
              <w:t>0.409</w:t>
            </w:r>
          </w:p>
        </w:tc>
        <w:tc>
          <w:tcPr>
            <w:tcW w:w="675" w:type="dxa"/>
            <w:tcBorders>
              <w:top w:val="nil"/>
              <w:left w:val="nil"/>
              <w:bottom w:val="nil"/>
              <w:right w:val="nil"/>
            </w:tcBorders>
            <w:tcMar>
              <w:top w:w="-411" w:type="dxa"/>
              <w:left w:w="-411" w:type="dxa"/>
              <w:bottom w:w="-411" w:type="dxa"/>
              <w:right w:w="-411" w:type="dxa"/>
            </w:tcMar>
            <w:vAlign w:val="center"/>
          </w:tcPr>
          <w:p w14:paraId="603A311C" w14:textId="77777777" w:rsidR="00142F34" w:rsidRDefault="00353792">
            <w:pPr>
              <w:jc w:val="center"/>
              <w:rPr>
                <w:sz w:val="20"/>
                <w:szCs w:val="20"/>
              </w:rPr>
            </w:pPr>
            <w:r>
              <w:rPr>
                <w:rFonts w:ascii="Calibri" w:eastAsia="Calibri" w:hAnsi="Calibri" w:cs="Calibri"/>
                <w:sz w:val="20"/>
                <w:szCs w:val="20"/>
              </w:rPr>
              <w:t>0.004</w:t>
            </w:r>
          </w:p>
        </w:tc>
        <w:tc>
          <w:tcPr>
            <w:tcW w:w="495" w:type="dxa"/>
            <w:tcBorders>
              <w:top w:val="nil"/>
              <w:left w:val="nil"/>
              <w:bottom w:val="nil"/>
              <w:right w:val="nil"/>
            </w:tcBorders>
            <w:tcMar>
              <w:top w:w="-411" w:type="dxa"/>
              <w:left w:w="-411" w:type="dxa"/>
              <w:bottom w:w="-411" w:type="dxa"/>
              <w:right w:w="-411" w:type="dxa"/>
            </w:tcMar>
            <w:vAlign w:val="center"/>
          </w:tcPr>
          <w:p w14:paraId="337AF27D" w14:textId="77777777" w:rsidR="00142F34" w:rsidRDefault="00353792">
            <w:pPr>
              <w:jc w:val="center"/>
              <w:rPr>
                <w:sz w:val="20"/>
                <w:szCs w:val="20"/>
              </w:rPr>
            </w:pPr>
            <w:r>
              <w:rPr>
                <w:rFonts w:ascii="Calibri" w:eastAsia="Calibri" w:hAnsi="Calibri" w:cs="Calibri"/>
                <w:sz w:val="20"/>
                <w:szCs w:val="20"/>
              </w:rPr>
              <w:t>0.367</w:t>
            </w:r>
          </w:p>
        </w:tc>
        <w:tc>
          <w:tcPr>
            <w:tcW w:w="795" w:type="dxa"/>
            <w:tcBorders>
              <w:top w:val="nil"/>
              <w:left w:val="nil"/>
              <w:bottom w:val="nil"/>
              <w:right w:val="nil"/>
            </w:tcBorders>
            <w:tcMar>
              <w:top w:w="-411" w:type="dxa"/>
              <w:left w:w="-411" w:type="dxa"/>
              <w:bottom w:w="-411" w:type="dxa"/>
              <w:right w:w="-411" w:type="dxa"/>
            </w:tcMar>
            <w:vAlign w:val="center"/>
          </w:tcPr>
          <w:p w14:paraId="0EB56DCB" w14:textId="77777777" w:rsidR="00142F34" w:rsidRDefault="00353792">
            <w:pPr>
              <w:jc w:val="center"/>
              <w:rPr>
                <w:sz w:val="20"/>
                <w:szCs w:val="20"/>
              </w:rPr>
            </w:pPr>
            <w:r>
              <w:rPr>
                <w:rFonts w:ascii="Calibri" w:eastAsia="Calibri" w:hAnsi="Calibri" w:cs="Calibri"/>
                <w:sz w:val="20"/>
                <w:szCs w:val="20"/>
              </w:rPr>
              <w:t>1.972</w:t>
            </w:r>
          </w:p>
        </w:tc>
        <w:tc>
          <w:tcPr>
            <w:tcW w:w="660" w:type="dxa"/>
            <w:tcBorders>
              <w:top w:val="nil"/>
              <w:left w:val="nil"/>
              <w:bottom w:val="nil"/>
              <w:right w:val="nil"/>
            </w:tcBorders>
            <w:tcMar>
              <w:top w:w="-411" w:type="dxa"/>
              <w:left w:w="-411" w:type="dxa"/>
              <w:bottom w:w="-411" w:type="dxa"/>
              <w:right w:w="-411" w:type="dxa"/>
            </w:tcMar>
            <w:vAlign w:val="center"/>
          </w:tcPr>
          <w:p w14:paraId="6141CA0E"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33F1559A"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4C6DB89B" w14:textId="77777777" w:rsidR="00142F34" w:rsidRDefault="00353792">
            <w:pPr>
              <w:jc w:val="center"/>
              <w:rPr>
                <w:sz w:val="20"/>
                <w:szCs w:val="20"/>
              </w:rPr>
            </w:pPr>
            <w:r>
              <w:rPr>
                <w:rFonts w:ascii="Calibri" w:eastAsia="Calibri" w:hAnsi="Calibri" w:cs="Calibri"/>
                <w:sz w:val="20"/>
                <w:szCs w:val="20"/>
              </w:rPr>
              <w:t>Kelp forest (2020)</w:t>
            </w:r>
          </w:p>
        </w:tc>
      </w:tr>
      <w:tr w:rsidR="00142F34" w14:paraId="3CE3D266"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D42DE0E" w14:textId="77777777" w:rsidR="00142F34" w:rsidRDefault="00353792">
            <w:pPr>
              <w:jc w:val="center"/>
              <w:rPr>
                <w:sz w:val="20"/>
                <w:szCs w:val="20"/>
              </w:rPr>
            </w:pPr>
            <w:r>
              <w:rPr>
                <w:rFonts w:ascii="Calibri" w:eastAsia="Calibri" w:hAnsi="Calibri" w:cs="Calibri"/>
                <w:sz w:val="20"/>
                <w:szCs w:val="20"/>
              </w:rPr>
              <w:t>56</w:t>
            </w:r>
          </w:p>
        </w:tc>
        <w:tc>
          <w:tcPr>
            <w:tcW w:w="600" w:type="dxa"/>
            <w:tcBorders>
              <w:top w:val="nil"/>
              <w:left w:val="nil"/>
              <w:bottom w:val="nil"/>
              <w:right w:val="nil"/>
            </w:tcBorders>
            <w:tcMar>
              <w:top w:w="-411" w:type="dxa"/>
              <w:left w:w="-411" w:type="dxa"/>
              <w:bottom w:w="-411" w:type="dxa"/>
              <w:right w:w="-411" w:type="dxa"/>
            </w:tcMar>
            <w:vAlign w:val="center"/>
          </w:tcPr>
          <w:p w14:paraId="294D9182"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1FD3FA93" w14:textId="77777777" w:rsidR="00142F34" w:rsidRDefault="00353792">
            <w:pPr>
              <w:jc w:val="center"/>
              <w:rPr>
                <w:sz w:val="20"/>
                <w:szCs w:val="20"/>
              </w:rPr>
            </w:pPr>
            <w:r>
              <w:rPr>
                <w:rFonts w:ascii="Calibri" w:eastAsia="Calibri" w:hAnsi="Calibri" w:cs="Calibri"/>
                <w:sz w:val="20"/>
                <w:szCs w:val="20"/>
              </w:rPr>
              <w:t>Naples SMCA</w:t>
            </w:r>
          </w:p>
        </w:tc>
        <w:tc>
          <w:tcPr>
            <w:tcW w:w="1185" w:type="dxa"/>
            <w:tcBorders>
              <w:top w:val="nil"/>
              <w:left w:val="nil"/>
              <w:bottom w:val="nil"/>
              <w:right w:val="nil"/>
            </w:tcBorders>
            <w:tcMar>
              <w:top w:w="-411" w:type="dxa"/>
              <w:left w:w="-411" w:type="dxa"/>
              <w:bottom w:w="-411" w:type="dxa"/>
              <w:right w:w="-411" w:type="dxa"/>
            </w:tcMar>
            <w:vAlign w:val="center"/>
          </w:tcPr>
          <w:p w14:paraId="2240A4C8"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24FE5C28" w14:textId="77777777" w:rsidR="00142F34" w:rsidRDefault="00353792">
            <w:pPr>
              <w:jc w:val="center"/>
              <w:rPr>
                <w:sz w:val="20"/>
                <w:szCs w:val="20"/>
              </w:rPr>
            </w:pPr>
            <w:r>
              <w:rPr>
                <w:rFonts w:ascii="Calibri" w:eastAsia="Calibri" w:hAnsi="Calibri" w:cs="Calibri"/>
                <w:sz w:val="20"/>
                <w:szCs w:val="20"/>
              </w:rPr>
              <w:t>1.053</w:t>
            </w:r>
          </w:p>
        </w:tc>
        <w:tc>
          <w:tcPr>
            <w:tcW w:w="930" w:type="dxa"/>
            <w:tcBorders>
              <w:top w:val="nil"/>
              <w:left w:val="nil"/>
              <w:bottom w:val="nil"/>
              <w:right w:val="nil"/>
            </w:tcBorders>
            <w:tcMar>
              <w:top w:w="-411" w:type="dxa"/>
              <w:left w:w="-411" w:type="dxa"/>
              <w:bottom w:w="-411" w:type="dxa"/>
              <w:right w:w="-411" w:type="dxa"/>
            </w:tcMar>
            <w:vAlign w:val="center"/>
          </w:tcPr>
          <w:p w14:paraId="4D2239A8" w14:textId="77777777" w:rsidR="00142F34" w:rsidRDefault="00353792">
            <w:pPr>
              <w:jc w:val="center"/>
              <w:rPr>
                <w:sz w:val="20"/>
                <w:szCs w:val="20"/>
              </w:rPr>
            </w:pPr>
            <w:r>
              <w:rPr>
                <w:rFonts w:ascii="Calibri" w:eastAsia="Calibri" w:hAnsi="Calibri" w:cs="Calibri"/>
                <w:sz w:val="20"/>
                <w:szCs w:val="20"/>
              </w:rPr>
              <w:t>0.506</w:t>
            </w:r>
          </w:p>
        </w:tc>
        <w:tc>
          <w:tcPr>
            <w:tcW w:w="675" w:type="dxa"/>
            <w:tcBorders>
              <w:top w:val="nil"/>
              <w:left w:val="nil"/>
              <w:bottom w:val="nil"/>
              <w:right w:val="nil"/>
            </w:tcBorders>
            <w:tcMar>
              <w:top w:w="-411" w:type="dxa"/>
              <w:left w:w="-411" w:type="dxa"/>
              <w:bottom w:w="-411" w:type="dxa"/>
              <w:right w:w="-411" w:type="dxa"/>
            </w:tcMar>
            <w:vAlign w:val="center"/>
          </w:tcPr>
          <w:p w14:paraId="350AB4AE" w14:textId="77777777" w:rsidR="00142F34" w:rsidRDefault="00353792">
            <w:pPr>
              <w:jc w:val="center"/>
              <w:rPr>
                <w:sz w:val="20"/>
                <w:szCs w:val="20"/>
              </w:rPr>
            </w:pPr>
            <w:r>
              <w:rPr>
                <w:rFonts w:ascii="Calibri" w:eastAsia="Calibri" w:hAnsi="Calibri" w:cs="Calibri"/>
                <w:sz w:val="20"/>
                <w:szCs w:val="20"/>
              </w:rPr>
              <w:t>0.037</w:t>
            </w:r>
          </w:p>
        </w:tc>
        <w:tc>
          <w:tcPr>
            <w:tcW w:w="495" w:type="dxa"/>
            <w:tcBorders>
              <w:top w:val="nil"/>
              <w:left w:val="nil"/>
              <w:bottom w:val="nil"/>
              <w:right w:val="nil"/>
            </w:tcBorders>
            <w:tcMar>
              <w:top w:w="-411" w:type="dxa"/>
              <w:left w:w="-411" w:type="dxa"/>
              <w:bottom w:w="-411" w:type="dxa"/>
              <w:right w:w="-411" w:type="dxa"/>
            </w:tcMar>
            <w:vAlign w:val="center"/>
          </w:tcPr>
          <w:p w14:paraId="76C23819" w14:textId="77777777" w:rsidR="00142F34" w:rsidRDefault="00353792">
            <w:pPr>
              <w:jc w:val="center"/>
              <w:rPr>
                <w:sz w:val="20"/>
                <w:szCs w:val="20"/>
              </w:rPr>
            </w:pPr>
            <w:r>
              <w:rPr>
                <w:rFonts w:ascii="Calibri" w:eastAsia="Calibri" w:hAnsi="Calibri" w:cs="Calibri"/>
                <w:sz w:val="20"/>
                <w:szCs w:val="20"/>
              </w:rPr>
              <w:t>0.061</w:t>
            </w:r>
          </w:p>
        </w:tc>
        <w:tc>
          <w:tcPr>
            <w:tcW w:w="795" w:type="dxa"/>
            <w:tcBorders>
              <w:top w:val="nil"/>
              <w:left w:val="nil"/>
              <w:bottom w:val="nil"/>
              <w:right w:val="nil"/>
            </w:tcBorders>
            <w:tcMar>
              <w:top w:w="-411" w:type="dxa"/>
              <w:left w:w="-411" w:type="dxa"/>
              <w:bottom w:w="-411" w:type="dxa"/>
              <w:right w:w="-411" w:type="dxa"/>
            </w:tcMar>
            <w:vAlign w:val="center"/>
          </w:tcPr>
          <w:p w14:paraId="13EEFC77" w14:textId="77777777" w:rsidR="00142F34" w:rsidRDefault="00353792">
            <w:pPr>
              <w:jc w:val="center"/>
              <w:rPr>
                <w:sz w:val="20"/>
                <w:szCs w:val="20"/>
              </w:rPr>
            </w:pPr>
            <w:r>
              <w:rPr>
                <w:rFonts w:ascii="Calibri" w:eastAsia="Calibri" w:hAnsi="Calibri" w:cs="Calibri"/>
                <w:sz w:val="20"/>
                <w:szCs w:val="20"/>
              </w:rPr>
              <w:t>2.045</w:t>
            </w:r>
          </w:p>
        </w:tc>
        <w:tc>
          <w:tcPr>
            <w:tcW w:w="660" w:type="dxa"/>
            <w:tcBorders>
              <w:top w:val="nil"/>
              <w:left w:val="nil"/>
              <w:bottom w:val="nil"/>
              <w:right w:val="nil"/>
            </w:tcBorders>
            <w:tcMar>
              <w:top w:w="-411" w:type="dxa"/>
              <w:left w:w="-411" w:type="dxa"/>
              <w:bottom w:w="-411" w:type="dxa"/>
              <w:right w:w="-411" w:type="dxa"/>
            </w:tcMar>
            <w:vAlign w:val="center"/>
          </w:tcPr>
          <w:p w14:paraId="52580B90"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16C08535"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72C2F953" w14:textId="77777777" w:rsidR="00142F34" w:rsidRDefault="00353792">
            <w:pPr>
              <w:jc w:val="center"/>
              <w:rPr>
                <w:sz w:val="20"/>
                <w:szCs w:val="20"/>
              </w:rPr>
            </w:pPr>
            <w:r>
              <w:rPr>
                <w:rFonts w:ascii="Calibri" w:eastAsia="Calibri" w:hAnsi="Calibri" w:cs="Calibri"/>
                <w:sz w:val="20"/>
                <w:szCs w:val="20"/>
              </w:rPr>
              <w:t>Kelp forest (2020)</w:t>
            </w:r>
          </w:p>
        </w:tc>
      </w:tr>
      <w:tr w:rsidR="00142F34" w14:paraId="39161328"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0B0B6674" w14:textId="77777777" w:rsidR="00142F34" w:rsidRDefault="00353792">
            <w:pPr>
              <w:jc w:val="center"/>
              <w:rPr>
                <w:sz w:val="20"/>
                <w:szCs w:val="20"/>
              </w:rPr>
            </w:pPr>
            <w:r>
              <w:rPr>
                <w:rFonts w:ascii="Calibri" w:eastAsia="Calibri" w:hAnsi="Calibri" w:cs="Calibri"/>
                <w:sz w:val="20"/>
                <w:szCs w:val="20"/>
              </w:rPr>
              <w:t>57</w:t>
            </w:r>
          </w:p>
        </w:tc>
        <w:tc>
          <w:tcPr>
            <w:tcW w:w="600" w:type="dxa"/>
            <w:tcBorders>
              <w:top w:val="nil"/>
              <w:left w:val="nil"/>
              <w:bottom w:val="nil"/>
              <w:right w:val="nil"/>
            </w:tcBorders>
            <w:tcMar>
              <w:top w:w="-411" w:type="dxa"/>
              <w:left w:w="-411" w:type="dxa"/>
              <w:bottom w:w="-411" w:type="dxa"/>
              <w:right w:w="-411" w:type="dxa"/>
            </w:tcMar>
            <w:vAlign w:val="center"/>
          </w:tcPr>
          <w:p w14:paraId="4F6629FC"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1D658B14" w14:textId="77777777" w:rsidR="00142F34" w:rsidRDefault="00353792">
            <w:pPr>
              <w:jc w:val="center"/>
              <w:rPr>
                <w:sz w:val="20"/>
                <w:szCs w:val="20"/>
              </w:rPr>
            </w:pPr>
            <w:r>
              <w:rPr>
                <w:rFonts w:ascii="Calibri" w:eastAsia="Calibri" w:hAnsi="Calibri" w:cs="Calibri"/>
                <w:sz w:val="20"/>
                <w:szCs w:val="20"/>
              </w:rPr>
              <w:t>Painted Cave SMCA</w:t>
            </w:r>
          </w:p>
        </w:tc>
        <w:tc>
          <w:tcPr>
            <w:tcW w:w="1185" w:type="dxa"/>
            <w:tcBorders>
              <w:top w:val="nil"/>
              <w:left w:val="nil"/>
              <w:bottom w:val="nil"/>
              <w:right w:val="nil"/>
            </w:tcBorders>
            <w:tcMar>
              <w:top w:w="-411" w:type="dxa"/>
              <w:left w:w="-411" w:type="dxa"/>
              <w:bottom w:w="-411" w:type="dxa"/>
              <w:right w:w="-411" w:type="dxa"/>
            </w:tcMar>
            <w:vAlign w:val="center"/>
          </w:tcPr>
          <w:p w14:paraId="5B9552A2"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0A8FFEED" w14:textId="77777777" w:rsidR="00142F34" w:rsidRDefault="00353792">
            <w:pPr>
              <w:jc w:val="center"/>
              <w:rPr>
                <w:sz w:val="20"/>
                <w:szCs w:val="20"/>
              </w:rPr>
            </w:pPr>
            <w:r>
              <w:rPr>
                <w:rFonts w:ascii="Calibri" w:eastAsia="Calibri" w:hAnsi="Calibri" w:cs="Calibri"/>
                <w:sz w:val="20"/>
                <w:szCs w:val="20"/>
              </w:rPr>
              <w:t>1.322</w:t>
            </w:r>
          </w:p>
        </w:tc>
        <w:tc>
          <w:tcPr>
            <w:tcW w:w="930" w:type="dxa"/>
            <w:tcBorders>
              <w:top w:val="nil"/>
              <w:left w:val="nil"/>
              <w:bottom w:val="nil"/>
              <w:right w:val="nil"/>
            </w:tcBorders>
            <w:tcMar>
              <w:top w:w="-411" w:type="dxa"/>
              <w:left w:w="-411" w:type="dxa"/>
              <w:bottom w:w="-411" w:type="dxa"/>
              <w:right w:w="-411" w:type="dxa"/>
            </w:tcMar>
            <w:vAlign w:val="center"/>
          </w:tcPr>
          <w:p w14:paraId="5133770E" w14:textId="77777777" w:rsidR="00142F34" w:rsidRDefault="00353792">
            <w:pPr>
              <w:jc w:val="center"/>
              <w:rPr>
                <w:sz w:val="20"/>
                <w:szCs w:val="20"/>
              </w:rPr>
            </w:pPr>
            <w:r>
              <w:rPr>
                <w:rFonts w:ascii="Calibri" w:eastAsia="Calibri" w:hAnsi="Calibri" w:cs="Calibri"/>
                <w:sz w:val="20"/>
                <w:szCs w:val="20"/>
              </w:rPr>
              <w:t>0.227</w:t>
            </w:r>
          </w:p>
        </w:tc>
        <w:tc>
          <w:tcPr>
            <w:tcW w:w="675" w:type="dxa"/>
            <w:tcBorders>
              <w:top w:val="nil"/>
              <w:left w:val="nil"/>
              <w:bottom w:val="nil"/>
              <w:right w:val="nil"/>
            </w:tcBorders>
            <w:tcMar>
              <w:top w:w="-411" w:type="dxa"/>
              <w:left w:w="-411" w:type="dxa"/>
              <w:bottom w:w="-411" w:type="dxa"/>
              <w:right w:w="-411" w:type="dxa"/>
            </w:tcMar>
            <w:vAlign w:val="center"/>
          </w:tcPr>
          <w:p w14:paraId="3E6B2D53"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30B6AFCE" w14:textId="77777777" w:rsidR="00142F34" w:rsidRDefault="00353792">
            <w:pPr>
              <w:jc w:val="center"/>
              <w:rPr>
                <w:sz w:val="20"/>
                <w:szCs w:val="20"/>
              </w:rPr>
            </w:pPr>
            <w:r>
              <w:rPr>
                <w:rFonts w:ascii="Calibri" w:eastAsia="Calibri" w:hAnsi="Calibri" w:cs="Calibri"/>
                <w:sz w:val="20"/>
                <w:szCs w:val="20"/>
              </w:rPr>
              <w:t>0.878</w:t>
            </w:r>
          </w:p>
        </w:tc>
        <w:tc>
          <w:tcPr>
            <w:tcW w:w="795" w:type="dxa"/>
            <w:tcBorders>
              <w:top w:val="nil"/>
              <w:left w:val="nil"/>
              <w:bottom w:val="nil"/>
              <w:right w:val="nil"/>
            </w:tcBorders>
            <w:tcMar>
              <w:top w:w="-411" w:type="dxa"/>
              <w:left w:w="-411" w:type="dxa"/>
              <w:bottom w:w="-411" w:type="dxa"/>
              <w:right w:w="-411" w:type="dxa"/>
            </w:tcMar>
            <w:vAlign w:val="center"/>
          </w:tcPr>
          <w:p w14:paraId="6B8345D4" w14:textId="77777777" w:rsidR="00142F34" w:rsidRDefault="00353792">
            <w:pPr>
              <w:jc w:val="center"/>
              <w:rPr>
                <w:sz w:val="20"/>
                <w:szCs w:val="20"/>
              </w:rPr>
            </w:pPr>
            <w:r>
              <w:rPr>
                <w:rFonts w:ascii="Calibri" w:eastAsia="Calibri" w:hAnsi="Calibri" w:cs="Calibri"/>
                <w:sz w:val="20"/>
                <w:szCs w:val="20"/>
              </w:rPr>
              <w:t>1.766</w:t>
            </w:r>
          </w:p>
        </w:tc>
        <w:tc>
          <w:tcPr>
            <w:tcW w:w="660" w:type="dxa"/>
            <w:tcBorders>
              <w:top w:val="nil"/>
              <w:left w:val="nil"/>
              <w:bottom w:val="nil"/>
              <w:right w:val="nil"/>
            </w:tcBorders>
            <w:tcMar>
              <w:top w:w="-411" w:type="dxa"/>
              <w:left w:w="-411" w:type="dxa"/>
              <w:bottom w:w="-411" w:type="dxa"/>
              <w:right w:w="-411" w:type="dxa"/>
            </w:tcMar>
            <w:vAlign w:val="center"/>
          </w:tcPr>
          <w:p w14:paraId="261AC79C"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6C686D3B"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7D336E29" w14:textId="77777777" w:rsidR="00142F34" w:rsidRDefault="00353792">
            <w:pPr>
              <w:jc w:val="center"/>
              <w:rPr>
                <w:sz w:val="20"/>
                <w:szCs w:val="20"/>
              </w:rPr>
            </w:pPr>
            <w:r>
              <w:rPr>
                <w:rFonts w:ascii="Calibri" w:eastAsia="Calibri" w:hAnsi="Calibri" w:cs="Calibri"/>
                <w:sz w:val="20"/>
                <w:szCs w:val="20"/>
              </w:rPr>
              <w:t>Kelp forest (2020)</w:t>
            </w:r>
          </w:p>
        </w:tc>
      </w:tr>
      <w:tr w:rsidR="00142F34" w14:paraId="3734E752"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1EE9AD8A" w14:textId="77777777" w:rsidR="00142F34" w:rsidRDefault="00353792">
            <w:pPr>
              <w:jc w:val="center"/>
              <w:rPr>
                <w:sz w:val="20"/>
                <w:szCs w:val="20"/>
              </w:rPr>
            </w:pPr>
            <w:r>
              <w:rPr>
                <w:rFonts w:ascii="Calibri" w:eastAsia="Calibri" w:hAnsi="Calibri" w:cs="Calibri"/>
                <w:sz w:val="20"/>
                <w:szCs w:val="20"/>
              </w:rPr>
              <w:t>57</w:t>
            </w:r>
          </w:p>
        </w:tc>
        <w:tc>
          <w:tcPr>
            <w:tcW w:w="600" w:type="dxa"/>
            <w:tcBorders>
              <w:top w:val="nil"/>
              <w:left w:val="nil"/>
              <w:bottom w:val="nil"/>
              <w:right w:val="nil"/>
            </w:tcBorders>
            <w:tcMar>
              <w:top w:w="-411" w:type="dxa"/>
              <w:left w:w="-411" w:type="dxa"/>
              <w:bottom w:w="-411" w:type="dxa"/>
              <w:right w:w="-411" w:type="dxa"/>
            </w:tcMar>
            <w:vAlign w:val="center"/>
          </w:tcPr>
          <w:p w14:paraId="05B34FF8"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4B0F7F7C" w14:textId="77777777" w:rsidR="00142F34" w:rsidRDefault="00353792">
            <w:pPr>
              <w:jc w:val="center"/>
              <w:rPr>
                <w:sz w:val="20"/>
                <w:szCs w:val="20"/>
              </w:rPr>
            </w:pPr>
            <w:r>
              <w:rPr>
                <w:rFonts w:ascii="Calibri" w:eastAsia="Calibri" w:hAnsi="Calibri" w:cs="Calibri"/>
                <w:sz w:val="20"/>
                <w:szCs w:val="20"/>
              </w:rPr>
              <w:t>Painted Cave SMCA</w:t>
            </w:r>
          </w:p>
        </w:tc>
        <w:tc>
          <w:tcPr>
            <w:tcW w:w="1185" w:type="dxa"/>
            <w:tcBorders>
              <w:top w:val="nil"/>
              <w:left w:val="nil"/>
              <w:bottom w:val="nil"/>
              <w:right w:val="nil"/>
            </w:tcBorders>
            <w:tcMar>
              <w:top w:w="-411" w:type="dxa"/>
              <w:left w:w="-411" w:type="dxa"/>
              <w:bottom w:w="-411" w:type="dxa"/>
              <w:right w:w="-411" w:type="dxa"/>
            </w:tcMar>
            <w:vAlign w:val="center"/>
          </w:tcPr>
          <w:p w14:paraId="2C9AA033"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43008A70" w14:textId="77777777" w:rsidR="00142F34" w:rsidRDefault="00353792">
            <w:pPr>
              <w:jc w:val="center"/>
              <w:rPr>
                <w:sz w:val="20"/>
                <w:szCs w:val="20"/>
              </w:rPr>
            </w:pPr>
            <w:r>
              <w:rPr>
                <w:rFonts w:ascii="Calibri" w:eastAsia="Calibri" w:hAnsi="Calibri" w:cs="Calibri"/>
                <w:sz w:val="20"/>
                <w:szCs w:val="20"/>
              </w:rPr>
              <w:t>-0.354</w:t>
            </w:r>
          </w:p>
        </w:tc>
        <w:tc>
          <w:tcPr>
            <w:tcW w:w="930" w:type="dxa"/>
            <w:tcBorders>
              <w:top w:val="nil"/>
              <w:left w:val="nil"/>
              <w:bottom w:val="nil"/>
              <w:right w:val="nil"/>
            </w:tcBorders>
            <w:tcMar>
              <w:top w:w="-411" w:type="dxa"/>
              <w:left w:w="-411" w:type="dxa"/>
              <w:bottom w:w="-411" w:type="dxa"/>
              <w:right w:w="-411" w:type="dxa"/>
            </w:tcMar>
            <w:vAlign w:val="center"/>
          </w:tcPr>
          <w:p w14:paraId="06CBB03A" w14:textId="77777777" w:rsidR="00142F34" w:rsidRDefault="00353792">
            <w:pPr>
              <w:jc w:val="center"/>
              <w:rPr>
                <w:sz w:val="20"/>
                <w:szCs w:val="20"/>
              </w:rPr>
            </w:pPr>
            <w:r>
              <w:rPr>
                <w:rFonts w:ascii="Calibri" w:eastAsia="Calibri" w:hAnsi="Calibri" w:cs="Calibri"/>
                <w:sz w:val="20"/>
                <w:szCs w:val="20"/>
              </w:rPr>
              <w:t>0.178</w:t>
            </w:r>
          </w:p>
        </w:tc>
        <w:tc>
          <w:tcPr>
            <w:tcW w:w="675" w:type="dxa"/>
            <w:tcBorders>
              <w:top w:val="nil"/>
              <w:left w:val="nil"/>
              <w:bottom w:val="nil"/>
              <w:right w:val="nil"/>
            </w:tcBorders>
            <w:tcMar>
              <w:top w:w="-411" w:type="dxa"/>
              <w:left w:w="-411" w:type="dxa"/>
              <w:bottom w:w="-411" w:type="dxa"/>
              <w:right w:w="-411" w:type="dxa"/>
            </w:tcMar>
            <w:vAlign w:val="center"/>
          </w:tcPr>
          <w:p w14:paraId="4F3443C3" w14:textId="77777777" w:rsidR="00142F34" w:rsidRDefault="00353792">
            <w:pPr>
              <w:jc w:val="center"/>
              <w:rPr>
                <w:sz w:val="20"/>
                <w:szCs w:val="20"/>
              </w:rPr>
            </w:pPr>
            <w:r>
              <w:rPr>
                <w:rFonts w:ascii="Calibri" w:eastAsia="Calibri" w:hAnsi="Calibri" w:cs="Calibri"/>
                <w:sz w:val="20"/>
                <w:szCs w:val="20"/>
              </w:rPr>
              <w:t>0.047</w:t>
            </w:r>
          </w:p>
        </w:tc>
        <w:tc>
          <w:tcPr>
            <w:tcW w:w="495" w:type="dxa"/>
            <w:tcBorders>
              <w:top w:val="nil"/>
              <w:left w:val="nil"/>
              <w:bottom w:val="nil"/>
              <w:right w:val="nil"/>
            </w:tcBorders>
            <w:tcMar>
              <w:top w:w="-411" w:type="dxa"/>
              <w:left w:w="-411" w:type="dxa"/>
              <w:bottom w:w="-411" w:type="dxa"/>
              <w:right w:w="-411" w:type="dxa"/>
            </w:tcMar>
            <w:vAlign w:val="center"/>
          </w:tcPr>
          <w:p w14:paraId="23186D81" w14:textId="77777777" w:rsidR="00142F34" w:rsidRDefault="00353792">
            <w:pPr>
              <w:jc w:val="center"/>
              <w:rPr>
                <w:sz w:val="20"/>
                <w:szCs w:val="20"/>
              </w:rPr>
            </w:pPr>
            <w:r>
              <w:rPr>
                <w:rFonts w:ascii="Calibri" w:eastAsia="Calibri" w:hAnsi="Calibri" w:cs="Calibri"/>
                <w:sz w:val="20"/>
                <w:szCs w:val="20"/>
              </w:rPr>
              <w:t>-0.704</w:t>
            </w:r>
          </w:p>
        </w:tc>
        <w:tc>
          <w:tcPr>
            <w:tcW w:w="795" w:type="dxa"/>
            <w:tcBorders>
              <w:top w:val="nil"/>
              <w:left w:val="nil"/>
              <w:bottom w:val="nil"/>
              <w:right w:val="nil"/>
            </w:tcBorders>
            <w:tcMar>
              <w:top w:w="-411" w:type="dxa"/>
              <w:left w:w="-411" w:type="dxa"/>
              <w:bottom w:w="-411" w:type="dxa"/>
              <w:right w:w="-411" w:type="dxa"/>
            </w:tcMar>
            <w:vAlign w:val="center"/>
          </w:tcPr>
          <w:p w14:paraId="7B2DA349" w14:textId="77777777" w:rsidR="00142F34" w:rsidRDefault="00353792">
            <w:pPr>
              <w:jc w:val="center"/>
              <w:rPr>
                <w:sz w:val="20"/>
                <w:szCs w:val="20"/>
              </w:rPr>
            </w:pPr>
            <w:r>
              <w:rPr>
                <w:rFonts w:ascii="Calibri" w:eastAsia="Calibri" w:hAnsi="Calibri" w:cs="Calibri"/>
                <w:sz w:val="20"/>
                <w:szCs w:val="20"/>
              </w:rPr>
              <w:t>-0.005</w:t>
            </w:r>
          </w:p>
        </w:tc>
        <w:tc>
          <w:tcPr>
            <w:tcW w:w="660" w:type="dxa"/>
            <w:tcBorders>
              <w:top w:val="nil"/>
              <w:left w:val="nil"/>
              <w:bottom w:val="nil"/>
              <w:right w:val="nil"/>
            </w:tcBorders>
            <w:tcMar>
              <w:top w:w="-411" w:type="dxa"/>
              <w:left w:w="-411" w:type="dxa"/>
              <w:bottom w:w="-411" w:type="dxa"/>
              <w:right w:w="-411" w:type="dxa"/>
            </w:tcMar>
            <w:vAlign w:val="center"/>
          </w:tcPr>
          <w:p w14:paraId="20DE14EB"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02D53658"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48927F92" w14:textId="77777777" w:rsidR="00142F34" w:rsidRDefault="00353792">
            <w:pPr>
              <w:jc w:val="center"/>
              <w:rPr>
                <w:sz w:val="20"/>
                <w:szCs w:val="20"/>
              </w:rPr>
            </w:pPr>
            <w:r>
              <w:rPr>
                <w:rFonts w:ascii="Calibri" w:eastAsia="Calibri" w:hAnsi="Calibri" w:cs="Calibri"/>
                <w:sz w:val="20"/>
                <w:szCs w:val="20"/>
              </w:rPr>
              <w:t>Kelp forest (2020)</w:t>
            </w:r>
          </w:p>
        </w:tc>
      </w:tr>
      <w:tr w:rsidR="00142F34" w14:paraId="4E6367D4"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039B191F" w14:textId="77777777" w:rsidR="00142F34" w:rsidRDefault="00353792">
            <w:pPr>
              <w:jc w:val="center"/>
              <w:rPr>
                <w:sz w:val="20"/>
                <w:szCs w:val="20"/>
              </w:rPr>
            </w:pPr>
            <w:r>
              <w:rPr>
                <w:rFonts w:ascii="Calibri" w:eastAsia="Calibri" w:hAnsi="Calibri" w:cs="Calibri"/>
                <w:sz w:val="20"/>
                <w:szCs w:val="20"/>
              </w:rPr>
              <w:t>58</w:t>
            </w:r>
          </w:p>
        </w:tc>
        <w:tc>
          <w:tcPr>
            <w:tcW w:w="600" w:type="dxa"/>
            <w:tcBorders>
              <w:top w:val="nil"/>
              <w:left w:val="nil"/>
              <w:bottom w:val="nil"/>
              <w:right w:val="nil"/>
            </w:tcBorders>
            <w:tcMar>
              <w:top w:w="-411" w:type="dxa"/>
              <w:left w:w="-411" w:type="dxa"/>
              <w:bottom w:w="-411" w:type="dxa"/>
              <w:right w:w="-411" w:type="dxa"/>
            </w:tcMar>
            <w:vAlign w:val="center"/>
          </w:tcPr>
          <w:p w14:paraId="701F760D"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0200CEFB" w14:textId="77777777" w:rsidR="00142F34" w:rsidRDefault="00353792">
            <w:pPr>
              <w:jc w:val="center"/>
              <w:rPr>
                <w:sz w:val="20"/>
                <w:szCs w:val="20"/>
              </w:rPr>
            </w:pPr>
            <w:r>
              <w:rPr>
                <w:rFonts w:ascii="Calibri" w:eastAsia="Calibri" w:hAnsi="Calibri" w:cs="Calibri"/>
                <w:sz w:val="20"/>
                <w:szCs w:val="20"/>
              </w:rPr>
              <w:t>Point Dume SMR</w:t>
            </w:r>
          </w:p>
        </w:tc>
        <w:tc>
          <w:tcPr>
            <w:tcW w:w="1185" w:type="dxa"/>
            <w:tcBorders>
              <w:top w:val="nil"/>
              <w:left w:val="nil"/>
              <w:bottom w:val="nil"/>
              <w:right w:val="nil"/>
            </w:tcBorders>
            <w:tcMar>
              <w:top w:w="-411" w:type="dxa"/>
              <w:left w:w="-411" w:type="dxa"/>
              <w:bottom w:w="-411" w:type="dxa"/>
              <w:right w:w="-411" w:type="dxa"/>
            </w:tcMar>
            <w:vAlign w:val="center"/>
          </w:tcPr>
          <w:p w14:paraId="74112934"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5166AEAC" w14:textId="77777777" w:rsidR="00142F34" w:rsidRDefault="00353792">
            <w:pPr>
              <w:jc w:val="center"/>
              <w:rPr>
                <w:sz w:val="20"/>
                <w:szCs w:val="20"/>
              </w:rPr>
            </w:pPr>
            <w:r>
              <w:rPr>
                <w:rFonts w:ascii="Calibri" w:eastAsia="Calibri" w:hAnsi="Calibri" w:cs="Calibri"/>
                <w:sz w:val="20"/>
                <w:szCs w:val="20"/>
              </w:rPr>
              <w:t>1.555</w:t>
            </w:r>
          </w:p>
        </w:tc>
        <w:tc>
          <w:tcPr>
            <w:tcW w:w="930" w:type="dxa"/>
            <w:tcBorders>
              <w:top w:val="nil"/>
              <w:left w:val="nil"/>
              <w:bottom w:val="nil"/>
              <w:right w:val="nil"/>
            </w:tcBorders>
            <w:tcMar>
              <w:top w:w="-411" w:type="dxa"/>
              <w:left w:w="-411" w:type="dxa"/>
              <w:bottom w:w="-411" w:type="dxa"/>
              <w:right w:w="-411" w:type="dxa"/>
            </w:tcMar>
            <w:vAlign w:val="center"/>
          </w:tcPr>
          <w:p w14:paraId="6B47D3C6" w14:textId="77777777" w:rsidR="00142F34" w:rsidRDefault="00353792">
            <w:pPr>
              <w:jc w:val="center"/>
              <w:rPr>
                <w:sz w:val="20"/>
                <w:szCs w:val="20"/>
              </w:rPr>
            </w:pPr>
            <w:r>
              <w:rPr>
                <w:rFonts w:ascii="Calibri" w:eastAsia="Calibri" w:hAnsi="Calibri" w:cs="Calibri"/>
                <w:sz w:val="20"/>
                <w:szCs w:val="20"/>
              </w:rPr>
              <w:t>0.784</w:t>
            </w:r>
          </w:p>
        </w:tc>
        <w:tc>
          <w:tcPr>
            <w:tcW w:w="675" w:type="dxa"/>
            <w:tcBorders>
              <w:top w:val="nil"/>
              <w:left w:val="nil"/>
              <w:bottom w:val="nil"/>
              <w:right w:val="nil"/>
            </w:tcBorders>
            <w:tcMar>
              <w:top w:w="-411" w:type="dxa"/>
              <w:left w:w="-411" w:type="dxa"/>
              <w:bottom w:w="-411" w:type="dxa"/>
              <w:right w:w="-411" w:type="dxa"/>
            </w:tcMar>
            <w:vAlign w:val="center"/>
          </w:tcPr>
          <w:p w14:paraId="3D944439" w14:textId="77777777" w:rsidR="00142F34" w:rsidRDefault="00353792">
            <w:pPr>
              <w:jc w:val="center"/>
              <w:rPr>
                <w:sz w:val="20"/>
                <w:szCs w:val="20"/>
              </w:rPr>
            </w:pPr>
            <w:r>
              <w:rPr>
                <w:rFonts w:ascii="Calibri" w:eastAsia="Calibri" w:hAnsi="Calibri" w:cs="Calibri"/>
                <w:sz w:val="20"/>
                <w:szCs w:val="20"/>
              </w:rPr>
              <w:t>0.047</w:t>
            </w:r>
          </w:p>
        </w:tc>
        <w:tc>
          <w:tcPr>
            <w:tcW w:w="495" w:type="dxa"/>
            <w:tcBorders>
              <w:top w:val="nil"/>
              <w:left w:val="nil"/>
              <w:bottom w:val="nil"/>
              <w:right w:val="nil"/>
            </w:tcBorders>
            <w:tcMar>
              <w:top w:w="-411" w:type="dxa"/>
              <w:left w:w="-411" w:type="dxa"/>
              <w:bottom w:w="-411" w:type="dxa"/>
              <w:right w:w="-411" w:type="dxa"/>
            </w:tcMar>
            <w:vAlign w:val="center"/>
          </w:tcPr>
          <w:p w14:paraId="7C0A0AC2" w14:textId="77777777" w:rsidR="00142F34" w:rsidRDefault="00353792">
            <w:pPr>
              <w:jc w:val="center"/>
              <w:rPr>
                <w:sz w:val="20"/>
                <w:szCs w:val="20"/>
              </w:rPr>
            </w:pPr>
            <w:r>
              <w:rPr>
                <w:rFonts w:ascii="Calibri" w:eastAsia="Calibri" w:hAnsi="Calibri" w:cs="Calibri"/>
                <w:sz w:val="20"/>
                <w:szCs w:val="20"/>
              </w:rPr>
              <w:t>0.018</w:t>
            </w:r>
          </w:p>
        </w:tc>
        <w:tc>
          <w:tcPr>
            <w:tcW w:w="795" w:type="dxa"/>
            <w:tcBorders>
              <w:top w:val="nil"/>
              <w:left w:val="nil"/>
              <w:bottom w:val="nil"/>
              <w:right w:val="nil"/>
            </w:tcBorders>
            <w:tcMar>
              <w:top w:w="-411" w:type="dxa"/>
              <w:left w:w="-411" w:type="dxa"/>
              <w:bottom w:w="-411" w:type="dxa"/>
              <w:right w:w="-411" w:type="dxa"/>
            </w:tcMar>
            <w:vAlign w:val="center"/>
          </w:tcPr>
          <w:p w14:paraId="284B9C54" w14:textId="77777777" w:rsidR="00142F34" w:rsidRDefault="00353792">
            <w:pPr>
              <w:jc w:val="center"/>
              <w:rPr>
                <w:sz w:val="20"/>
                <w:szCs w:val="20"/>
              </w:rPr>
            </w:pPr>
            <w:r>
              <w:rPr>
                <w:rFonts w:ascii="Calibri" w:eastAsia="Calibri" w:hAnsi="Calibri" w:cs="Calibri"/>
                <w:sz w:val="20"/>
                <w:szCs w:val="20"/>
              </w:rPr>
              <w:t>3.092</w:t>
            </w:r>
          </w:p>
        </w:tc>
        <w:tc>
          <w:tcPr>
            <w:tcW w:w="660" w:type="dxa"/>
            <w:tcBorders>
              <w:top w:val="nil"/>
              <w:left w:val="nil"/>
              <w:bottom w:val="nil"/>
              <w:right w:val="nil"/>
            </w:tcBorders>
            <w:tcMar>
              <w:top w:w="-411" w:type="dxa"/>
              <w:left w:w="-411" w:type="dxa"/>
              <w:bottom w:w="-411" w:type="dxa"/>
              <w:right w:w="-411" w:type="dxa"/>
            </w:tcMar>
            <w:vAlign w:val="center"/>
          </w:tcPr>
          <w:p w14:paraId="77B912E9" w14:textId="77777777" w:rsidR="00142F34" w:rsidRDefault="00353792">
            <w:pPr>
              <w:jc w:val="center"/>
              <w:rPr>
                <w:sz w:val="20"/>
                <w:szCs w:val="20"/>
              </w:rPr>
            </w:pPr>
            <w:r>
              <w:rPr>
                <w:rFonts w:ascii="Calibri" w:eastAsia="Calibri" w:hAnsi="Calibri" w:cs="Calibri"/>
                <w:sz w:val="20"/>
                <w:szCs w:val="20"/>
              </w:rPr>
              <w:t>0.995</w:t>
            </w:r>
          </w:p>
        </w:tc>
        <w:tc>
          <w:tcPr>
            <w:tcW w:w="1215" w:type="dxa"/>
            <w:tcBorders>
              <w:top w:val="nil"/>
              <w:left w:val="nil"/>
              <w:bottom w:val="nil"/>
              <w:right w:val="nil"/>
            </w:tcBorders>
            <w:tcMar>
              <w:top w:w="-411" w:type="dxa"/>
              <w:left w:w="-411" w:type="dxa"/>
              <w:bottom w:w="-411" w:type="dxa"/>
              <w:right w:w="-411" w:type="dxa"/>
            </w:tcMar>
            <w:vAlign w:val="center"/>
          </w:tcPr>
          <w:p w14:paraId="12177107" w14:textId="77777777" w:rsidR="00142F34" w:rsidRDefault="00353792">
            <w:pPr>
              <w:jc w:val="center"/>
              <w:rPr>
                <w:sz w:val="20"/>
                <w:szCs w:val="20"/>
              </w:rPr>
            </w:pPr>
            <w:r>
              <w:rPr>
                <w:rFonts w:ascii="Calibri" w:eastAsia="Calibri" w:hAnsi="Calibri" w:cs="Calibri"/>
                <w:sz w:val="20"/>
                <w:szCs w:val="20"/>
              </w:rPr>
              <w:t>5.175</w:t>
            </w:r>
          </w:p>
        </w:tc>
        <w:tc>
          <w:tcPr>
            <w:tcW w:w="3540" w:type="dxa"/>
            <w:tcBorders>
              <w:top w:val="nil"/>
              <w:left w:val="nil"/>
              <w:bottom w:val="nil"/>
              <w:right w:val="nil"/>
            </w:tcBorders>
            <w:tcMar>
              <w:top w:w="-411" w:type="dxa"/>
              <w:left w:w="-411" w:type="dxa"/>
              <w:bottom w:w="-411" w:type="dxa"/>
              <w:right w:w="-411" w:type="dxa"/>
            </w:tcMar>
            <w:vAlign w:val="center"/>
          </w:tcPr>
          <w:p w14:paraId="2857E11A" w14:textId="77777777" w:rsidR="00142F34" w:rsidRDefault="00353792">
            <w:pPr>
              <w:jc w:val="center"/>
              <w:rPr>
                <w:sz w:val="20"/>
                <w:szCs w:val="20"/>
              </w:rPr>
            </w:pPr>
            <w:r>
              <w:rPr>
                <w:rFonts w:ascii="Calibri" w:eastAsia="Calibri" w:hAnsi="Calibri" w:cs="Calibri"/>
                <w:sz w:val="20"/>
                <w:szCs w:val="20"/>
              </w:rPr>
              <w:t>Surf zone (2020), Kelp forest (2020)</w:t>
            </w:r>
          </w:p>
        </w:tc>
      </w:tr>
      <w:tr w:rsidR="00142F34" w14:paraId="77954F90"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5693117F" w14:textId="77777777" w:rsidR="00142F34" w:rsidRDefault="00353792">
            <w:pPr>
              <w:jc w:val="center"/>
              <w:rPr>
                <w:sz w:val="20"/>
                <w:szCs w:val="20"/>
              </w:rPr>
            </w:pPr>
            <w:r>
              <w:rPr>
                <w:rFonts w:ascii="Calibri" w:eastAsia="Calibri" w:hAnsi="Calibri" w:cs="Calibri"/>
                <w:sz w:val="20"/>
                <w:szCs w:val="20"/>
              </w:rPr>
              <w:t>58</w:t>
            </w:r>
          </w:p>
        </w:tc>
        <w:tc>
          <w:tcPr>
            <w:tcW w:w="600" w:type="dxa"/>
            <w:tcBorders>
              <w:top w:val="nil"/>
              <w:left w:val="nil"/>
              <w:bottom w:val="nil"/>
              <w:right w:val="nil"/>
            </w:tcBorders>
            <w:tcMar>
              <w:top w:w="-411" w:type="dxa"/>
              <w:left w:w="-411" w:type="dxa"/>
              <w:bottom w:w="-411" w:type="dxa"/>
              <w:right w:w="-411" w:type="dxa"/>
            </w:tcMar>
            <w:vAlign w:val="center"/>
          </w:tcPr>
          <w:p w14:paraId="63131B0A"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6F0129AB" w14:textId="77777777" w:rsidR="00142F34" w:rsidRDefault="00353792">
            <w:pPr>
              <w:jc w:val="center"/>
              <w:rPr>
                <w:sz w:val="20"/>
                <w:szCs w:val="20"/>
              </w:rPr>
            </w:pPr>
            <w:r>
              <w:rPr>
                <w:rFonts w:ascii="Calibri" w:eastAsia="Calibri" w:hAnsi="Calibri" w:cs="Calibri"/>
                <w:sz w:val="20"/>
                <w:szCs w:val="20"/>
              </w:rPr>
              <w:t>Point Dume SMR</w:t>
            </w:r>
          </w:p>
        </w:tc>
        <w:tc>
          <w:tcPr>
            <w:tcW w:w="1185" w:type="dxa"/>
            <w:tcBorders>
              <w:top w:val="nil"/>
              <w:left w:val="nil"/>
              <w:bottom w:val="nil"/>
              <w:right w:val="nil"/>
            </w:tcBorders>
            <w:tcMar>
              <w:top w:w="-411" w:type="dxa"/>
              <w:left w:w="-411" w:type="dxa"/>
              <w:bottom w:w="-411" w:type="dxa"/>
              <w:right w:w="-411" w:type="dxa"/>
            </w:tcMar>
            <w:vAlign w:val="center"/>
          </w:tcPr>
          <w:p w14:paraId="1AA87990"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4C4C4721" w14:textId="77777777" w:rsidR="00142F34" w:rsidRDefault="00353792">
            <w:pPr>
              <w:jc w:val="center"/>
              <w:rPr>
                <w:sz w:val="20"/>
                <w:szCs w:val="20"/>
              </w:rPr>
            </w:pPr>
            <w:r>
              <w:rPr>
                <w:rFonts w:ascii="Calibri" w:eastAsia="Calibri" w:hAnsi="Calibri" w:cs="Calibri"/>
                <w:sz w:val="20"/>
                <w:szCs w:val="20"/>
              </w:rPr>
              <w:t>0.98</w:t>
            </w:r>
          </w:p>
        </w:tc>
        <w:tc>
          <w:tcPr>
            <w:tcW w:w="930" w:type="dxa"/>
            <w:tcBorders>
              <w:top w:val="nil"/>
              <w:left w:val="nil"/>
              <w:bottom w:val="nil"/>
              <w:right w:val="nil"/>
            </w:tcBorders>
            <w:tcMar>
              <w:top w:w="-411" w:type="dxa"/>
              <w:left w:w="-411" w:type="dxa"/>
              <w:bottom w:w="-411" w:type="dxa"/>
              <w:right w:w="-411" w:type="dxa"/>
            </w:tcMar>
            <w:vAlign w:val="center"/>
          </w:tcPr>
          <w:p w14:paraId="25519136" w14:textId="77777777" w:rsidR="00142F34" w:rsidRDefault="00353792">
            <w:pPr>
              <w:jc w:val="center"/>
              <w:rPr>
                <w:sz w:val="20"/>
                <w:szCs w:val="20"/>
              </w:rPr>
            </w:pPr>
            <w:r>
              <w:rPr>
                <w:rFonts w:ascii="Calibri" w:eastAsia="Calibri" w:hAnsi="Calibri" w:cs="Calibri"/>
                <w:sz w:val="20"/>
                <w:szCs w:val="20"/>
              </w:rPr>
              <w:t>0.299</w:t>
            </w:r>
          </w:p>
        </w:tc>
        <w:tc>
          <w:tcPr>
            <w:tcW w:w="675" w:type="dxa"/>
            <w:tcBorders>
              <w:top w:val="nil"/>
              <w:left w:val="nil"/>
              <w:bottom w:val="nil"/>
              <w:right w:val="nil"/>
            </w:tcBorders>
            <w:tcMar>
              <w:top w:w="-411" w:type="dxa"/>
              <w:left w:w="-411" w:type="dxa"/>
              <w:bottom w:w="-411" w:type="dxa"/>
              <w:right w:w="-411" w:type="dxa"/>
            </w:tcMar>
            <w:vAlign w:val="center"/>
          </w:tcPr>
          <w:p w14:paraId="453C7E63" w14:textId="77777777" w:rsidR="00142F34" w:rsidRDefault="00353792">
            <w:pPr>
              <w:jc w:val="center"/>
              <w:rPr>
                <w:sz w:val="20"/>
                <w:szCs w:val="20"/>
              </w:rPr>
            </w:pPr>
            <w:r>
              <w:rPr>
                <w:rFonts w:ascii="Calibri" w:eastAsia="Calibri" w:hAnsi="Calibri" w:cs="Calibri"/>
                <w:sz w:val="20"/>
                <w:szCs w:val="20"/>
              </w:rPr>
              <w:t>0.001</w:t>
            </w:r>
          </w:p>
        </w:tc>
        <w:tc>
          <w:tcPr>
            <w:tcW w:w="495" w:type="dxa"/>
            <w:tcBorders>
              <w:top w:val="nil"/>
              <w:left w:val="nil"/>
              <w:bottom w:val="nil"/>
              <w:right w:val="nil"/>
            </w:tcBorders>
            <w:tcMar>
              <w:top w:w="-411" w:type="dxa"/>
              <w:left w:w="-411" w:type="dxa"/>
              <w:bottom w:w="-411" w:type="dxa"/>
              <w:right w:w="-411" w:type="dxa"/>
            </w:tcMar>
            <w:vAlign w:val="center"/>
          </w:tcPr>
          <w:p w14:paraId="3CC97787" w14:textId="77777777" w:rsidR="00142F34" w:rsidRDefault="00353792">
            <w:pPr>
              <w:jc w:val="center"/>
              <w:rPr>
                <w:sz w:val="20"/>
                <w:szCs w:val="20"/>
              </w:rPr>
            </w:pPr>
            <w:r>
              <w:rPr>
                <w:rFonts w:ascii="Calibri" w:eastAsia="Calibri" w:hAnsi="Calibri" w:cs="Calibri"/>
                <w:sz w:val="20"/>
                <w:szCs w:val="20"/>
              </w:rPr>
              <w:t>0.394</w:t>
            </w:r>
          </w:p>
        </w:tc>
        <w:tc>
          <w:tcPr>
            <w:tcW w:w="795" w:type="dxa"/>
            <w:tcBorders>
              <w:top w:val="nil"/>
              <w:left w:val="nil"/>
              <w:bottom w:val="nil"/>
              <w:right w:val="nil"/>
            </w:tcBorders>
            <w:tcMar>
              <w:top w:w="-411" w:type="dxa"/>
              <w:left w:w="-411" w:type="dxa"/>
              <w:bottom w:w="-411" w:type="dxa"/>
              <w:right w:w="-411" w:type="dxa"/>
            </w:tcMar>
            <w:vAlign w:val="center"/>
          </w:tcPr>
          <w:p w14:paraId="17FB4E89" w14:textId="77777777" w:rsidR="00142F34" w:rsidRDefault="00353792">
            <w:pPr>
              <w:jc w:val="center"/>
              <w:rPr>
                <w:sz w:val="20"/>
                <w:szCs w:val="20"/>
              </w:rPr>
            </w:pPr>
            <w:r>
              <w:rPr>
                <w:rFonts w:ascii="Calibri" w:eastAsia="Calibri" w:hAnsi="Calibri" w:cs="Calibri"/>
                <w:sz w:val="20"/>
                <w:szCs w:val="20"/>
              </w:rPr>
              <w:t>1.566</w:t>
            </w:r>
          </w:p>
        </w:tc>
        <w:tc>
          <w:tcPr>
            <w:tcW w:w="660" w:type="dxa"/>
            <w:tcBorders>
              <w:top w:val="nil"/>
              <w:left w:val="nil"/>
              <w:bottom w:val="nil"/>
              <w:right w:val="nil"/>
            </w:tcBorders>
            <w:tcMar>
              <w:top w:w="-411" w:type="dxa"/>
              <w:left w:w="-411" w:type="dxa"/>
              <w:bottom w:w="-411" w:type="dxa"/>
              <w:right w:w="-411" w:type="dxa"/>
            </w:tcMar>
            <w:vAlign w:val="center"/>
          </w:tcPr>
          <w:p w14:paraId="1F00A51B"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76CAAD49" w14:textId="77777777" w:rsidR="00142F34" w:rsidRDefault="00353792">
            <w:pPr>
              <w:jc w:val="center"/>
              <w:rPr>
                <w:sz w:val="20"/>
                <w:szCs w:val="20"/>
              </w:rPr>
            </w:pPr>
            <w:r>
              <w:rPr>
                <w:rFonts w:ascii="Calibri" w:eastAsia="Calibri" w:hAnsi="Calibri" w:cs="Calibri"/>
                <w:sz w:val="20"/>
                <w:szCs w:val="20"/>
              </w:rPr>
              <w:t>0.324</w:t>
            </w:r>
          </w:p>
        </w:tc>
        <w:tc>
          <w:tcPr>
            <w:tcW w:w="3540" w:type="dxa"/>
            <w:tcBorders>
              <w:top w:val="nil"/>
              <w:left w:val="nil"/>
              <w:bottom w:val="nil"/>
              <w:right w:val="nil"/>
            </w:tcBorders>
            <w:tcMar>
              <w:top w:w="-411" w:type="dxa"/>
              <w:left w:w="-411" w:type="dxa"/>
              <w:bottom w:w="-411" w:type="dxa"/>
              <w:right w:w="-411" w:type="dxa"/>
            </w:tcMar>
            <w:vAlign w:val="center"/>
          </w:tcPr>
          <w:p w14:paraId="5866B75D" w14:textId="77777777" w:rsidR="00142F34" w:rsidRDefault="00353792">
            <w:pPr>
              <w:jc w:val="center"/>
              <w:rPr>
                <w:sz w:val="20"/>
                <w:szCs w:val="20"/>
              </w:rPr>
            </w:pPr>
            <w:r>
              <w:rPr>
                <w:rFonts w:ascii="Calibri" w:eastAsia="Calibri" w:hAnsi="Calibri" w:cs="Calibri"/>
                <w:sz w:val="20"/>
                <w:szCs w:val="20"/>
              </w:rPr>
              <w:t>Surf zone (2020), Kelp forest (2020)</w:t>
            </w:r>
          </w:p>
        </w:tc>
      </w:tr>
      <w:tr w:rsidR="00142F34" w14:paraId="25152094"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61A2CEB" w14:textId="77777777" w:rsidR="00142F34" w:rsidRDefault="00353792">
            <w:pPr>
              <w:jc w:val="center"/>
              <w:rPr>
                <w:sz w:val="20"/>
                <w:szCs w:val="20"/>
              </w:rPr>
            </w:pPr>
            <w:r>
              <w:rPr>
                <w:rFonts w:ascii="Calibri" w:eastAsia="Calibri" w:hAnsi="Calibri" w:cs="Calibri"/>
                <w:sz w:val="20"/>
                <w:szCs w:val="20"/>
              </w:rPr>
              <w:t>59</w:t>
            </w:r>
          </w:p>
        </w:tc>
        <w:tc>
          <w:tcPr>
            <w:tcW w:w="600" w:type="dxa"/>
            <w:tcBorders>
              <w:top w:val="nil"/>
              <w:left w:val="nil"/>
              <w:bottom w:val="nil"/>
              <w:right w:val="nil"/>
            </w:tcBorders>
            <w:tcMar>
              <w:top w:w="-411" w:type="dxa"/>
              <w:left w:w="-411" w:type="dxa"/>
              <w:bottom w:w="-411" w:type="dxa"/>
              <w:right w:w="-411" w:type="dxa"/>
            </w:tcMar>
            <w:vAlign w:val="center"/>
          </w:tcPr>
          <w:p w14:paraId="2539F28A"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3B1A5054" w14:textId="77777777" w:rsidR="00142F34" w:rsidRDefault="00353792">
            <w:pPr>
              <w:jc w:val="center"/>
              <w:rPr>
                <w:sz w:val="20"/>
                <w:szCs w:val="20"/>
              </w:rPr>
            </w:pPr>
            <w:r>
              <w:rPr>
                <w:rFonts w:ascii="Calibri" w:eastAsia="Calibri" w:hAnsi="Calibri" w:cs="Calibri"/>
                <w:sz w:val="20"/>
                <w:szCs w:val="20"/>
              </w:rPr>
              <w:t>Swami's SMCA</w:t>
            </w:r>
          </w:p>
        </w:tc>
        <w:tc>
          <w:tcPr>
            <w:tcW w:w="1185" w:type="dxa"/>
            <w:tcBorders>
              <w:top w:val="nil"/>
              <w:left w:val="nil"/>
              <w:bottom w:val="nil"/>
              <w:right w:val="nil"/>
            </w:tcBorders>
            <w:tcMar>
              <w:top w:w="-411" w:type="dxa"/>
              <w:left w:w="-411" w:type="dxa"/>
              <w:bottom w:w="-411" w:type="dxa"/>
              <w:right w:w="-411" w:type="dxa"/>
            </w:tcMar>
            <w:vAlign w:val="center"/>
          </w:tcPr>
          <w:p w14:paraId="7B888931" w14:textId="77777777" w:rsidR="00142F34" w:rsidRDefault="00353792">
            <w:pPr>
              <w:jc w:val="center"/>
              <w:rPr>
                <w:sz w:val="20"/>
                <w:szCs w:val="20"/>
              </w:rPr>
            </w:pPr>
            <w:r>
              <w:rPr>
                <w:rFonts w:ascii="Calibri" w:eastAsia="Calibri" w:hAnsi="Calibri" w:cs="Calibri"/>
                <w:sz w:val="20"/>
                <w:szCs w:val="20"/>
              </w:rPr>
              <w:t>Targeted</w:t>
            </w:r>
          </w:p>
        </w:tc>
        <w:tc>
          <w:tcPr>
            <w:tcW w:w="675" w:type="dxa"/>
            <w:tcBorders>
              <w:top w:val="nil"/>
              <w:left w:val="nil"/>
              <w:bottom w:val="nil"/>
              <w:right w:val="nil"/>
            </w:tcBorders>
            <w:tcMar>
              <w:top w:w="-411" w:type="dxa"/>
              <w:left w:w="-411" w:type="dxa"/>
              <w:bottom w:w="-411" w:type="dxa"/>
              <w:right w:w="-411" w:type="dxa"/>
            </w:tcMar>
            <w:vAlign w:val="center"/>
          </w:tcPr>
          <w:p w14:paraId="40042578" w14:textId="77777777" w:rsidR="00142F34" w:rsidRDefault="00353792">
            <w:pPr>
              <w:jc w:val="center"/>
              <w:rPr>
                <w:sz w:val="20"/>
                <w:szCs w:val="20"/>
              </w:rPr>
            </w:pPr>
            <w:r>
              <w:rPr>
                <w:rFonts w:ascii="Calibri" w:eastAsia="Calibri" w:hAnsi="Calibri" w:cs="Calibri"/>
                <w:sz w:val="20"/>
                <w:szCs w:val="20"/>
              </w:rPr>
              <w:t>2.024</w:t>
            </w:r>
          </w:p>
        </w:tc>
        <w:tc>
          <w:tcPr>
            <w:tcW w:w="930" w:type="dxa"/>
            <w:tcBorders>
              <w:top w:val="nil"/>
              <w:left w:val="nil"/>
              <w:bottom w:val="nil"/>
              <w:right w:val="nil"/>
            </w:tcBorders>
            <w:tcMar>
              <w:top w:w="-411" w:type="dxa"/>
              <w:left w:w="-411" w:type="dxa"/>
              <w:bottom w:w="-411" w:type="dxa"/>
              <w:right w:w="-411" w:type="dxa"/>
            </w:tcMar>
            <w:vAlign w:val="center"/>
          </w:tcPr>
          <w:p w14:paraId="7A1E526B" w14:textId="77777777" w:rsidR="00142F34" w:rsidRDefault="00353792">
            <w:pPr>
              <w:jc w:val="center"/>
              <w:rPr>
                <w:sz w:val="20"/>
                <w:szCs w:val="20"/>
              </w:rPr>
            </w:pPr>
            <w:r>
              <w:rPr>
                <w:rFonts w:ascii="Calibri" w:eastAsia="Calibri" w:hAnsi="Calibri" w:cs="Calibri"/>
                <w:sz w:val="20"/>
                <w:szCs w:val="20"/>
              </w:rPr>
              <w:t>0.835</w:t>
            </w:r>
          </w:p>
        </w:tc>
        <w:tc>
          <w:tcPr>
            <w:tcW w:w="675" w:type="dxa"/>
            <w:tcBorders>
              <w:top w:val="nil"/>
              <w:left w:val="nil"/>
              <w:bottom w:val="nil"/>
              <w:right w:val="nil"/>
            </w:tcBorders>
            <w:tcMar>
              <w:top w:w="-411" w:type="dxa"/>
              <w:left w:w="-411" w:type="dxa"/>
              <w:bottom w:w="-411" w:type="dxa"/>
              <w:right w:w="-411" w:type="dxa"/>
            </w:tcMar>
            <w:vAlign w:val="center"/>
          </w:tcPr>
          <w:p w14:paraId="784CCD4D" w14:textId="77777777" w:rsidR="00142F34" w:rsidRDefault="00353792">
            <w:pPr>
              <w:jc w:val="center"/>
              <w:rPr>
                <w:sz w:val="20"/>
                <w:szCs w:val="20"/>
              </w:rPr>
            </w:pPr>
            <w:r>
              <w:rPr>
                <w:rFonts w:ascii="Calibri" w:eastAsia="Calibri" w:hAnsi="Calibri" w:cs="Calibri"/>
                <w:sz w:val="20"/>
                <w:szCs w:val="20"/>
              </w:rPr>
              <w:t>0.015</w:t>
            </w:r>
          </w:p>
        </w:tc>
        <w:tc>
          <w:tcPr>
            <w:tcW w:w="495" w:type="dxa"/>
            <w:tcBorders>
              <w:top w:val="nil"/>
              <w:left w:val="nil"/>
              <w:bottom w:val="nil"/>
              <w:right w:val="nil"/>
            </w:tcBorders>
            <w:tcMar>
              <w:top w:w="-411" w:type="dxa"/>
              <w:left w:w="-411" w:type="dxa"/>
              <w:bottom w:w="-411" w:type="dxa"/>
              <w:right w:w="-411" w:type="dxa"/>
            </w:tcMar>
            <w:vAlign w:val="center"/>
          </w:tcPr>
          <w:p w14:paraId="356CFB89" w14:textId="77777777" w:rsidR="00142F34" w:rsidRDefault="00353792">
            <w:pPr>
              <w:jc w:val="center"/>
              <w:rPr>
                <w:sz w:val="20"/>
                <w:szCs w:val="20"/>
              </w:rPr>
            </w:pPr>
            <w:r>
              <w:rPr>
                <w:rFonts w:ascii="Calibri" w:eastAsia="Calibri" w:hAnsi="Calibri" w:cs="Calibri"/>
                <w:sz w:val="20"/>
                <w:szCs w:val="20"/>
              </w:rPr>
              <w:t>0.387</w:t>
            </w:r>
          </w:p>
        </w:tc>
        <w:tc>
          <w:tcPr>
            <w:tcW w:w="795" w:type="dxa"/>
            <w:tcBorders>
              <w:top w:val="nil"/>
              <w:left w:val="nil"/>
              <w:bottom w:val="nil"/>
              <w:right w:val="nil"/>
            </w:tcBorders>
            <w:tcMar>
              <w:top w:w="-411" w:type="dxa"/>
              <w:left w:w="-411" w:type="dxa"/>
              <w:bottom w:w="-411" w:type="dxa"/>
              <w:right w:w="-411" w:type="dxa"/>
            </w:tcMar>
            <w:vAlign w:val="center"/>
          </w:tcPr>
          <w:p w14:paraId="30FA7449" w14:textId="77777777" w:rsidR="00142F34" w:rsidRDefault="00353792">
            <w:pPr>
              <w:jc w:val="center"/>
              <w:rPr>
                <w:sz w:val="20"/>
                <w:szCs w:val="20"/>
              </w:rPr>
            </w:pPr>
            <w:r>
              <w:rPr>
                <w:rFonts w:ascii="Calibri" w:eastAsia="Calibri" w:hAnsi="Calibri" w:cs="Calibri"/>
                <w:sz w:val="20"/>
                <w:szCs w:val="20"/>
              </w:rPr>
              <w:t>3.662</w:t>
            </w:r>
          </w:p>
        </w:tc>
        <w:tc>
          <w:tcPr>
            <w:tcW w:w="660" w:type="dxa"/>
            <w:tcBorders>
              <w:top w:val="nil"/>
              <w:left w:val="nil"/>
              <w:bottom w:val="nil"/>
              <w:right w:val="nil"/>
            </w:tcBorders>
            <w:tcMar>
              <w:top w:w="-411" w:type="dxa"/>
              <w:left w:w="-411" w:type="dxa"/>
              <w:bottom w:w="-411" w:type="dxa"/>
              <w:right w:w="-411" w:type="dxa"/>
            </w:tcMar>
            <w:vAlign w:val="center"/>
          </w:tcPr>
          <w:p w14:paraId="134BF33B" w14:textId="77777777" w:rsidR="00142F34" w:rsidRDefault="00353792">
            <w:pPr>
              <w:jc w:val="center"/>
              <w:rPr>
                <w:sz w:val="20"/>
                <w:szCs w:val="20"/>
              </w:rPr>
            </w:pPr>
            <w:r>
              <w:rPr>
                <w:rFonts w:ascii="Calibri" w:eastAsia="Calibri" w:hAnsi="Calibri" w:cs="Calibri"/>
                <w:sz w:val="20"/>
                <w:szCs w:val="20"/>
              </w:rPr>
              <w:t>1.374</w:t>
            </w:r>
          </w:p>
        </w:tc>
        <w:tc>
          <w:tcPr>
            <w:tcW w:w="1215" w:type="dxa"/>
            <w:tcBorders>
              <w:top w:val="nil"/>
              <w:left w:val="nil"/>
              <w:bottom w:val="nil"/>
              <w:right w:val="nil"/>
            </w:tcBorders>
            <w:tcMar>
              <w:top w:w="-411" w:type="dxa"/>
              <w:left w:w="-411" w:type="dxa"/>
              <w:bottom w:w="-411" w:type="dxa"/>
              <w:right w:w="-411" w:type="dxa"/>
            </w:tcMar>
            <w:vAlign w:val="center"/>
          </w:tcPr>
          <w:p w14:paraId="63BEE8B0" w14:textId="77777777" w:rsidR="00142F34" w:rsidRDefault="00353792">
            <w:pPr>
              <w:jc w:val="center"/>
              <w:rPr>
                <w:sz w:val="20"/>
                <w:szCs w:val="20"/>
              </w:rPr>
            </w:pPr>
            <w:r>
              <w:rPr>
                <w:rFonts w:ascii="Calibri" w:eastAsia="Calibri" w:hAnsi="Calibri" w:cs="Calibri"/>
                <w:sz w:val="20"/>
                <w:szCs w:val="20"/>
              </w:rPr>
              <w:t>64.785</w:t>
            </w:r>
          </w:p>
        </w:tc>
        <w:tc>
          <w:tcPr>
            <w:tcW w:w="3540" w:type="dxa"/>
            <w:tcBorders>
              <w:top w:val="nil"/>
              <w:left w:val="nil"/>
              <w:bottom w:val="nil"/>
              <w:right w:val="nil"/>
            </w:tcBorders>
            <w:tcMar>
              <w:top w:w="-411" w:type="dxa"/>
              <w:left w:w="-411" w:type="dxa"/>
              <w:bottom w:w="-411" w:type="dxa"/>
              <w:right w:w="-411" w:type="dxa"/>
            </w:tcMar>
            <w:vAlign w:val="center"/>
          </w:tcPr>
          <w:p w14:paraId="2DF18201" w14:textId="77777777" w:rsidR="00142F34" w:rsidRDefault="00353792">
            <w:pPr>
              <w:jc w:val="center"/>
              <w:rPr>
                <w:sz w:val="20"/>
                <w:szCs w:val="20"/>
              </w:rPr>
            </w:pPr>
            <w:r>
              <w:rPr>
                <w:rFonts w:ascii="Calibri" w:eastAsia="Calibri" w:hAnsi="Calibri" w:cs="Calibri"/>
                <w:sz w:val="20"/>
                <w:szCs w:val="20"/>
              </w:rPr>
              <w:t>Kelp forest (2019), Shallow reef (2020)</w:t>
            </w:r>
          </w:p>
        </w:tc>
      </w:tr>
      <w:tr w:rsidR="00142F34" w14:paraId="3484259D" w14:textId="77777777">
        <w:trPr>
          <w:trHeight w:val="126"/>
        </w:trPr>
        <w:tc>
          <w:tcPr>
            <w:tcW w:w="420" w:type="dxa"/>
            <w:tcBorders>
              <w:top w:val="nil"/>
              <w:left w:val="nil"/>
              <w:bottom w:val="nil"/>
              <w:right w:val="nil"/>
            </w:tcBorders>
            <w:tcMar>
              <w:top w:w="-411" w:type="dxa"/>
              <w:left w:w="-411" w:type="dxa"/>
              <w:bottom w:w="-411" w:type="dxa"/>
              <w:right w:w="-411" w:type="dxa"/>
            </w:tcMar>
            <w:vAlign w:val="center"/>
          </w:tcPr>
          <w:p w14:paraId="368F9ACB" w14:textId="77777777" w:rsidR="00142F34" w:rsidRDefault="00353792">
            <w:pPr>
              <w:jc w:val="center"/>
              <w:rPr>
                <w:sz w:val="20"/>
                <w:szCs w:val="20"/>
              </w:rPr>
            </w:pPr>
            <w:r>
              <w:rPr>
                <w:rFonts w:ascii="Calibri" w:eastAsia="Calibri" w:hAnsi="Calibri" w:cs="Calibri"/>
                <w:sz w:val="20"/>
                <w:szCs w:val="20"/>
              </w:rPr>
              <w:t>59</w:t>
            </w:r>
          </w:p>
        </w:tc>
        <w:tc>
          <w:tcPr>
            <w:tcW w:w="600" w:type="dxa"/>
            <w:tcBorders>
              <w:top w:val="nil"/>
              <w:left w:val="nil"/>
              <w:bottom w:val="nil"/>
              <w:right w:val="nil"/>
            </w:tcBorders>
            <w:tcMar>
              <w:top w:w="-411" w:type="dxa"/>
              <w:left w:w="-411" w:type="dxa"/>
              <w:bottom w:w="-411" w:type="dxa"/>
              <w:right w:w="-411" w:type="dxa"/>
            </w:tcMar>
            <w:vAlign w:val="center"/>
          </w:tcPr>
          <w:p w14:paraId="3E322D18" w14:textId="77777777" w:rsidR="00142F34" w:rsidRDefault="00353792">
            <w:pPr>
              <w:jc w:val="center"/>
              <w:rPr>
                <w:sz w:val="20"/>
                <w:szCs w:val="20"/>
              </w:rPr>
            </w:pPr>
            <w:r>
              <w:rPr>
                <w:rFonts w:ascii="Calibri" w:eastAsia="Calibri" w:hAnsi="Calibri" w:cs="Calibri"/>
                <w:sz w:val="20"/>
                <w:szCs w:val="20"/>
              </w:rPr>
              <w:t>South</w:t>
            </w:r>
          </w:p>
        </w:tc>
        <w:tc>
          <w:tcPr>
            <w:tcW w:w="2100" w:type="dxa"/>
            <w:tcBorders>
              <w:top w:val="nil"/>
              <w:left w:val="nil"/>
              <w:bottom w:val="nil"/>
              <w:right w:val="nil"/>
            </w:tcBorders>
            <w:tcMar>
              <w:top w:w="-411" w:type="dxa"/>
              <w:left w:w="-411" w:type="dxa"/>
              <w:bottom w:w="-411" w:type="dxa"/>
              <w:right w:w="-411" w:type="dxa"/>
            </w:tcMar>
            <w:vAlign w:val="center"/>
          </w:tcPr>
          <w:p w14:paraId="25F8D946" w14:textId="77777777" w:rsidR="00142F34" w:rsidRDefault="00353792">
            <w:pPr>
              <w:jc w:val="center"/>
              <w:rPr>
                <w:sz w:val="20"/>
                <w:szCs w:val="20"/>
              </w:rPr>
            </w:pPr>
            <w:r>
              <w:rPr>
                <w:rFonts w:ascii="Calibri" w:eastAsia="Calibri" w:hAnsi="Calibri" w:cs="Calibri"/>
                <w:sz w:val="20"/>
                <w:szCs w:val="20"/>
              </w:rPr>
              <w:t>Swami's SMCA</w:t>
            </w:r>
          </w:p>
        </w:tc>
        <w:tc>
          <w:tcPr>
            <w:tcW w:w="1185" w:type="dxa"/>
            <w:tcBorders>
              <w:top w:val="nil"/>
              <w:left w:val="nil"/>
              <w:bottom w:val="nil"/>
              <w:right w:val="nil"/>
            </w:tcBorders>
            <w:tcMar>
              <w:top w:w="-411" w:type="dxa"/>
              <w:left w:w="-411" w:type="dxa"/>
              <w:bottom w:w="-411" w:type="dxa"/>
              <w:right w:w="-411" w:type="dxa"/>
            </w:tcMar>
            <w:vAlign w:val="center"/>
          </w:tcPr>
          <w:p w14:paraId="56B406F4" w14:textId="77777777" w:rsidR="00142F34" w:rsidRDefault="00353792">
            <w:pPr>
              <w:jc w:val="center"/>
              <w:rPr>
                <w:sz w:val="20"/>
                <w:szCs w:val="20"/>
              </w:rPr>
            </w:pPr>
            <w:r>
              <w:rPr>
                <w:rFonts w:ascii="Calibri" w:eastAsia="Calibri" w:hAnsi="Calibri" w:cs="Calibri"/>
                <w:sz w:val="20"/>
                <w:szCs w:val="20"/>
              </w:rPr>
              <w:t>Non-targeted</w:t>
            </w:r>
          </w:p>
        </w:tc>
        <w:tc>
          <w:tcPr>
            <w:tcW w:w="675" w:type="dxa"/>
            <w:tcBorders>
              <w:top w:val="nil"/>
              <w:left w:val="nil"/>
              <w:bottom w:val="nil"/>
              <w:right w:val="nil"/>
            </w:tcBorders>
            <w:tcMar>
              <w:top w:w="-411" w:type="dxa"/>
              <w:left w:w="-411" w:type="dxa"/>
              <w:bottom w:w="-411" w:type="dxa"/>
              <w:right w:w="-411" w:type="dxa"/>
            </w:tcMar>
            <w:vAlign w:val="center"/>
          </w:tcPr>
          <w:p w14:paraId="537BA524" w14:textId="77777777" w:rsidR="00142F34" w:rsidRDefault="00353792">
            <w:pPr>
              <w:jc w:val="center"/>
              <w:rPr>
                <w:sz w:val="20"/>
                <w:szCs w:val="20"/>
              </w:rPr>
            </w:pPr>
            <w:r>
              <w:rPr>
                <w:rFonts w:ascii="Calibri" w:eastAsia="Calibri" w:hAnsi="Calibri" w:cs="Calibri"/>
                <w:sz w:val="20"/>
                <w:szCs w:val="20"/>
              </w:rPr>
              <w:t>2.199</w:t>
            </w:r>
          </w:p>
        </w:tc>
        <w:tc>
          <w:tcPr>
            <w:tcW w:w="930" w:type="dxa"/>
            <w:tcBorders>
              <w:top w:val="nil"/>
              <w:left w:val="nil"/>
              <w:bottom w:val="nil"/>
              <w:right w:val="nil"/>
            </w:tcBorders>
            <w:tcMar>
              <w:top w:w="-411" w:type="dxa"/>
              <w:left w:w="-411" w:type="dxa"/>
              <w:bottom w:w="-411" w:type="dxa"/>
              <w:right w:w="-411" w:type="dxa"/>
            </w:tcMar>
            <w:vAlign w:val="center"/>
          </w:tcPr>
          <w:p w14:paraId="497B4280" w14:textId="77777777" w:rsidR="00142F34" w:rsidRDefault="00353792">
            <w:pPr>
              <w:jc w:val="center"/>
              <w:rPr>
                <w:sz w:val="20"/>
                <w:szCs w:val="20"/>
              </w:rPr>
            </w:pPr>
            <w:r>
              <w:rPr>
                <w:rFonts w:ascii="Calibri" w:eastAsia="Calibri" w:hAnsi="Calibri" w:cs="Calibri"/>
                <w:sz w:val="20"/>
                <w:szCs w:val="20"/>
              </w:rPr>
              <w:t>0.579</w:t>
            </w:r>
          </w:p>
        </w:tc>
        <w:tc>
          <w:tcPr>
            <w:tcW w:w="675" w:type="dxa"/>
            <w:tcBorders>
              <w:top w:val="nil"/>
              <w:left w:val="nil"/>
              <w:bottom w:val="nil"/>
              <w:right w:val="nil"/>
            </w:tcBorders>
            <w:tcMar>
              <w:top w:w="-411" w:type="dxa"/>
              <w:left w:w="-411" w:type="dxa"/>
              <w:bottom w:w="-411" w:type="dxa"/>
              <w:right w:w="-411" w:type="dxa"/>
            </w:tcMar>
            <w:vAlign w:val="center"/>
          </w:tcPr>
          <w:p w14:paraId="18B2FBF9" w14:textId="77777777" w:rsidR="00142F34" w:rsidRDefault="00353792">
            <w:pPr>
              <w:jc w:val="center"/>
              <w:rPr>
                <w:sz w:val="20"/>
                <w:szCs w:val="20"/>
              </w:rPr>
            </w:pPr>
            <w:r>
              <w:rPr>
                <w:rFonts w:ascii="Calibri" w:eastAsia="Calibri" w:hAnsi="Calibri" w:cs="Calibri"/>
                <w:sz w:val="20"/>
                <w:szCs w:val="20"/>
              </w:rPr>
              <w:t>0</w:t>
            </w:r>
          </w:p>
        </w:tc>
        <w:tc>
          <w:tcPr>
            <w:tcW w:w="495" w:type="dxa"/>
            <w:tcBorders>
              <w:top w:val="nil"/>
              <w:left w:val="nil"/>
              <w:bottom w:val="nil"/>
              <w:right w:val="nil"/>
            </w:tcBorders>
            <w:tcMar>
              <w:top w:w="-411" w:type="dxa"/>
              <w:left w:w="-411" w:type="dxa"/>
              <w:bottom w:w="-411" w:type="dxa"/>
              <w:right w:w="-411" w:type="dxa"/>
            </w:tcMar>
            <w:vAlign w:val="center"/>
          </w:tcPr>
          <w:p w14:paraId="25794046" w14:textId="77777777" w:rsidR="00142F34" w:rsidRDefault="00353792">
            <w:pPr>
              <w:jc w:val="center"/>
              <w:rPr>
                <w:sz w:val="20"/>
                <w:szCs w:val="20"/>
              </w:rPr>
            </w:pPr>
            <w:r>
              <w:rPr>
                <w:rFonts w:ascii="Calibri" w:eastAsia="Calibri" w:hAnsi="Calibri" w:cs="Calibri"/>
                <w:sz w:val="20"/>
                <w:szCs w:val="20"/>
              </w:rPr>
              <w:t>1.064</w:t>
            </w:r>
          </w:p>
        </w:tc>
        <w:tc>
          <w:tcPr>
            <w:tcW w:w="795" w:type="dxa"/>
            <w:tcBorders>
              <w:top w:val="nil"/>
              <w:left w:val="nil"/>
              <w:bottom w:val="nil"/>
              <w:right w:val="nil"/>
            </w:tcBorders>
            <w:tcMar>
              <w:top w:w="-411" w:type="dxa"/>
              <w:left w:w="-411" w:type="dxa"/>
              <w:bottom w:w="-411" w:type="dxa"/>
              <w:right w:w="-411" w:type="dxa"/>
            </w:tcMar>
            <w:vAlign w:val="center"/>
          </w:tcPr>
          <w:p w14:paraId="37A3757A" w14:textId="77777777" w:rsidR="00142F34" w:rsidRDefault="00353792">
            <w:pPr>
              <w:jc w:val="center"/>
              <w:rPr>
                <w:sz w:val="20"/>
                <w:szCs w:val="20"/>
              </w:rPr>
            </w:pPr>
            <w:r>
              <w:rPr>
                <w:rFonts w:ascii="Calibri" w:eastAsia="Calibri" w:hAnsi="Calibri" w:cs="Calibri"/>
                <w:sz w:val="20"/>
                <w:szCs w:val="20"/>
              </w:rPr>
              <w:t>3.335</w:t>
            </w:r>
          </w:p>
        </w:tc>
        <w:tc>
          <w:tcPr>
            <w:tcW w:w="660" w:type="dxa"/>
            <w:tcBorders>
              <w:top w:val="nil"/>
              <w:left w:val="nil"/>
              <w:bottom w:val="nil"/>
              <w:right w:val="nil"/>
            </w:tcBorders>
            <w:tcMar>
              <w:top w:w="-411" w:type="dxa"/>
              <w:left w:w="-411" w:type="dxa"/>
              <w:bottom w:w="-411" w:type="dxa"/>
              <w:right w:w="-411" w:type="dxa"/>
            </w:tcMar>
            <w:vAlign w:val="center"/>
          </w:tcPr>
          <w:p w14:paraId="14DE9E11" w14:textId="77777777" w:rsidR="00142F34" w:rsidRDefault="00353792">
            <w:pPr>
              <w:jc w:val="center"/>
              <w:rPr>
                <w:sz w:val="20"/>
                <w:szCs w:val="20"/>
              </w:rPr>
            </w:pPr>
            <w:r>
              <w:rPr>
                <w:rFonts w:ascii="Calibri" w:eastAsia="Calibri" w:hAnsi="Calibri" w:cs="Calibri"/>
                <w:sz w:val="20"/>
                <w:szCs w:val="20"/>
              </w:rPr>
              <w:t>0</w:t>
            </w:r>
          </w:p>
        </w:tc>
        <w:tc>
          <w:tcPr>
            <w:tcW w:w="1215" w:type="dxa"/>
            <w:tcBorders>
              <w:top w:val="nil"/>
              <w:left w:val="nil"/>
              <w:bottom w:val="nil"/>
              <w:right w:val="nil"/>
            </w:tcBorders>
            <w:tcMar>
              <w:top w:w="-411" w:type="dxa"/>
              <w:left w:w="-411" w:type="dxa"/>
              <w:bottom w:w="-411" w:type="dxa"/>
              <w:right w:w="-411" w:type="dxa"/>
            </w:tcMar>
            <w:vAlign w:val="center"/>
          </w:tcPr>
          <w:p w14:paraId="3B62B65C" w14:textId="77777777" w:rsidR="00142F34" w:rsidRDefault="00353792">
            <w:pPr>
              <w:jc w:val="center"/>
              <w:rPr>
                <w:sz w:val="20"/>
                <w:szCs w:val="20"/>
              </w:rPr>
            </w:pPr>
            <w:r>
              <w:rPr>
                <w:rFonts w:ascii="Calibri" w:eastAsia="Calibri" w:hAnsi="Calibri" w:cs="Calibri"/>
                <w:sz w:val="20"/>
                <w:szCs w:val="20"/>
              </w:rPr>
              <w:t>0</w:t>
            </w:r>
          </w:p>
        </w:tc>
        <w:tc>
          <w:tcPr>
            <w:tcW w:w="3540" w:type="dxa"/>
            <w:tcBorders>
              <w:top w:val="nil"/>
              <w:left w:val="nil"/>
              <w:bottom w:val="nil"/>
              <w:right w:val="nil"/>
            </w:tcBorders>
            <w:tcMar>
              <w:top w:w="-411" w:type="dxa"/>
              <w:left w:w="-411" w:type="dxa"/>
              <w:bottom w:w="-411" w:type="dxa"/>
              <w:right w:w="-411" w:type="dxa"/>
            </w:tcMar>
            <w:vAlign w:val="center"/>
          </w:tcPr>
          <w:p w14:paraId="54FACC80" w14:textId="77777777" w:rsidR="00142F34" w:rsidRDefault="00353792">
            <w:pPr>
              <w:jc w:val="center"/>
              <w:rPr>
                <w:sz w:val="20"/>
                <w:szCs w:val="20"/>
              </w:rPr>
            </w:pPr>
            <w:r>
              <w:rPr>
                <w:rFonts w:ascii="Calibri" w:eastAsia="Calibri" w:hAnsi="Calibri" w:cs="Calibri"/>
                <w:sz w:val="20"/>
                <w:szCs w:val="20"/>
              </w:rPr>
              <w:t>Kelp forest (2019)</w:t>
            </w:r>
          </w:p>
        </w:tc>
      </w:tr>
    </w:tbl>
    <w:p w14:paraId="4CA3CD14" w14:textId="77777777" w:rsidR="00142F34" w:rsidRDefault="00142F34">
      <w:pPr>
        <w:jc w:val="center"/>
        <w:sectPr w:rsidR="00142F34" w:rsidSect="004C7D75">
          <w:pgSz w:w="15840" w:h="12240" w:orient="landscape"/>
          <w:pgMar w:top="1440" w:right="1440" w:bottom="1440" w:left="1440" w:header="720" w:footer="720" w:gutter="0"/>
          <w:cols w:space="720"/>
        </w:sectPr>
      </w:pPr>
    </w:p>
    <w:p w14:paraId="42FF5853" w14:textId="77777777" w:rsidR="00142F34" w:rsidRDefault="00353792">
      <w:r>
        <w:rPr>
          <w:b/>
        </w:rPr>
        <w:t xml:space="preserve">Table S11. </w:t>
      </w:r>
      <w:r>
        <w:t xml:space="preserve">Results from a meta-generalized additive model exploring features of MPA performance. </w:t>
      </w:r>
    </w:p>
    <w:p w14:paraId="58EC3CBF" w14:textId="77777777" w:rsidR="00142F34" w:rsidRDefault="00142F34"/>
    <w:p w14:paraId="79E347FF" w14:textId="77777777" w:rsidR="00142F34" w:rsidRDefault="00353792">
      <w:r>
        <w:rPr>
          <w:noProof/>
        </w:rPr>
        <w:drawing>
          <wp:inline distT="114300" distB="114300" distL="114300" distR="114300" wp14:anchorId="55ABF2F6" wp14:editId="40949AFD">
            <wp:extent cx="5943600" cy="6604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0"/>
                    <a:srcRect/>
                    <a:stretch>
                      <a:fillRect/>
                    </a:stretch>
                  </pic:blipFill>
                  <pic:spPr>
                    <a:xfrm>
                      <a:off x="0" y="0"/>
                      <a:ext cx="5943600" cy="6604000"/>
                    </a:xfrm>
                    <a:prstGeom prst="rect">
                      <a:avLst/>
                    </a:prstGeom>
                    <a:ln/>
                  </pic:spPr>
                </pic:pic>
              </a:graphicData>
            </a:graphic>
          </wp:inline>
        </w:drawing>
      </w:r>
    </w:p>
    <w:p w14:paraId="1F4DEEF6" w14:textId="77777777" w:rsidR="00142F34" w:rsidRDefault="00142F34">
      <w:pPr>
        <w:pStyle w:val="Heading3"/>
        <w:sectPr w:rsidR="00142F34" w:rsidSect="004C7D75">
          <w:pgSz w:w="12240" w:h="15840"/>
          <w:pgMar w:top="1440" w:right="1440" w:bottom="1440" w:left="1440" w:header="720" w:footer="720" w:gutter="0"/>
          <w:cols w:space="720"/>
        </w:sectPr>
      </w:pPr>
      <w:bookmarkStart w:id="143" w:name="_2yt9kl1igxm" w:colFirst="0" w:colLast="0"/>
      <w:bookmarkEnd w:id="143"/>
    </w:p>
    <w:p w14:paraId="0BD50772" w14:textId="77777777" w:rsidR="00142F34" w:rsidRDefault="00353792">
      <w:pPr>
        <w:pStyle w:val="Heading3"/>
        <w:rPr>
          <w:color w:val="000000"/>
        </w:rPr>
        <w:sectPr w:rsidR="00142F34" w:rsidSect="004C7D75">
          <w:pgSz w:w="12240" w:h="15840"/>
          <w:pgMar w:top="1440" w:right="1440" w:bottom="1440" w:left="1440" w:header="720" w:footer="720" w:gutter="0"/>
          <w:cols w:space="720"/>
        </w:sectPr>
      </w:pPr>
      <w:bookmarkStart w:id="144" w:name="_h72tchl96n9q" w:colFirst="0" w:colLast="0"/>
      <w:bookmarkEnd w:id="144"/>
      <w:r>
        <w:rPr>
          <w:color w:val="000000"/>
        </w:rPr>
        <w:t>Supplementary Figures</w:t>
      </w:r>
    </w:p>
    <w:p w14:paraId="068B5D1C" w14:textId="77777777" w:rsidR="00142F34" w:rsidRDefault="00142F34"/>
    <w:p w14:paraId="2B7FB398" w14:textId="77777777" w:rsidR="00142F34" w:rsidRDefault="00353792">
      <w:pPr>
        <w:jc w:val="center"/>
      </w:pPr>
      <w:r>
        <w:rPr>
          <w:noProof/>
        </w:rPr>
        <w:drawing>
          <wp:inline distT="114300" distB="114300" distL="114300" distR="114300" wp14:anchorId="200AAAA9" wp14:editId="5441EB90">
            <wp:extent cx="4219575" cy="3887029"/>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1"/>
                    <a:srcRect/>
                    <a:stretch>
                      <a:fillRect/>
                    </a:stretch>
                  </pic:blipFill>
                  <pic:spPr>
                    <a:xfrm>
                      <a:off x="0" y="0"/>
                      <a:ext cx="4219575" cy="3887029"/>
                    </a:xfrm>
                    <a:prstGeom prst="rect">
                      <a:avLst/>
                    </a:prstGeom>
                    <a:ln/>
                  </pic:spPr>
                </pic:pic>
              </a:graphicData>
            </a:graphic>
          </wp:inline>
        </w:drawing>
      </w:r>
    </w:p>
    <w:p w14:paraId="5D199F71" w14:textId="77777777" w:rsidR="00142F34" w:rsidRDefault="00353792">
      <w:r>
        <w:rPr>
          <w:b/>
        </w:rPr>
        <w:t xml:space="preserve">Figure S1. </w:t>
      </w:r>
      <w:r>
        <w:t xml:space="preserve">Shannon diversity (left) and richness (right) response ratios for four ecosystems (surf zone, kelp forest, shallow reef, deep reef). Each bar represents the response ratio frequency for the most recent year of sampling for each MPA. Solid vertical lines represent the mean response ratio, and the shaded areas indicate the 95% confidence interval. Confidence regions for all ecosystems overlap with 0, indicating that species diversity and richness are not significantly distinguishable between MPAs and areas that allow fishing.  </w:t>
      </w:r>
    </w:p>
    <w:p w14:paraId="3B0687FF" w14:textId="77777777" w:rsidR="00142F34" w:rsidRDefault="00142F34"/>
    <w:sectPr w:rsidR="00142F34">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Wertz, Stephen@Wildlife" w:date="2024-03-12T11:15:00Z" w:initials="WS">
    <w:p w14:paraId="57E54C0D" w14:textId="31A24FA1" w:rsidR="7FCE44CF" w:rsidRDefault="7FCE44CF">
      <w:pPr>
        <w:pStyle w:val="CommentText"/>
      </w:pPr>
      <w:r>
        <w:t>Suggest adding the years examined in this analysis in the abstract.</w:t>
      </w:r>
      <w:r>
        <w:rPr>
          <w:rStyle w:val="CommentReference"/>
        </w:rPr>
        <w:annotationRef/>
      </w:r>
    </w:p>
  </w:comment>
  <w:comment w:id="6" w:author="Mireles, Carlos@Wildlife" w:date="2024-03-12T12:11:00Z" w:initials="CM">
    <w:p w14:paraId="1604B29A" w14:textId="77777777" w:rsidR="00DF0261" w:rsidRDefault="001646AE" w:rsidP="00DF0261">
      <w:pPr>
        <w:pStyle w:val="CommentText"/>
      </w:pPr>
      <w:r>
        <w:rPr>
          <w:rStyle w:val="CommentReference"/>
        </w:rPr>
        <w:annotationRef/>
      </w:r>
      <w:r w:rsidR="00DF0261">
        <w:t>random forests? Clarify what this is in reference to</w:t>
      </w:r>
    </w:p>
  </w:comment>
  <w:comment w:id="14" w:author="Gonzales, Kara@Wildlife" w:date="2024-03-12T12:09:00Z" w:initials="GK">
    <w:p w14:paraId="2C9DFAB9" w14:textId="29FA0934" w:rsidR="299E3BE9" w:rsidRDefault="299E3BE9">
      <w:pPr>
        <w:pStyle w:val="CommentText"/>
      </w:pPr>
      <w:r>
        <w:t>some readers may not understand the difference between fisheries benefits and the conservation benefits to fish -- may be worth explaining</w:t>
      </w:r>
      <w:r>
        <w:rPr>
          <w:rStyle w:val="CommentReference"/>
        </w:rPr>
        <w:annotationRef/>
      </w:r>
    </w:p>
  </w:comment>
  <w:comment w:id="15" w:author="Slatoff, Lara@Wildlife" w:date="2024-03-12T09:48:00Z" w:initials="SL">
    <w:p w14:paraId="36F54063" w14:textId="681B7B43" w:rsidR="58573A32" w:rsidRDefault="58573A32">
      <w:pPr>
        <w:pStyle w:val="CommentText"/>
      </w:pPr>
      <w:r>
        <w:t>In the DMR, we capitalize network in MPA Network. We should try to keep the naming consistent.</w:t>
      </w:r>
      <w:r>
        <w:rPr>
          <w:rStyle w:val="CommentReference"/>
        </w:rPr>
        <w:annotationRef/>
      </w:r>
    </w:p>
  </w:comment>
  <w:comment w:id="16" w:author="Worden, Sara@Wildlife" w:date="2024-03-12T10:03:00Z" w:initials="WS">
    <w:p w14:paraId="3624493E" w14:textId="264ECF9A" w:rsidR="1A05D97F" w:rsidRDefault="1A05D97F">
      <w:pPr>
        <w:pStyle w:val="CommentText"/>
      </w:pPr>
      <w:r>
        <w:t>We don't typically worry about this for partner journal publications unless it is outreach material that our shield is going on.</w:t>
      </w:r>
      <w:r>
        <w:rPr>
          <w:rStyle w:val="CommentReference"/>
        </w:rPr>
        <w:annotationRef/>
      </w:r>
    </w:p>
  </w:comment>
  <w:comment w:id="18" w:author="Worden, Sara@Wildlife" w:date="2024-03-12T09:18:00Z" w:initials="WS">
    <w:p w14:paraId="3E5F2D62" w14:textId="4C83133B" w:rsidR="63E70DBC" w:rsidRDefault="6FCEDBD2" w:rsidP="6FCEDBD2">
      <w:pPr>
        <w:pStyle w:val="CommentText"/>
      </w:pPr>
      <w:r>
        <w:t>We usually use 1100 miles, which converts over to around 1800 km. I have seen this stat before too, so just confirming where it came from?</w:t>
      </w:r>
      <w:r w:rsidR="63E70DBC">
        <w:rPr>
          <w:rStyle w:val="CommentReference"/>
        </w:rPr>
        <w:annotationRef/>
      </w:r>
    </w:p>
  </w:comment>
  <w:comment w:id="19" w:author="Wertz, Stephen@Wildlife [2]" w:date="2024-03-12T13:42:00Z" w:initials="SW">
    <w:p w14:paraId="09321DBB" w14:textId="77777777" w:rsidR="00990BDB" w:rsidRDefault="00990BDB" w:rsidP="00990BDB">
      <w:pPr>
        <w:pStyle w:val="CommentText"/>
      </w:pPr>
      <w:r>
        <w:rPr>
          <w:rStyle w:val="CommentReference"/>
        </w:rPr>
        <w:annotationRef/>
      </w:r>
      <w:r>
        <w:t>Suggest reporting 17700 KM because the State uses  a generalized shapefile at a 250K resolution to measure the coastline in all of its technical and general outreach information about the MPA Network.</w:t>
      </w:r>
    </w:p>
    <w:p w14:paraId="62AB360B" w14:textId="77777777" w:rsidR="00990BDB" w:rsidRDefault="00990BDB" w:rsidP="00990BDB">
      <w:pPr>
        <w:pStyle w:val="CommentText"/>
      </w:pPr>
    </w:p>
    <w:p w14:paraId="7FC91FD6" w14:textId="77777777" w:rsidR="00990BDB" w:rsidRDefault="00990BDB" w:rsidP="00990BDB">
      <w:pPr>
        <w:pStyle w:val="CommentText"/>
      </w:pPr>
      <w:r>
        <w:t xml:space="preserve">In addition, I suggest mentioning SF Bay is not part of this calculation. </w:t>
      </w:r>
    </w:p>
  </w:comment>
  <w:comment w:id="20" w:author="Gonzales, Kara@Wildlife" w:date="2024-03-12T12:06:00Z" w:initials="GK">
    <w:p w14:paraId="09D76065" w14:textId="2D6E6D09" w:rsidR="7C07B369" w:rsidRDefault="7C07B369">
      <w:pPr>
        <w:pStyle w:val="CommentText"/>
      </w:pPr>
      <w:r>
        <w:t>The edits to this sentence make it a bit confusing. I know we usually talk about the transition from regional to statewide monitoring, but I think the original intent of the sentence is more about individual MPAs to statewide, in which case more tweaking is needed if we want regional to statewide.</w:t>
      </w:r>
      <w:r>
        <w:rPr>
          <w:rStyle w:val="CommentReference"/>
        </w:rPr>
        <w:annotationRef/>
      </w:r>
    </w:p>
  </w:comment>
  <w:comment w:id="31" w:author="Wertz, Stephen@Wildlife" w:date="2024-03-12T11:27:00Z" w:initials="WS">
    <w:p w14:paraId="5B51BFB4" w14:textId="154AC31B" w:rsidR="62DEBD69" w:rsidRDefault="62DEBD69">
      <w:pPr>
        <w:pStyle w:val="CommentText"/>
      </w:pPr>
      <w:r>
        <w:t>Did they explicitly say why 59 of 124 MPAs? If not, suggest they do.</w:t>
      </w:r>
      <w:r>
        <w:rPr>
          <w:rStyle w:val="CommentReference"/>
        </w:rPr>
        <w:annotationRef/>
      </w:r>
    </w:p>
  </w:comment>
  <w:comment w:id="32" w:author="Kreidler, Nissa@Wildlife" w:date="2024-03-13T11:02:00Z" w:initials="KN">
    <w:p w14:paraId="4CE1CD02" w14:textId="48404942" w:rsidR="02BFFB01" w:rsidRDefault="02BFFB01">
      <w:pPr>
        <w:pStyle w:val="CommentText"/>
      </w:pPr>
      <w:r>
        <w:t xml:space="preserve">It is mentioned in the methods, this could be rephrased to "In this study, we synthesized multiple years of long-term monitoring data throughout California’s MPA network" and save the description of why 59 for the methods. </w:t>
      </w:r>
      <w:r>
        <w:rPr>
          <w:rStyle w:val="CommentReference"/>
        </w:rPr>
        <w:annotationRef/>
      </w:r>
    </w:p>
  </w:comment>
  <w:comment w:id="33" w:author="Prall, Michael@Wildlife" w:date="2024-03-13T17:09:00Z" w:initials="PM">
    <w:p w14:paraId="2D2610BC" w14:textId="6F852485" w:rsidR="10DE354D" w:rsidRDefault="10DE354D">
      <w:pPr>
        <w:pStyle w:val="CommentText"/>
      </w:pPr>
      <w:r>
        <w:t>These three "ecosystems" are actually just subtidal rocky reefs. Calling them separate ecosystems is an artifact of how we set up baseline MPA monitoring and their distinctness comes more from the monitoring method than true ecosystem uniqueness. This premise is carried out through this manuscript and is misleading. These three monitoring datasets overlap in depth coverage and focal species. Did this analysis parse each of the monitoring datasets by depth where they overlap? This should be clarified and the discussion should be more clear about the term ecosystem vs. monitoring group  (gear type).</w:t>
      </w:r>
      <w:r>
        <w:rPr>
          <w:rStyle w:val="CommentReference"/>
        </w:rPr>
        <w:annotationRef/>
      </w:r>
    </w:p>
  </w:comment>
  <w:comment w:id="45" w:author="Wertz, Stephen@Wildlife [2]" w:date="2024-03-12T12:07:00Z" w:initials="SW">
    <w:p w14:paraId="71518906" w14:textId="77777777" w:rsidR="0057320F" w:rsidRDefault="0057320F" w:rsidP="0057320F">
      <w:pPr>
        <w:pStyle w:val="CommentText"/>
      </w:pPr>
      <w:r>
        <w:rPr>
          <w:rStyle w:val="CommentReference"/>
        </w:rPr>
        <w:annotationRef/>
      </w:r>
      <w:r>
        <w:t>Suggest citing (Van Diggelen et al. 2022)</w:t>
      </w:r>
    </w:p>
    <w:p w14:paraId="60028EFC" w14:textId="77777777" w:rsidR="0057320F" w:rsidRDefault="0057320F" w:rsidP="0057320F">
      <w:pPr>
        <w:pStyle w:val="CommentText"/>
      </w:pPr>
    </w:p>
    <w:p w14:paraId="179AB6E7" w14:textId="77777777" w:rsidR="0057320F" w:rsidRDefault="0057320F" w:rsidP="0057320F">
      <w:pPr>
        <w:pStyle w:val="CommentText"/>
      </w:pPr>
      <w:r>
        <w:t>California’s Lessons Learned and recommendations for Effective Marine Protected Area Network Management.</w:t>
      </w:r>
    </w:p>
  </w:comment>
  <w:comment w:id="44" w:author="Gonzales, Kara@Wildlife" w:date="2024-03-12T12:13:00Z" w:initials="GK">
    <w:p w14:paraId="38A2D6DA" w14:textId="3135C9BC" w:rsidR="19565540" w:rsidRDefault="19565540">
      <w:pPr>
        <w:pStyle w:val="CommentText"/>
      </w:pPr>
      <w:r>
        <w:t xml:space="preserve">this part of the sentence doesn't make sense to me. maybe change to something like "and sometimes included older preexisting MPAs"? </w:t>
      </w:r>
      <w:r>
        <w:rPr>
          <w:rStyle w:val="CommentReference"/>
        </w:rPr>
        <w:annotationRef/>
      </w:r>
    </w:p>
  </w:comment>
  <w:comment w:id="48" w:author="Mireles, Carlos@Wildlife [2]" w:date="2024-03-13T15:32:00Z" w:initials="CM">
    <w:p w14:paraId="380BBB41" w14:textId="77777777" w:rsidR="00723010" w:rsidRDefault="00723010" w:rsidP="00723010">
      <w:pPr>
        <w:pStyle w:val="CommentText"/>
      </w:pPr>
      <w:r>
        <w:rPr>
          <w:rStyle w:val="CommentReference"/>
        </w:rPr>
        <w:annotationRef/>
      </w:r>
      <w:r>
        <w:t xml:space="preserve">Please provide additional information on the steps taken before  extrapolating to the entire MPA area?  Since the estimates of fish abundance and size are habitat specific, it is  important to provide clarification on whether the extent of similar habitat within an MPA is accounted for in this larger  MPA area calculation of richness and diversity. </w:t>
      </w:r>
    </w:p>
  </w:comment>
  <w:comment w:id="60" w:author="Gonzales, Kara@Wildlife" w:date="2024-03-12T12:25:00Z" w:initials="GK">
    <w:p w14:paraId="64363EAF" w14:textId="16276174" w:rsidR="3EEBA706" w:rsidRDefault="3EEBA706">
      <w:pPr>
        <w:pStyle w:val="CommentText"/>
      </w:pPr>
      <w:r>
        <w:t xml:space="preserve">this is striking me as interesting. I think I would have assumed that if multiple recent years were available, maybe they would be averaged to account for interannual variation. I wonder how frequently this occurred. </w:t>
      </w:r>
      <w:r>
        <w:rPr>
          <w:rStyle w:val="CommentReference"/>
        </w:rPr>
        <w:annotationRef/>
      </w:r>
    </w:p>
  </w:comment>
  <w:comment w:id="61" w:author="Mireles, Carlos@Wildlife [2]" w:date="2024-03-12T12:57:00Z" w:initials="MC">
    <w:p w14:paraId="10920F5D" w14:textId="77777777" w:rsidR="00C27D7F" w:rsidRDefault="00C27D7F" w:rsidP="00C27D7F">
      <w:pPr>
        <w:pStyle w:val="CommentText"/>
      </w:pPr>
      <w:r>
        <w:rPr>
          <w:rStyle w:val="CommentReference"/>
        </w:rPr>
        <w:annotationRef/>
      </w:r>
      <w:r>
        <w:t>I agree but not sure how else to tackle. They could take avg of last 3 yrs? I would only want the last year to be used if there was confidence in the number of fish stabilizing or some other method for accounting for interannual variation.  They could also only focus on species that were found to not show high levels of interannual variation</w:t>
      </w:r>
    </w:p>
    <w:p w14:paraId="43F92A7F" w14:textId="77777777" w:rsidR="00C27D7F" w:rsidRDefault="00C27D7F" w:rsidP="00C27D7F">
      <w:pPr>
        <w:pStyle w:val="CommentText"/>
      </w:pPr>
      <w:r>
        <w:t xml:space="preserve"> </w:t>
      </w:r>
    </w:p>
  </w:comment>
  <w:comment w:id="62" w:author="Joshua Smith" w:date="2024-03-01T08:59:00Z" w:initials="JS">
    <w:p w14:paraId="2D64FE12" w14:textId="0CBAA4D0" w:rsidR="0026470A" w:rsidRDefault="0026470A" w:rsidP="0026470A">
      <w:r>
        <w:rPr>
          <w:rStyle w:val="CommentReference"/>
        </w:rPr>
        <w:annotationRef/>
      </w:r>
      <w:r>
        <w:rPr>
          <w:color w:val="000000"/>
          <w:sz w:val="20"/>
          <w:szCs w:val="20"/>
        </w:rPr>
        <w:t xml:space="preserve">Word really messed up the equation formatting. I’ll fix these before submission. </w:t>
      </w:r>
    </w:p>
  </w:comment>
  <w:comment w:id="66" w:author="Kreidler, Nissa@Wildlife" w:date="2024-03-13T11:19:00Z" w:initials="KN">
    <w:p w14:paraId="5BE42EAC" w14:textId="64665E9D" w:rsidR="02BFFB01" w:rsidRDefault="02BFFB01">
      <w:pPr>
        <w:pStyle w:val="CommentText"/>
      </w:pPr>
      <w:r>
        <w:t xml:space="preserve">Numbering the covariates listed would be helpful to keep track of them. </w:t>
      </w:r>
      <w:r>
        <w:rPr>
          <w:rStyle w:val="CommentReference"/>
        </w:rPr>
        <w:annotationRef/>
      </w:r>
    </w:p>
  </w:comment>
  <w:comment w:id="67" w:author="Mireles, Carlos@Wildlife [2]" w:date="2024-03-13T16:41:00Z" w:initials="MC">
    <w:p w14:paraId="02540FAC" w14:textId="77777777" w:rsidR="00F91F58" w:rsidRDefault="00F91F58" w:rsidP="00F91F58">
      <w:pPr>
        <w:pStyle w:val="CommentText"/>
      </w:pPr>
      <w:r>
        <w:rPr>
          <w:rStyle w:val="CommentReference"/>
        </w:rPr>
        <w:annotationRef/>
      </w:r>
      <w:r>
        <w:t xml:space="preserve">These years may not be accurate for this assessment considering that central coast MPA sites were created in 2007 and Channel Islands sites in 2003, so these years (2000-2010) do not necessarily represent pre-MPA fishery landings. I suggest modifying the fishery landings years and/or providing clear caveats with this approach.  See additional comment related to this in discussion section.   </w:t>
      </w:r>
    </w:p>
  </w:comment>
  <w:comment w:id="74" w:author="Kreidler, Nissa@Wildlife" w:date="2024-03-13T11:29:00Z" w:initials="KN">
    <w:p w14:paraId="11D39B75" w14:textId="490CA352" w:rsidR="02BFFB01" w:rsidRDefault="02BFFB01">
      <w:pPr>
        <w:pStyle w:val="CommentText"/>
      </w:pPr>
      <w:r>
        <w:t xml:space="preserve">Any concern with spatial autocorrelation in the models? </w:t>
      </w:r>
      <w:r>
        <w:rPr>
          <w:rStyle w:val="CommentReference"/>
        </w:rPr>
        <w:annotationRef/>
      </w:r>
    </w:p>
  </w:comment>
  <w:comment w:id="75" w:author="Kreidler, Nissa@Wildlife" w:date="2024-03-13T11:22:00Z" w:initials="KN">
    <w:p w14:paraId="2FAFF3F8" w14:textId="28B5700B" w:rsidR="02BFFB01" w:rsidRDefault="02BFFB01">
      <w:pPr>
        <w:pStyle w:val="CommentText"/>
      </w:pPr>
      <w:r>
        <w:t xml:space="preserve">Sometimes numbers less than 10 are spelled out and sometimes not. Depending on the journal guidelines, you may need to check for consistency in the paper. </w:t>
      </w:r>
      <w:r>
        <w:rPr>
          <w:rStyle w:val="CommentReference"/>
        </w:rPr>
        <w:annotationRef/>
      </w:r>
    </w:p>
  </w:comment>
  <w:comment w:id="81" w:author="Worden, Sara@Wildlife" w:date="2024-03-12T11:09:00Z" w:initials="WS">
    <w:p w14:paraId="02E6680E" w14:textId="473CAB95" w:rsidR="46414F14" w:rsidRDefault="46414F14">
      <w:pPr>
        <w:pStyle w:val="CommentText"/>
      </w:pPr>
      <w:r>
        <w:t>Why were the planning regions used instead of the Action Plan bioregions and N. Channel Islands which were used in the NCEAS report?</w:t>
      </w:r>
      <w:r>
        <w:rPr>
          <w:rStyle w:val="CommentReference"/>
        </w:rPr>
        <w:annotationRef/>
      </w:r>
    </w:p>
  </w:comment>
  <w:comment w:id="86" w:author="Gonzales, Kara@Wildlife" w:date="2024-03-12T12:37:00Z" w:initials="GK">
    <w:p w14:paraId="6B859C6C" w14:textId="5FA34F3C" w:rsidR="3EEBA706" w:rsidRDefault="3EEBA706">
      <w:pPr>
        <w:pStyle w:val="CommentText"/>
      </w:pPr>
      <w:r>
        <w:t xml:space="preserve">is this part of the analysis using only the most recent year of data? if so, is there a chance results were affected by the MHW? (only north coast not showing significant result) </w:t>
      </w:r>
      <w:r>
        <w:rPr>
          <w:rStyle w:val="CommentReference"/>
        </w:rPr>
        <w:annotationRef/>
      </w:r>
    </w:p>
  </w:comment>
  <w:comment w:id="88" w:author="Gonzales, Kara@Wildlife" w:date="2024-03-12T12:55:00Z" w:initials="GK">
    <w:p w14:paraId="7AC80373" w14:textId="2E7EA1A0" w:rsidR="3EEBA706" w:rsidRDefault="3EEBA706">
      <w:pPr>
        <w:pStyle w:val="CommentText"/>
      </w:pPr>
      <w:r>
        <w:t>so curious what n is on some of these</w:t>
      </w:r>
      <w:r>
        <w:rPr>
          <w:rStyle w:val="CommentReference"/>
        </w:rPr>
        <w:annotationRef/>
      </w:r>
    </w:p>
  </w:comment>
  <w:comment w:id="95" w:author="Worden, Sara@Wildlife" w:date="2024-03-12T11:15:00Z" w:initials="WS">
    <w:p w14:paraId="69083F90" w14:textId="780B0A45" w:rsidR="63FB8C67" w:rsidRDefault="63FB8C67">
      <w:pPr>
        <w:pStyle w:val="CommentText"/>
      </w:pPr>
      <w:r>
        <w:t>Suggest making this clearer up in the methods/analysis section as well. I had this question in my head when I was reading through the methods.</w:t>
      </w:r>
      <w:r>
        <w:rPr>
          <w:rStyle w:val="CommentReference"/>
        </w:rPr>
        <w:annotationRef/>
      </w:r>
    </w:p>
  </w:comment>
  <w:comment w:id="98" w:author="Worden, Sara@Wildlife [2]" w:date="2024-03-12T13:39:00Z" w:initials="SW">
    <w:p w14:paraId="1708AB3B" w14:textId="77777777" w:rsidR="00176E3F" w:rsidRDefault="00176E3F" w:rsidP="00176E3F">
      <w:pPr>
        <w:pStyle w:val="CommentText"/>
      </w:pPr>
      <w:r>
        <w:rPr>
          <w:rStyle w:val="CommentReference"/>
        </w:rPr>
        <w:annotationRef/>
      </w:r>
      <w:r>
        <w:t>Should these sections be 3.5 and 3.6?</w:t>
      </w:r>
    </w:p>
  </w:comment>
  <w:comment w:id="99" w:author="Gonzales, Kara@Wildlife" w:date="2024-03-12T13:04:00Z" w:initials="GK">
    <w:p w14:paraId="04DFF852" w14:textId="7FB2FB11" w:rsidR="472B0B80" w:rsidRDefault="472B0B80">
      <w:pPr>
        <w:pStyle w:val="CommentText"/>
      </w:pPr>
      <w:r>
        <w:t xml:space="preserve">what does this mean? I know it is the results section but maybe give readers a hint why this matters :) </w:t>
      </w:r>
      <w:r>
        <w:rPr>
          <w:rStyle w:val="CommentReference"/>
        </w:rPr>
        <w:annotationRef/>
      </w:r>
    </w:p>
  </w:comment>
  <w:comment w:id="100" w:author="Worden, Sara@Wildlife [2]" w:date="2024-03-12T13:32:00Z" w:initials="SW">
    <w:p w14:paraId="51EE6DFC" w14:textId="54C80717" w:rsidR="000D34DA" w:rsidRDefault="000D34DA" w:rsidP="30AC6B43">
      <w:pPr>
        <w:pStyle w:val="CommentText"/>
      </w:pPr>
      <w:r>
        <w:rPr>
          <w:rStyle w:val="CommentReference"/>
        </w:rPr>
        <w:annotationRef/>
      </w:r>
      <w:r w:rsidR="30AC6B43">
        <w:t>Are area and size the same thing? If so, make consistent. This sometimes confuses people because when we say "MPA size" it is just connecting 2D lines on a map, but "habitat/MPA area" suggests a 3D measurement.</w:t>
      </w:r>
    </w:p>
  </w:comment>
  <w:comment w:id="102" w:author="Gonzales, Kara@Wildlife" w:date="2024-03-12T13:10:00Z" w:initials="GK">
    <w:p w14:paraId="26A7FFEA" w14:textId="48B033BD" w:rsidR="76DC66BE" w:rsidRDefault="76DC66BE">
      <w:pPr>
        <w:pStyle w:val="CommentText"/>
      </w:pPr>
      <w:r>
        <w:t>can this be seen in Fig 5?</w:t>
      </w:r>
      <w:r>
        <w:rPr>
          <w:rStyle w:val="CommentReference"/>
        </w:rPr>
        <w:annotationRef/>
      </w:r>
    </w:p>
  </w:comment>
  <w:comment w:id="103" w:author="Worden, Sara@Wildlife" w:date="2024-03-12T11:25:00Z" w:initials="WS">
    <w:p w14:paraId="29BA9807" w14:textId="02C8EBED" w:rsidR="62DEBD69" w:rsidRDefault="30AC6B43" w:rsidP="30AC6B43">
      <w:pPr>
        <w:pStyle w:val="CommentText"/>
      </w:pPr>
      <w:r>
        <w:t>Why would this be true for sandy beach?</w:t>
      </w:r>
      <w:r w:rsidR="62DEBD69">
        <w:rPr>
          <w:rStyle w:val="CommentReference"/>
        </w:rPr>
        <w:annotationRef/>
      </w:r>
    </w:p>
  </w:comment>
  <w:comment w:id="105" w:author="Mireles, Carlos@Wildlife [2]" w:date="2024-03-12T13:21:00Z" w:initials="CM">
    <w:p w14:paraId="12EB86F3" w14:textId="77777777" w:rsidR="00D52070" w:rsidRDefault="00D52070" w:rsidP="00D52070">
      <w:pPr>
        <w:pStyle w:val="CommentText"/>
      </w:pPr>
      <w:r>
        <w:rPr>
          <w:rStyle w:val="CommentReference"/>
        </w:rPr>
        <w:annotationRef/>
      </w:r>
      <w:r>
        <w:t>It is not clear how “area” is defined here relative to findings defined in Section 3.4</w:t>
      </w:r>
    </w:p>
  </w:comment>
  <w:comment w:id="106" w:author="Worden, Sara@Wildlife [2]" w:date="2024-03-12T13:38:00Z" w:initials="SW">
    <w:p w14:paraId="587D5B3C" w14:textId="77777777" w:rsidR="001D6CE8" w:rsidRDefault="00CE0808" w:rsidP="001D6CE8">
      <w:pPr>
        <w:pStyle w:val="CommentText"/>
      </w:pPr>
      <w:r>
        <w:rPr>
          <w:rStyle w:val="CommentReference"/>
        </w:rPr>
        <w:annotationRef/>
      </w:r>
      <w:r w:rsidR="001D6CE8">
        <w:t>The p-values reported in the results second 3.3 section suggest that area is actually the fourth strongest predicter. Can you clarify?</w:t>
      </w:r>
    </w:p>
  </w:comment>
  <w:comment w:id="107" w:author="Wertz, Stephen@Wildlife [2]" w:date="2024-03-12T12:16:00Z" w:initials="SW">
    <w:p w14:paraId="11475847" w14:textId="50A54CC9" w:rsidR="007403AC" w:rsidRDefault="007403AC" w:rsidP="007403AC">
      <w:pPr>
        <w:pStyle w:val="CommentText"/>
      </w:pPr>
      <w:r>
        <w:rPr>
          <w:rStyle w:val="CommentReference"/>
        </w:rPr>
        <w:annotationRef/>
      </w:r>
      <w:r>
        <w:t>How about habitat diversity</w:t>
      </w:r>
    </w:p>
  </w:comment>
  <w:comment w:id="108" w:author="Worden, Sara@Wildlife [2]" w:date="2024-03-12T13:41:00Z" w:initials="SW">
    <w:p w14:paraId="0C6FCAEE" w14:textId="75464A5A" w:rsidR="003663F9" w:rsidRDefault="003663F9" w:rsidP="30AC6B43">
      <w:pPr>
        <w:pStyle w:val="CommentText"/>
      </w:pPr>
      <w:r>
        <w:rPr>
          <w:rStyle w:val="CommentReference"/>
        </w:rPr>
        <w:annotationRef/>
      </w:r>
      <w:r w:rsidR="30AC6B43">
        <w:t>Or habitat richness? It states that this is a strong predicter in the results.</w:t>
      </w:r>
    </w:p>
  </w:comment>
  <w:comment w:id="109" w:author="Worden, Sara@Wildlife" w:date="2024-03-12T11:37:00Z" w:initials="WS">
    <w:p w14:paraId="4336B64A" w14:textId="7730C7ED" w:rsidR="62DEBD69" w:rsidRDefault="62DEBD69">
      <w:pPr>
        <w:pStyle w:val="CommentText"/>
      </w:pPr>
      <w:r>
        <w:t>And higher connectivity?</w:t>
      </w:r>
      <w:r>
        <w:rPr>
          <w:rStyle w:val="CommentReference"/>
        </w:rPr>
        <w:annotationRef/>
      </w:r>
    </w:p>
  </w:comment>
  <w:comment w:id="110" w:author="Gonzales, Kara@Wildlife" w:date="2024-03-12T13:26:00Z" w:initials="GK">
    <w:p w14:paraId="462BBC42" w14:textId="61FCBD3D" w:rsidR="39D7C6E8" w:rsidRDefault="39D7C6E8">
      <w:pPr>
        <w:pStyle w:val="CommentText"/>
      </w:pPr>
      <w:r>
        <w:t>but there are big effects in the south coast, right? and south coast MPAs are less than a year older than north coast MPAs</w:t>
      </w:r>
      <w:r>
        <w:rPr>
          <w:rStyle w:val="CommentReference"/>
        </w:rPr>
        <w:annotationRef/>
      </w:r>
    </w:p>
  </w:comment>
  <w:comment w:id="111" w:author="Worden, Sara@Wildlife [2]" w:date="2024-03-12T13:44:00Z" w:initials="SW">
    <w:p w14:paraId="49765F1B" w14:textId="77777777" w:rsidR="00B6606E" w:rsidRDefault="00426F80" w:rsidP="00B6606E">
      <w:pPr>
        <w:pStyle w:val="CommentText"/>
      </w:pPr>
      <w:r>
        <w:rPr>
          <w:rStyle w:val="CommentReference"/>
        </w:rPr>
        <w:annotationRef/>
      </w:r>
      <w:r w:rsidR="00B6606E">
        <w:t xml:space="preserve">The following sentences seem like the more likely causes. Is the age of the Channel Islands MPAs driving some of the factors in the South Coast? </w:t>
      </w:r>
    </w:p>
  </w:comment>
  <w:comment w:id="114" w:author="Worden, Sara@Wildlife" w:date="2024-03-12T11:44:00Z" w:initials="WS">
    <w:p w14:paraId="7B1B748A" w14:textId="75375C60" w:rsidR="00344FAC" w:rsidRDefault="00344FAC">
      <w:pPr>
        <w:pStyle w:val="CommentText"/>
      </w:pPr>
      <w:r>
        <w:t>I think this discussion point could be strengthened by adding something about the length of time series we have in each region pre-heatwave, because that made a big difference in the individual habitat analysis. So, we see more detectable effects in regions (Central Coast) where we had more data pre-heatwave. And the baseline data collection was actually happening in the North Coast during the heatwave, so this could be affecting the comparisons between baseline and long-term data in this region.</w:t>
      </w:r>
      <w:r>
        <w:rPr>
          <w:rStyle w:val="CommentReference"/>
        </w:rPr>
        <w:annotationRef/>
      </w:r>
    </w:p>
  </w:comment>
  <w:comment w:id="115" w:author="Gonzales, Kara@Wildlife" w:date="2024-03-12T13:37:00Z" w:initials="GK">
    <w:p w14:paraId="7B173B43" w14:textId="35609B82" w:rsidR="252FF724" w:rsidRDefault="252FF724">
      <w:pPr>
        <w:pStyle w:val="CommentText"/>
      </w:pPr>
      <w:r>
        <w:t xml:space="preserve">wasn't this the result in Ziegler et al.? surprised its not mentioned here? </w:t>
      </w:r>
      <w:r>
        <w:rPr>
          <w:rStyle w:val="CommentReference"/>
        </w:rPr>
        <w:annotationRef/>
      </w:r>
    </w:p>
  </w:comment>
  <w:comment w:id="116" w:author="Mireles, Carlos@Wildlife [2]" w:date="2024-03-13T16:35:00Z" w:initials="MC">
    <w:p w14:paraId="7498B653" w14:textId="77777777" w:rsidR="003D50B2" w:rsidRDefault="003D50B2" w:rsidP="003D50B2">
      <w:pPr>
        <w:pStyle w:val="CommentText"/>
      </w:pPr>
      <w:r>
        <w:rPr>
          <w:rStyle w:val="CommentReference"/>
        </w:rPr>
        <w:annotationRef/>
      </w:r>
      <w:r>
        <w:t xml:space="preserve">The 10 years prior to MPA implementation, years (2000-2010) used to indicate fishing intensity is not necessarily accurate for all regions.  Considering the central coast MPAs were established in 2007 and Channel Islands 2003. If you split up this analysis regionally and look at the 10 years prior to each region being established (ie., central coast 1996-2006) you may see a stronger MPA response. Especially considering that  fishing intensity was impacted by MPA establishment for the various regions between 2000-2010. </w:t>
      </w:r>
    </w:p>
  </w:comment>
  <w:comment w:id="117" w:author="Prall, Michael@Wildlife" w:date="2024-03-13T16:52:00Z" w:initials="PM">
    <w:p w14:paraId="0EDD7EAD" w14:textId="33793A75" w:rsidR="10DE354D" w:rsidRDefault="10DE354D">
      <w:pPr>
        <w:pStyle w:val="CommentText"/>
      </w:pPr>
      <w:r>
        <w:t>pre-implementation fishing as used in this study is a very coarse measure. Local fishing pressure likely varies greatly across the network and post implementation effort could also be as  important of a factor. I would like to see more nuance discussed here as to not overstate these findings on a very specific measure of fishing effort.</w:t>
      </w:r>
      <w:r>
        <w:rPr>
          <w:rStyle w:val="CommentReference"/>
        </w:rPr>
        <w:annotationRef/>
      </w:r>
    </w:p>
  </w:comment>
  <w:comment w:id="119" w:author="Worden, Sara@Wildlife" w:date="2024-03-12T11:50:00Z" w:initials="WS">
    <w:p w14:paraId="7E8D8B86" w14:textId="6396B869" w:rsidR="77832896" w:rsidRDefault="77832896">
      <w:pPr>
        <w:pStyle w:val="CommentText"/>
      </w:pPr>
      <w:r>
        <w:t>I wouldn't call them "de facto" protection as the purpose RCAs is to protect these fish populations. I think of "de facto" as some sort of affect that was not intended by whatever action is being taken.</w:t>
      </w:r>
      <w:r>
        <w:rPr>
          <w:rStyle w:val="CommentReference"/>
        </w:rPr>
        <w:annotationRef/>
      </w:r>
    </w:p>
  </w:comment>
  <w:comment w:id="118" w:author="Prall, Michael@Wildlife" w:date="2024-03-13T16:44:00Z" w:initials="PM">
    <w:p w14:paraId="5D6C09A2" w14:textId="099D672D" w:rsidR="49874CBE" w:rsidRDefault="10DE354D" w:rsidP="10DE354D">
      <w:pPr>
        <w:pStyle w:val="CommentText"/>
      </w:pPr>
      <w:r>
        <w:t>Most of the ROV sampling locations in MPAs are split by the RCA with transects both shallower and deeper than the RCA restriction. So the RCA closures could be having an effect but no analysis has been performed to verify any effect of the RCA. RCA protection could be incorporated into an analysis. Also, a subsequent analysis of the ROV data has shown more positive species responses and stronger responses (</w:t>
      </w:r>
      <w:hyperlink r:id="rId1">
        <w:r w:rsidRPr="10DE354D">
          <w:rPr>
            <w:rStyle w:val="Hyperlink"/>
          </w:rPr>
          <w:t>MARE-Final-Report_2022.pdf (maregroup.org)</w:t>
        </w:r>
      </w:hyperlink>
      <w:r>
        <w:t>) that likely do not support these findings of the deep reef showing the lower responses compared to the other ecosystems.</w:t>
      </w:r>
      <w:r w:rsidR="49874CBE">
        <w:rPr>
          <w:rStyle w:val="CommentReference"/>
        </w:rPr>
        <w:annotationRef/>
      </w:r>
    </w:p>
  </w:comment>
  <w:comment w:id="126" w:author="Gonzales, Kara@Wildlife" w:date="2024-03-12T12:53:00Z" w:initials="GK">
    <w:p w14:paraId="26D432AB" w14:textId="04AE761C" w:rsidR="3EEBA706" w:rsidRDefault="3EEBA706">
      <w:pPr>
        <w:pStyle w:val="CommentText"/>
      </w:pPr>
      <w:r>
        <w:t xml:space="preserve">I like this figure :) </w:t>
      </w:r>
      <w:r>
        <w:rPr>
          <w:rStyle w:val="CommentReference"/>
        </w:rPr>
        <w:annotationRef/>
      </w:r>
    </w:p>
  </w:comment>
  <w:comment w:id="127" w:author="Worden, Sara@Wildlife [2]" w:date="2024-03-12T13:50:00Z" w:initials="SW">
    <w:p w14:paraId="088C57D5" w14:textId="77777777" w:rsidR="008F1CA7" w:rsidRDefault="008F1CA7" w:rsidP="008F1CA7">
      <w:pPr>
        <w:pStyle w:val="CommentText"/>
      </w:pPr>
      <w:r>
        <w:rPr>
          <w:rStyle w:val="CommentReference"/>
        </w:rPr>
        <w:annotationRef/>
      </w:r>
      <w:r>
        <w:t>Check to see that figures match up.</w:t>
      </w:r>
    </w:p>
  </w:comment>
  <w:comment w:id="128" w:author="Gonzales, Kara@Wildlife" w:date="2024-03-12T12:54:00Z" w:initials="GK">
    <w:p w14:paraId="257700B7" w14:textId="1B76CE83" w:rsidR="3EEBA706" w:rsidRDefault="3EEBA706">
      <w:pPr>
        <w:pStyle w:val="CommentText"/>
      </w:pPr>
      <w:r>
        <w:t>I'm confused by the asterisks. I thought they indicated significance between targeted/non-targeted but now I'm not so sure...</w:t>
      </w:r>
      <w:r>
        <w:rPr>
          <w:rStyle w:val="CommentReference"/>
        </w:rPr>
        <w:annotationRef/>
      </w:r>
    </w:p>
  </w:comment>
  <w:comment w:id="129" w:author="Gonzales, Kara@Wildlife" w:date="2024-03-12T12:55:00Z" w:initials="GK">
    <w:p w14:paraId="1A749515" w14:textId="17FAACC6" w:rsidR="3EEBA706" w:rsidRDefault="3EEBA706">
      <w:pPr>
        <w:pStyle w:val="CommentText"/>
      </w:pPr>
      <w:r>
        <w:t>oh wait. is it significance inside/outside MPA?</w:t>
      </w:r>
      <w:r>
        <w:rPr>
          <w:rStyle w:val="CommentReference"/>
        </w:rPr>
        <w:annotationRef/>
      </w:r>
    </w:p>
  </w:comment>
  <w:comment w:id="130" w:author="Worden, Sara@Wildlife [2]" w:date="2024-03-12T13:53:00Z" w:initials="SW">
    <w:p w14:paraId="72148C53" w14:textId="77777777" w:rsidR="007C41DB" w:rsidRDefault="007C41DB" w:rsidP="007C41DB">
      <w:pPr>
        <w:pStyle w:val="CommentText"/>
      </w:pPr>
      <w:r>
        <w:rPr>
          <w:rStyle w:val="CommentReference"/>
        </w:rPr>
        <w:annotationRef/>
      </w:r>
      <w:r>
        <w:t>What do the n values represent? Also describe how MPAs are ordered in the lists.</w:t>
      </w:r>
    </w:p>
  </w:comment>
  <w:comment w:id="131" w:author="Worden, Sara@Wildlife" w:date="2024-03-12T12:26:00Z" w:initials="WS">
    <w:p w14:paraId="436F6268" w14:textId="419F42EA" w:rsidR="3EEBA706" w:rsidRDefault="3EEBA706">
      <w:pPr>
        <w:pStyle w:val="CommentText"/>
      </w:pPr>
      <w:r>
        <w:t>For MPA age, did the analysis use the age of the MLPA implementation age or actual age of some of the more historical MPAs? I'm guessing using the historical age wouldn't possible for some of the habitats?</w:t>
      </w:r>
      <w:r>
        <w:rPr>
          <w:rStyle w:val="CommentReference"/>
        </w:rPr>
        <w:annotationRef/>
      </w:r>
    </w:p>
  </w:comment>
  <w:comment w:id="132" w:author="Worden, Sara@Wildlife" w:date="2024-03-12T12:28:00Z" w:initials="WS">
    <w:p w14:paraId="25EF8EA9" w14:textId="491F9126" w:rsidR="3EEBA706" w:rsidRDefault="3EEBA706">
      <w:pPr>
        <w:pStyle w:val="CommentText"/>
      </w:pPr>
      <w:r>
        <w:t>IS the landing data for both rec and commercial? Maybe I missed that up in the methods.</w:t>
      </w:r>
      <w:r>
        <w:rPr>
          <w:rStyle w:val="CommentReference"/>
        </w:rPr>
        <w:annotationRef/>
      </w:r>
    </w:p>
  </w:comment>
  <w:comment w:id="133" w:author="Gonzales, Kara@Wildlife" w:date="2024-03-13T10:33:00Z" w:initials="GK">
    <w:p w14:paraId="3BB313E6" w14:textId="37104EF1" w:rsidR="02BFFB01" w:rsidRDefault="02BFFB01">
      <w:pPr>
        <w:pStyle w:val="CommentText"/>
      </w:pPr>
      <w:r>
        <w:t>More explanation of what we're looking at in FIgures 4 and 5 (either in text or in figure caption) would be very helpful to the reader</w:t>
      </w:r>
      <w:r>
        <w:rPr>
          <w:rStyle w:val="CommentReference"/>
        </w:rPr>
        <w:annotationRef/>
      </w:r>
    </w:p>
  </w:comment>
  <w:comment w:id="141" w:author="Joshua Smith" w:date="2024-02-16T18:50:00Z" w:initials="">
    <w:p w14:paraId="7FF6C8CD" w14:textId="44AC8C7B" w:rsidR="00142F34" w:rsidRDefault="00353792">
      <w:pPr>
        <w:widowControl w:val="0"/>
        <w:pBdr>
          <w:top w:val="nil"/>
          <w:left w:val="nil"/>
          <w:bottom w:val="nil"/>
          <w:right w:val="nil"/>
          <w:between w:val="nil"/>
        </w:pBdr>
        <w:spacing w:line="240" w:lineRule="auto"/>
        <w:rPr>
          <w:color w:val="000000"/>
        </w:rPr>
      </w:pPr>
      <w:r>
        <w:rPr>
          <w:color w:val="000000"/>
        </w:rPr>
        <w:t>Table formatting will be fixed outside of this doc</w:t>
      </w:r>
    </w:p>
  </w:comment>
  <w:comment w:id="142" w:author="Worden, Sara@Wildlife [2]" w:date="2024-03-12T13:57:00Z" w:initials="SW">
    <w:p w14:paraId="791A4185" w14:textId="77777777" w:rsidR="00C859DC" w:rsidRDefault="00C859DC" w:rsidP="00C859DC">
      <w:pPr>
        <w:pStyle w:val="CommentText"/>
      </w:pPr>
      <w:r>
        <w:rPr>
          <w:rStyle w:val="CommentReference"/>
        </w:rPr>
        <w:annotationRef/>
      </w:r>
      <w:r>
        <w:t>Update to say “CDFW Commercial Landing receipts”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E54C0D" w15:done="0"/>
  <w15:commentEx w15:paraId="1604B29A" w15:done="0"/>
  <w15:commentEx w15:paraId="2C9DFAB9" w15:done="0"/>
  <w15:commentEx w15:paraId="36F54063" w15:done="0"/>
  <w15:commentEx w15:paraId="3624493E" w15:paraIdParent="36F54063" w15:done="0"/>
  <w15:commentEx w15:paraId="3E5F2D62" w15:done="0"/>
  <w15:commentEx w15:paraId="7FC91FD6" w15:paraIdParent="3E5F2D62" w15:done="0"/>
  <w15:commentEx w15:paraId="09D76065" w15:done="0"/>
  <w15:commentEx w15:paraId="5B51BFB4" w15:done="0"/>
  <w15:commentEx w15:paraId="4CE1CD02" w15:paraIdParent="5B51BFB4" w15:done="0"/>
  <w15:commentEx w15:paraId="2D2610BC" w15:done="0"/>
  <w15:commentEx w15:paraId="179AB6E7" w15:done="0"/>
  <w15:commentEx w15:paraId="38A2D6DA" w15:done="0"/>
  <w15:commentEx w15:paraId="380BBB41" w15:done="0"/>
  <w15:commentEx w15:paraId="64363EAF" w15:done="0"/>
  <w15:commentEx w15:paraId="43F92A7F" w15:paraIdParent="64363EAF" w15:done="0"/>
  <w15:commentEx w15:paraId="2D64FE12" w15:done="0"/>
  <w15:commentEx w15:paraId="5BE42EAC" w15:done="0"/>
  <w15:commentEx w15:paraId="02540FAC" w15:done="0"/>
  <w15:commentEx w15:paraId="11D39B75" w15:done="0"/>
  <w15:commentEx w15:paraId="2FAFF3F8" w15:done="0"/>
  <w15:commentEx w15:paraId="02E6680E" w15:done="0"/>
  <w15:commentEx w15:paraId="6B859C6C" w15:done="0"/>
  <w15:commentEx w15:paraId="7AC80373" w15:done="0"/>
  <w15:commentEx w15:paraId="69083F90" w15:done="0"/>
  <w15:commentEx w15:paraId="1708AB3B" w15:done="0"/>
  <w15:commentEx w15:paraId="04DFF852" w15:done="0"/>
  <w15:commentEx w15:paraId="51EE6DFC" w15:done="0"/>
  <w15:commentEx w15:paraId="26A7FFEA" w15:done="0"/>
  <w15:commentEx w15:paraId="29BA9807" w15:done="0"/>
  <w15:commentEx w15:paraId="12EB86F3" w15:done="0"/>
  <w15:commentEx w15:paraId="587D5B3C" w15:paraIdParent="12EB86F3" w15:done="0"/>
  <w15:commentEx w15:paraId="11475847" w15:done="0"/>
  <w15:commentEx w15:paraId="0C6FCAEE" w15:paraIdParent="11475847" w15:done="0"/>
  <w15:commentEx w15:paraId="4336B64A" w15:done="0"/>
  <w15:commentEx w15:paraId="462BBC42" w15:done="0"/>
  <w15:commentEx w15:paraId="49765F1B" w15:paraIdParent="462BBC42" w15:done="0"/>
  <w15:commentEx w15:paraId="7B1B748A" w15:done="0"/>
  <w15:commentEx w15:paraId="7B173B43" w15:done="0"/>
  <w15:commentEx w15:paraId="7498B653" w15:done="0"/>
  <w15:commentEx w15:paraId="0EDD7EAD" w15:done="0"/>
  <w15:commentEx w15:paraId="7E8D8B86" w15:done="0"/>
  <w15:commentEx w15:paraId="5D6C09A2" w15:done="0"/>
  <w15:commentEx w15:paraId="26D432AB" w15:done="0"/>
  <w15:commentEx w15:paraId="088C57D5" w15:done="0"/>
  <w15:commentEx w15:paraId="257700B7" w15:done="0"/>
  <w15:commentEx w15:paraId="1A749515" w15:paraIdParent="257700B7" w15:done="0"/>
  <w15:commentEx w15:paraId="72148C53" w15:done="0"/>
  <w15:commentEx w15:paraId="436F6268" w15:done="0"/>
  <w15:commentEx w15:paraId="25EF8EA9" w15:done="0"/>
  <w15:commentEx w15:paraId="3BB313E6" w15:done="0"/>
  <w15:commentEx w15:paraId="7FF6C8CD" w15:done="0"/>
  <w15:commentEx w15:paraId="791A41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61CA600" w16cex:dateUtc="2024-03-12T18:15:00Z"/>
  <w16cex:commentExtensible w16cex:durableId="5E6A30DA" w16cex:dateUtc="2024-03-12T19:11:00Z"/>
  <w16cex:commentExtensible w16cex:durableId="43DCF73D" w16cex:dateUtc="2024-03-12T19:09:00Z"/>
  <w16cex:commentExtensible w16cex:durableId="7F7AF12A" w16cex:dateUtc="2024-03-12T16:48:00Z"/>
  <w16cex:commentExtensible w16cex:durableId="5CD8E8FD" w16cex:dateUtc="2024-03-12T17:03:00Z"/>
  <w16cex:commentExtensible w16cex:durableId="407880A8" w16cex:dateUtc="2024-03-12T16:18:00Z"/>
  <w16cex:commentExtensible w16cex:durableId="0BDE652F" w16cex:dateUtc="2024-03-12T20:42:00Z"/>
  <w16cex:commentExtensible w16cex:durableId="0C2CD2E0" w16cex:dateUtc="2024-03-12T19:06:00Z"/>
  <w16cex:commentExtensible w16cex:durableId="4C529010" w16cex:dateUtc="2024-03-12T18:27:00Z"/>
  <w16cex:commentExtensible w16cex:durableId="7DAF4D7B" w16cex:dateUtc="2024-03-13T18:02:00Z"/>
  <w16cex:commentExtensible w16cex:durableId="000C7808" w16cex:dateUtc="2024-03-14T00:09:00Z"/>
  <w16cex:commentExtensible w16cex:durableId="6AB55C13" w16cex:dateUtc="2024-03-12T19:07:00Z"/>
  <w16cex:commentExtensible w16cex:durableId="2446E125" w16cex:dateUtc="2024-03-12T19:13:00Z"/>
  <w16cex:commentExtensible w16cex:durableId="46B400CB" w16cex:dateUtc="2024-03-13T22:32:00Z"/>
  <w16cex:commentExtensible w16cex:durableId="0FEE0A15" w16cex:dateUtc="2024-03-12T19:25:00Z"/>
  <w16cex:commentExtensible w16cex:durableId="49502906" w16cex:dateUtc="2024-03-12T19:57:00Z"/>
  <w16cex:commentExtensible w16cex:durableId="5B316432" w16cex:dateUtc="2024-03-01T16:59:00Z"/>
  <w16cex:commentExtensible w16cex:durableId="7144372A" w16cex:dateUtc="2024-03-13T18:19:00Z"/>
  <w16cex:commentExtensible w16cex:durableId="436C53AB" w16cex:dateUtc="2024-03-13T23:41:00Z"/>
  <w16cex:commentExtensible w16cex:durableId="1DA135F8" w16cex:dateUtc="2024-03-13T18:29:00Z"/>
  <w16cex:commentExtensible w16cex:durableId="029E8B3B" w16cex:dateUtc="2024-03-13T18:22:00Z"/>
  <w16cex:commentExtensible w16cex:durableId="766FDB8E" w16cex:dateUtc="2024-03-12T18:09:00Z">
    <w16cex:extLst>
      <w16:ext w16:uri="{CE6994B0-6A32-4C9F-8C6B-6E91EDA988CE}">
        <cr:reactions xmlns:cr="http://schemas.microsoft.com/office/comments/2020/reactions">
          <cr:reaction reactionType="1">
            <cr:reactionInfo dateUtc="2024-03-12T19:07:46Z">
              <cr:user userId="S::Stephen.Wertz@wildlife.ca.gov::b04e9188-6682-4e0b-b1ae-3e091a6fe5f3" userProvider="AD" userName="Wertz, Stephen@Wildlife"/>
            </cr:reactionInfo>
          </cr:reaction>
        </cr:reactions>
      </w16:ext>
    </w16cex:extLst>
  </w16cex:commentExtensible>
  <w16cex:commentExtensible w16cex:durableId="640BE1AD" w16cex:dateUtc="2024-03-12T19:37:00Z"/>
  <w16cex:commentExtensible w16cex:durableId="49DD4CEA" w16cex:dateUtc="2024-03-12T19:55:00Z"/>
  <w16cex:commentExtensible w16cex:durableId="01225FBA" w16cex:dateUtc="2024-03-12T18:15:00Z"/>
  <w16cex:commentExtensible w16cex:durableId="4DC32031" w16cex:dateUtc="2024-03-12T20:39:00Z"/>
  <w16cex:commentExtensible w16cex:durableId="165D2DC0" w16cex:dateUtc="2024-03-12T20:04:00Z"/>
  <w16cex:commentExtensible w16cex:durableId="17C1B7A7" w16cex:dateUtc="2024-03-12T20:32:00Z"/>
  <w16cex:commentExtensible w16cex:durableId="5EB55740" w16cex:dateUtc="2024-03-12T20:10:00Z"/>
  <w16cex:commentExtensible w16cex:durableId="50892493" w16cex:dateUtc="2024-03-12T18:25:00Z"/>
  <w16cex:commentExtensible w16cex:durableId="2AAF2B38" w16cex:dateUtc="2024-03-12T20:21:00Z"/>
  <w16cex:commentExtensible w16cex:durableId="2D8B22F8" w16cex:dateUtc="2024-03-12T20:38:00Z"/>
  <w16cex:commentExtensible w16cex:durableId="5FBE1EB9" w16cex:dateUtc="2024-03-12T19:16:00Z"/>
  <w16cex:commentExtensible w16cex:durableId="6015E970" w16cex:dateUtc="2024-03-12T20:41:00Z"/>
  <w16cex:commentExtensible w16cex:durableId="245A90C4" w16cex:dateUtc="2024-03-12T18:37:00Z"/>
  <w16cex:commentExtensible w16cex:durableId="22E0A07E" w16cex:dateUtc="2024-03-12T20:26:00Z"/>
  <w16cex:commentExtensible w16cex:durableId="69F8DEB1" w16cex:dateUtc="2024-03-12T20:44:00Z"/>
  <w16cex:commentExtensible w16cex:durableId="544D0AE3" w16cex:dateUtc="2024-03-12T18:44:00Z"/>
  <w16cex:commentExtensible w16cex:durableId="5CBC46AB" w16cex:dateUtc="2024-03-12T20:37:00Z"/>
  <w16cex:commentExtensible w16cex:durableId="62778145" w16cex:dateUtc="2024-03-13T23:35:00Z"/>
  <w16cex:commentExtensible w16cex:durableId="0704ABF3" w16cex:dateUtc="2024-03-13T23:52:00Z"/>
  <w16cex:commentExtensible w16cex:durableId="2964DAFB" w16cex:dateUtc="2024-03-12T18:50:00Z"/>
  <w16cex:commentExtensible w16cex:durableId="33163E4A" w16cex:dateUtc="2024-03-13T23:44:00Z"/>
  <w16cex:commentExtensible w16cex:durableId="1BC7E4F5" w16cex:dateUtc="2024-03-12T19:53:00Z"/>
  <w16cex:commentExtensible w16cex:durableId="27A586A9" w16cex:dateUtc="2024-03-12T20:50:00Z"/>
  <w16cex:commentExtensible w16cex:durableId="40CF9676" w16cex:dateUtc="2024-03-12T19:54:00Z"/>
  <w16cex:commentExtensible w16cex:durableId="549843E2" w16cex:dateUtc="2024-03-12T19:55:00Z"/>
  <w16cex:commentExtensible w16cex:durableId="20A9598D" w16cex:dateUtc="2024-03-12T20:53:00Z"/>
  <w16cex:commentExtensible w16cex:durableId="2E172B54" w16cex:dateUtc="2024-03-12T19:26:00Z"/>
  <w16cex:commentExtensible w16cex:durableId="7FC819BA" w16cex:dateUtc="2024-03-12T19:28:00Z"/>
  <w16cex:commentExtensible w16cex:durableId="6B5F4A42" w16cex:dateUtc="2024-03-13T17:33:00Z"/>
  <w16cex:commentExtensible w16cex:durableId="565BC0E4" w16cex:dateUtc="2024-03-12T20: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E54C0D" w16cid:durableId="361CA600"/>
  <w16cid:commentId w16cid:paraId="1604B29A" w16cid:durableId="5E6A30DA"/>
  <w16cid:commentId w16cid:paraId="2C9DFAB9" w16cid:durableId="43DCF73D"/>
  <w16cid:commentId w16cid:paraId="36F54063" w16cid:durableId="7F7AF12A"/>
  <w16cid:commentId w16cid:paraId="3624493E" w16cid:durableId="5CD8E8FD"/>
  <w16cid:commentId w16cid:paraId="3E5F2D62" w16cid:durableId="407880A8"/>
  <w16cid:commentId w16cid:paraId="7FC91FD6" w16cid:durableId="0BDE652F"/>
  <w16cid:commentId w16cid:paraId="09D76065" w16cid:durableId="0C2CD2E0"/>
  <w16cid:commentId w16cid:paraId="5B51BFB4" w16cid:durableId="4C529010"/>
  <w16cid:commentId w16cid:paraId="4CE1CD02" w16cid:durableId="7DAF4D7B"/>
  <w16cid:commentId w16cid:paraId="2D2610BC" w16cid:durableId="000C7808"/>
  <w16cid:commentId w16cid:paraId="179AB6E7" w16cid:durableId="6AB55C13"/>
  <w16cid:commentId w16cid:paraId="38A2D6DA" w16cid:durableId="2446E125"/>
  <w16cid:commentId w16cid:paraId="380BBB41" w16cid:durableId="46B400CB"/>
  <w16cid:commentId w16cid:paraId="64363EAF" w16cid:durableId="0FEE0A15"/>
  <w16cid:commentId w16cid:paraId="43F92A7F" w16cid:durableId="49502906"/>
  <w16cid:commentId w16cid:paraId="2D64FE12" w16cid:durableId="5B316432"/>
  <w16cid:commentId w16cid:paraId="5BE42EAC" w16cid:durableId="7144372A"/>
  <w16cid:commentId w16cid:paraId="02540FAC" w16cid:durableId="436C53AB"/>
  <w16cid:commentId w16cid:paraId="11D39B75" w16cid:durableId="1DA135F8"/>
  <w16cid:commentId w16cid:paraId="2FAFF3F8" w16cid:durableId="029E8B3B"/>
  <w16cid:commentId w16cid:paraId="02E6680E" w16cid:durableId="766FDB8E"/>
  <w16cid:commentId w16cid:paraId="6B859C6C" w16cid:durableId="640BE1AD"/>
  <w16cid:commentId w16cid:paraId="7AC80373" w16cid:durableId="49DD4CEA"/>
  <w16cid:commentId w16cid:paraId="69083F90" w16cid:durableId="01225FBA"/>
  <w16cid:commentId w16cid:paraId="1708AB3B" w16cid:durableId="4DC32031"/>
  <w16cid:commentId w16cid:paraId="04DFF852" w16cid:durableId="165D2DC0"/>
  <w16cid:commentId w16cid:paraId="51EE6DFC" w16cid:durableId="17C1B7A7"/>
  <w16cid:commentId w16cid:paraId="26A7FFEA" w16cid:durableId="5EB55740"/>
  <w16cid:commentId w16cid:paraId="29BA9807" w16cid:durableId="50892493"/>
  <w16cid:commentId w16cid:paraId="12EB86F3" w16cid:durableId="2AAF2B38"/>
  <w16cid:commentId w16cid:paraId="587D5B3C" w16cid:durableId="2D8B22F8"/>
  <w16cid:commentId w16cid:paraId="11475847" w16cid:durableId="5FBE1EB9"/>
  <w16cid:commentId w16cid:paraId="0C6FCAEE" w16cid:durableId="6015E970"/>
  <w16cid:commentId w16cid:paraId="4336B64A" w16cid:durableId="245A90C4"/>
  <w16cid:commentId w16cid:paraId="462BBC42" w16cid:durableId="22E0A07E"/>
  <w16cid:commentId w16cid:paraId="49765F1B" w16cid:durableId="69F8DEB1"/>
  <w16cid:commentId w16cid:paraId="7B1B748A" w16cid:durableId="544D0AE3"/>
  <w16cid:commentId w16cid:paraId="7B173B43" w16cid:durableId="5CBC46AB"/>
  <w16cid:commentId w16cid:paraId="7498B653" w16cid:durableId="62778145"/>
  <w16cid:commentId w16cid:paraId="0EDD7EAD" w16cid:durableId="0704ABF3"/>
  <w16cid:commentId w16cid:paraId="7E8D8B86" w16cid:durableId="2964DAFB"/>
  <w16cid:commentId w16cid:paraId="5D6C09A2" w16cid:durableId="33163E4A"/>
  <w16cid:commentId w16cid:paraId="26D432AB" w16cid:durableId="1BC7E4F5"/>
  <w16cid:commentId w16cid:paraId="088C57D5" w16cid:durableId="27A586A9"/>
  <w16cid:commentId w16cid:paraId="257700B7" w16cid:durableId="40CF9676"/>
  <w16cid:commentId w16cid:paraId="1A749515" w16cid:durableId="549843E2"/>
  <w16cid:commentId w16cid:paraId="72148C53" w16cid:durableId="20A9598D"/>
  <w16cid:commentId w16cid:paraId="436F6268" w16cid:durableId="2E172B54"/>
  <w16cid:commentId w16cid:paraId="25EF8EA9" w16cid:durableId="7FC819BA"/>
  <w16cid:commentId w16cid:paraId="3BB313E6" w16cid:durableId="6B5F4A42"/>
  <w16cid:commentId w16cid:paraId="7FF6C8CD" w16cid:durableId="1D294D21"/>
  <w16cid:commentId w16cid:paraId="791A4185" w16cid:durableId="565BC0E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ertz, Stephen@Wildlife">
    <w15:presenceInfo w15:providerId="AD" w15:userId="S::stephen.wertz@wildlife.ca.gov::b04e9188-6682-4e0b-b1ae-3e091a6fe5f3"/>
  </w15:person>
  <w15:person w15:author="Dodgen, Rose@Wildlife">
    <w15:presenceInfo w15:providerId="AD" w15:userId="S::rose.dodgen@wildlife.ca.gov::ec452873-fdd7-41c8-b79f-c38fd1e19432"/>
  </w15:person>
  <w15:person w15:author="Mireles, Carlos@Wildlife">
    <w15:presenceInfo w15:providerId="AD" w15:userId="S::carlos.mireles@wildlife.ca.gov::1726a495-7f14-4e91-90b6-c2fb2e5b0a60"/>
  </w15:person>
  <w15:person w15:author="Kreidler, Nissa@Wildlife">
    <w15:presenceInfo w15:providerId="AD" w15:userId="S::nissa.kreidler@wildlife.ca.gov::a75ebce0-683c-4011-9168-37bd24307323"/>
  </w15:person>
  <w15:person w15:author="Gonzales, Kara@Wildlife">
    <w15:presenceInfo w15:providerId="AD" w15:userId="S::kara.gonzales@wildlife.ca.gov::9e801915-1c10-40dc-957f-c9452e1faad3"/>
  </w15:person>
  <w15:person w15:author="Slatoff, Lara@Wildlife">
    <w15:presenceInfo w15:providerId="AD" w15:userId="S::lara.slatoff@wildlife.ca.gov::8311ec47-5246-49ae-a02b-9d39599204e2"/>
  </w15:person>
  <w15:person w15:author="Worden, Sara@Wildlife">
    <w15:presenceInfo w15:providerId="AD" w15:userId="S::sara.worden@wildlife.ca.gov::0c6fb950-9b1a-48cb-8126-b0e6f0faf7d3"/>
  </w15:person>
  <w15:person w15:author="Worden, Sara@Wildlife [2]">
    <w15:presenceInfo w15:providerId="AD" w15:userId="S::Sara.Worden@Wildlife.ca.gov::0c6fb950-9b1a-48cb-8126-b0e6f0faf7d3"/>
  </w15:person>
  <w15:person w15:author="Wertz, Stephen@Wildlife [2]">
    <w15:presenceInfo w15:providerId="AD" w15:userId="S::Stephen.Wertz@wildlife.ca.gov::b04e9188-6682-4e0b-b1ae-3e091a6fe5f3"/>
  </w15:person>
  <w15:person w15:author="Prall, Michael@Wildlife">
    <w15:presenceInfo w15:providerId="AD" w15:userId="S::michael.prall@wildlife.ca.gov::f9774a0f-951d-4a55-a438-e7779ada86b2"/>
  </w15:person>
  <w15:person w15:author="Mireles, Carlos@Wildlife [2]">
    <w15:presenceInfo w15:providerId="AD" w15:userId="S::Carlos.Mireles@wildlife.ca.gov::1726a495-7f14-4e91-90b6-c2fb2e5b0a60"/>
  </w15:person>
  <w15:person w15:author="Joshua Smith">
    <w15:presenceInfo w15:providerId="AD" w15:userId="S::jossmith@mbayaq.org::60871841-f90d-404a-80ba-0770c7800c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F34"/>
    <w:rsid w:val="00000B6E"/>
    <w:rsid w:val="00015B25"/>
    <w:rsid w:val="0003121D"/>
    <w:rsid w:val="00037A44"/>
    <w:rsid w:val="00043FE9"/>
    <w:rsid w:val="00047C04"/>
    <w:rsid w:val="00050114"/>
    <w:rsid w:val="00067134"/>
    <w:rsid w:val="00072248"/>
    <w:rsid w:val="00085112"/>
    <w:rsid w:val="0009276C"/>
    <w:rsid w:val="00092F7B"/>
    <w:rsid w:val="000A30AD"/>
    <w:rsid w:val="000D34DA"/>
    <w:rsid w:val="001207CB"/>
    <w:rsid w:val="00130EF9"/>
    <w:rsid w:val="00142F34"/>
    <w:rsid w:val="00160153"/>
    <w:rsid w:val="001646AE"/>
    <w:rsid w:val="001658FD"/>
    <w:rsid w:val="00172888"/>
    <w:rsid w:val="00176E3F"/>
    <w:rsid w:val="001951A5"/>
    <w:rsid w:val="0019715F"/>
    <w:rsid w:val="00197252"/>
    <w:rsid w:val="001A4D7F"/>
    <w:rsid w:val="001A7D69"/>
    <w:rsid w:val="001C1ACD"/>
    <w:rsid w:val="001D2614"/>
    <w:rsid w:val="001D6CE8"/>
    <w:rsid w:val="001F52EC"/>
    <w:rsid w:val="002122C2"/>
    <w:rsid w:val="00212BE6"/>
    <w:rsid w:val="00226C5E"/>
    <w:rsid w:val="002518C3"/>
    <w:rsid w:val="0026470A"/>
    <w:rsid w:val="002A19BD"/>
    <w:rsid w:val="002B2247"/>
    <w:rsid w:val="002B5BE8"/>
    <w:rsid w:val="002E6806"/>
    <w:rsid w:val="002E71F3"/>
    <w:rsid w:val="002E734E"/>
    <w:rsid w:val="002F524B"/>
    <w:rsid w:val="00300E9D"/>
    <w:rsid w:val="00301493"/>
    <w:rsid w:val="00307874"/>
    <w:rsid w:val="00344FAC"/>
    <w:rsid w:val="0035344B"/>
    <w:rsid w:val="00353792"/>
    <w:rsid w:val="00353D16"/>
    <w:rsid w:val="0036262C"/>
    <w:rsid w:val="003663F9"/>
    <w:rsid w:val="003678E3"/>
    <w:rsid w:val="00370E79"/>
    <w:rsid w:val="00371C4E"/>
    <w:rsid w:val="003856D4"/>
    <w:rsid w:val="003A788F"/>
    <w:rsid w:val="003C44C3"/>
    <w:rsid w:val="003D50B2"/>
    <w:rsid w:val="003D5FD8"/>
    <w:rsid w:val="003E2BD1"/>
    <w:rsid w:val="003F4175"/>
    <w:rsid w:val="00401AC5"/>
    <w:rsid w:val="0041032A"/>
    <w:rsid w:val="0041423A"/>
    <w:rsid w:val="00426F80"/>
    <w:rsid w:val="004323F8"/>
    <w:rsid w:val="00440B23"/>
    <w:rsid w:val="00442405"/>
    <w:rsid w:val="00456687"/>
    <w:rsid w:val="004908BC"/>
    <w:rsid w:val="0049575B"/>
    <w:rsid w:val="004C7D75"/>
    <w:rsid w:val="004D2982"/>
    <w:rsid w:val="004E208B"/>
    <w:rsid w:val="004E52D2"/>
    <w:rsid w:val="00500C77"/>
    <w:rsid w:val="00511050"/>
    <w:rsid w:val="00514D7F"/>
    <w:rsid w:val="00514DD1"/>
    <w:rsid w:val="00515C3F"/>
    <w:rsid w:val="005271CE"/>
    <w:rsid w:val="00530FF6"/>
    <w:rsid w:val="00534006"/>
    <w:rsid w:val="00542562"/>
    <w:rsid w:val="005473DD"/>
    <w:rsid w:val="00560567"/>
    <w:rsid w:val="0056058F"/>
    <w:rsid w:val="0057320F"/>
    <w:rsid w:val="005A3BE3"/>
    <w:rsid w:val="005A58AD"/>
    <w:rsid w:val="005B00AA"/>
    <w:rsid w:val="005B2272"/>
    <w:rsid w:val="005C23C9"/>
    <w:rsid w:val="005D2121"/>
    <w:rsid w:val="005E0660"/>
    <w:rsid w:val="005E4356"/>
    <w:rsid w:val="005E4695"/>
    <w:rsid w:val="005F5FB0"/>
    <w:rsid w:val="0060633B"/>
    <w:rsid w:val="00617714"/>
    <w:rsid w:val="00640784"/>
    <w:rsid w:val="00652047"/>
    <w:rsid w:val="00653558"/>
    <w:rsid w:val="006862BF"/>
    <w:rsid w:val="00696FA4"/>
    <w:rsid w:val="006A1FF1"/>
    <w:rsid w:val="006C4DBD"/>
    <w:rsid w:val="006C7DBF"/>
    <w:rsid w:val="006D3168"/>
    <w:rsid w:val="006D5A95"/>
    <w:rsid w:val="00723010"/>
    <w:rsid w:val="0073159A"/>
    <w:rsid w:val="007403AC"/>
    <w:rsid w:val="00740483"/>
    <w:rsid w:val="00742961"/>
    <w:rsid w:val="00784D30"/>
    <w:rsid w:val="007A3DFF"/>
    <w:rsid w:val="007A72BD"/>
    <w:rsid w:val="007B16AA"/>
    <w:rsid w:val="007B1E65"/>
    <w:rsid w:val="007B21E0"/>
    <w:rsid w:val="007C41DB"/>
    <w:rsid w:val="007D3809"/>
    <w:rsid w:val="007D5A2C"/>
    <w:rsid w:val="00804478"/>
    <w:rsid w:val="00831897"/>
    <w:rsid w:val="008325E3"/>
    <w:rsid w:val="00837591"/>
    <w:rsid w:val="00844A33"/>
    <w:rsid w:val="00846847"/>
    <w:rsid w:val="00854FFC"/>
    <w:rsid w:val="008B30E0"/>
    <w:rsid w:val="008B6A13"/>
    <w:rsid w:val="008C49F6"/>
    <w:rsid w:val="008C58B2"/>
    <w:rsid w:val="008D0749"/>
    <w:rsid w:val="008E6658"/>
    <w:rsid w:val="008F1CA7"/>
    <w:rsid w:val="008F39FC"/>
    <w:rsid w:val="00900878"/>
    <w:rsid w:val="009218C0"/>
    <w:rsid w:val="00934048"/>
    <w:rsid w:val="00955BE9"/>
    <w:rsid w:val="0096754A"/>
    <w:rsid w:val="00990BDB"/>
    <w:rsid w:val="009D0C34"/>
    <w:rsid w:val="009D2839"/>
    <w:rsid w:val="009F0E35"/>
    <w:rsid w:val="009F135B"/>
    <w:rsid w:val="009F3706"/>
    <w:rsid w:val="009F4A28"/>
    <w:rsid w:val="00A00FD7"/>
    <w:rsid w:val="00A02EA1"/>
    <w:rsid w:val="00A270CC"/>
    <w:rsid w:val="00A413A0"/>
    <w:rsid w:val="00A51F13"/>
    <w:rsid w:val="00A62F51"/>
    <w:rsid w:val="00A67A62"/>
    <w:rsid w:val="00A76FBA"/>
    <w:rsid w:val="00A85038"/>
    <w:rsid w:val="00A86070"/>
    <w:rsid w:val="00A9531B"/>
    <w:rsid w:val="00AB0DE9"/>
    <w:rsid w:val="00AB4F20"/>
    <w:rsid w:val="00AC0A5B"/>
    <w:rsid w:val="00AE3D56"/>
    <w:rsid w:val="00AF02C3"/>
    <w:rsid w:val="00B03E83"/>
    <w:rsid w:val="00B1078F"/>
    <w:rsid w:val="00B22424"/>
    <w:rsid w:val="00B230DD"/>
    <w:rsid w:val="00B3436C"/>
    <w:rsid w:val="00B37B69"/>
    <w:rsid w:val="00B40F2E"/>
    <w:rsid w:val="00B53339"/>
    <w:rsid w:val="00B644BA"/>
    <w:rsid w:val="00B6606E"/>
    <w:rsid w:val="00B7354D"/>
    <w:rsid w:val="00B73E1D"/>
    <w:rsid w:val="00B910B0"/>
    <w:rsid w:val="00B975A2"/>
    <w:rsid w:val="00BA21BC"/>
    <w:rsid w:val="00BE5947"/>
    <w:rsid w:val="00BE62C3"/>
    <w:rsid w:val="00BF0047"/>
    <w:rsid w:val="00C03334"/>
    <w:rsid w:val="00C034CB"/>
    <w:rsid w:val="00C05591"/>
    <w:rsid w:val="00C05B03"/>
    <w:rsid w:val="00C07C59"/>
    <w:rsid w:val="00C07D5F"/>
    <w:rsid w:val="00C15379"/>
    <w:rsid w:val="00C27D7F"/>
    <w:rsid w:val="00C3342A"/>
    <w:rsid w:val="00C37144"/>
    <w:rsid w:val="00C426AF"/>
    <w:rsid w:val="00C66CE4"/>
    <w:rsid w:val="00C859DC"/>
    <w:rsid w:val="00C973DB"/>
    <w:rsid w:val="00CA109E"/>
    <w:rsid w:val="00CE0808"/>
    <w:rsid w:val="00CE1995"/>
    <w:rsid w:val="00CE2E61"/>
    <w:rsid w:val="00D03320"/>
    <w:rsid w:val="00D13CC8"/>
    <w:rsid w:val="00D15CDE"/>
    <w:rsid w:val="00D17D54"/>
    <w:rsid w:val="00D222A0"/>
    <w:rsid w:val="00D22CF0"/>
    <w:rsid w:val="00D33870"/>
    <w:rsid w:val="00D41FD4"/>
    <w:rsid w:val="00D45C34"/>
    <w:rsid w:val="00D52070"/>
    <w:rsid w:val="00D65BF3"/>
    <w:rsid w:val="00D86132"/>
    <w:rsid w:val="00D92E18"/>
    <w:rsid w:val="00DA11E8"/>
    <w:rsid w:val="00DB6AF9"/>
    <w:rsid w:val="00DD11E3"/>
    <w:rsid w:val="00DD41F8"/>
    <w:rsid w:val="00DF0261"/>
    <w:rsid w:val="00DF5B61"/>
    <w:rsid w:val="00DF775F"/>
    <w:rsid w:val="00E361B9"/>
    <w:rsid w:val="00E63FA2"/>
    <w:rsid w:val="00E91DE7"/>
    <w:rsid w:val="00EA1C90"/>
    <w:rsid w:val="00EA2B46"/>
    <w:rsid w:val="00EA680D"/>
    <w:rsid w:val="00EF2127"/>
    <w:rsid w:val="00EF71B1"/>
    <w:rsid w:val="00F04AB2"/>
    <w:rsid w:val="00F22E6E"/>
    <w:rsid w:val="00F331C3"/>
    <w:rsid w:val="00F365BB"/>
    <w:rsid w:val="00F45CEA"/>
    <w:rsid w:val="00F562A0"/>
    <w:rsid w:val="00F60DEB"/>
    <w:rsid w:val="00F65584"/>
    <w:rsid w:val="00F918D2"/>
    <w:rsid w:val="00F91F58"/>
    <w:rsid w:val="00F9551F"/>
    <w:rsid w:val="00FB2A2D"/>
    <w:rsid w:val="00FC6D66"/>
    <w:rsid w:val="00FD0F6C"/>
    <w:rsid w:val="01305939"/>
    <w:rsid w:val="02BFFB01"/>
    <w:rsid w:val="02F32C54"/>
    <w:rsid w:val="05149058"/>
    <w:rsid w:val="051B55CF"/>
    <w:rsid w:val="05A8FF8F"/>
    <w:rsid w:val="06738926"/>
    <w:rsid w:val="10D8437A"/>
    <w:rsid w:val="10DE354D"/>
    <w:rsid w:val="126E8D0B"/>
    <w:rsid w:val="13EAA9A6"/>
    <w:rsid w:val="14775794"/>
    <w:rsid w:val="16B345DB"/>
    <w:rsid w:val="19565540"/>
    <w:rsid w:val="1998767A"/>
    <w:rsid w:val="1A05D97F"/>
    <w:rsid w:val="1ADD2091"/>
    <w:rsid w:val="1B26138F"/>
    <w:rsid w:val="1CA7479F"/>
    <w:rsid w:val="1D0F5EE2"/>
    <w:rsid w:val="1DA3512C"/>
    <w:rsid w:val="231689C1"/>
    <w:rsid w:val="23F97441"/>
    <w:rsid w:val="252FF724"/>
    <w:rsid w:val="25DE5C85"/>
    <w:rsid w:val="26D77842"/>
    <w:rsid w:val="299E3BE9"/>
    <w:rsid w:val="2D27A783"/>
    <w:rsid w:val="2E3ACAC1"/>
    <w:rsid w:val="2FEBB127"/>
    <w:rsid w:val="30AC6B43"/>
    <w:rsid w:val="31CD102E"/>
    <w:rsid w:val="3526878F"/>
    <w:rsid w:val="381CEC17"/>
    <w:rsid w:val="39AD5E34"/>
    <w:rsid w:val="39D7C6E8"/>
    <w:rsid w:val="3A800B44"/>
    <w:rsid w:val="3D42D546"/>
    <w:rsid w:val="3D8A33B2"/>
    <w:rsid w:val="3EEBA706"/>
    <w:rsid w:val="400C6B98"/>
    <w:rsid w:val="41F8B2BE"/>
    <w:rsid w:val="42869BB0"/>
    <w:rsid w:val="428ADA5B"/>
    <w:rsid w:val="42F4EE21"/>
    <w:rsid w:val="451E43C8"/>
    <w:rsid w:val="456C939B"/>
    <w:rsid w:val="46414F14"/>
    <w:rsid w:val="46BEC7DD"/>
    <w:rsid w:val="472B0B80"/>
    <w:rsid w:val="488FD15D"/>
    <w:rsid w:val="48BE0678"/>
    <w:rsid w:val="49373CBB"/>
    <w:rsid w:val="49874CBE"/>
    <w:rsid w:val="4B71A6BD"/>
    <w:rsid w:val="4B8D8FE4"/>
    <w:rsid w:val="4BD46BE3"/>
    <w:rsid w:val="4C7C7951"/>
    <w:rsid w:val="4E20DA68"/>
    <w:rsid w:val="4F980EB5"/>
    <w:rsid w:val="4FC4C9E7"/>
    <w:rsid w:val="5232F5F8"/>
    <w:rsid w:val="52D03E29"/>
    <w:rsid w:val="52D29278"/>
    <w:rsid w:val="53325889"/>
    <w:rsid w:val="534F43A9"/>
    <w:rsid w:val="53D8346D"/>
    <w:rsid w:val="54F10ED2"/>
    <w:rsid w:val="58573A32"/>
    <w:rsid w:val="58DE075D"/>
    <w:rsid w:val="590D92BF"/>
    <w:rsid w:val="5948CC45"/>
    <w:rsid w:val="59F6E337"/>
    <w:rsid w:val="5A431BB6"/>
    <w:rsid w:val="5CE4D301"/>
    <w:rsid w:val="5D730089"/>
    <w:rsid w:val="5F08AE03"/>
    <w:rsid w:val="622FA0CE"/>
    <w:rsid w:val="62C52441"/>
    <w:rsid w:val="62DEBD69"/>
    <w:rsid w:val="62E569F1"/>
    <w:rsid w:val="63E70DBC"/>
    <w:rsid w:val="63FB8C67"/>
    <w:rsid w:val="67FE9B94"/>
    <w:rsid w:val="696F6955"/>
    <w:rsid w:val="6B813AE6"/>
    <w:rsid w:val="6BDEBCF6"/>
    <w:rsid w:val="6BDF1A45"/>
    <w:rsid w:val="6EF536E0"/>
    <w:rsid w:val="6FCEDBD2"/>
    <w:rsid w:val="738003DB"/>
    <w:rsid w:val="73EF1DDD"/>
    <w:rsid w:val="73EF50AE"/>
    <w:rsid w:val="7526E578"/>
    <w:rsid w:val="76DC66BE"/>
    <w:rsid w:val="77832896"/>
    <w:rsid w:val="78031B80"/>
    <w:rsid w:val="781F3C57"/>
    <w:rsid w:val="7835D403"/>
    <w:rsid w:val="790656FF"/>
    <w:rsid w:val="79B61F22"/>
    <w:rsid w:val="7A4569D5"/>
    <w:rsid w:val="7BBDC286"/>
    <w:rsid w:val="7C07B369"/>
    <w:rsid w:val="7CD42EC3"/>
    <w:rsid w:val="7EC7CA9B"/>
    <w:rsid w:val="7FCE44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0899A"/>
  <w15:docId w15:val="{BCA9F6FB-8FA4-4B17-8104-1590C3BA3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200" w:line="240" w:lineRule="auto"/>
    </w:pPr>
    <w:rPr>
      <w:rFonts w:ascii="Cambria" w:eastAsia="Cambria" w:hAnsi="Cambria" w:cs="Cambria"/>
      <w:sz w:val="24"/>
      <w:szCs w:val="24"/>
    </w:rPr>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26470A"/>
    <w:rPr>
      <w:color w:val="0000FF" w:themeColor="hyperlink"/>
      <w:u w:val="single"/>
    </w:rPr>
  </w:style>
  <w:style w:type="character" w:styleId="UnresolvedMention">
    <w:name w:val="Unresolved Mention"/>
    <w:basedOn w:val="DefaultParagraphFont"/>
    <w:uiPriority w:val="99"/>
    <w:semiHidden/>
    <w:unhideWhenUsed/>
    <w:rsid w:val="0026470A"/>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6470A"/>
    <w:rPr>
      <w:b/>
      <w:bCs/>
    </w:rPr>
  </w:style>
  <w:style w:type="character" w:customStyle="1" w:styleId="CommentSubjectChar">
    <w:name w:val="Comment Subject Char"/>
    <w:basedOn w:val="CommentTextChar"/>
    <w:link w:val="CommentSubject"/>
    <w:uiPriority w:val="99"/>
    <w:semiHidden/>
    <w:rsid w:val="0026470A"/>
    <w:rPr>
      <w:b/>
      <w:bCs/>
      <w:sz w:val="20"/>
      <w:szCs w:val="20"/>
    </w:rPr>
  </w:style>
  <w:style w:type="paragraph" w:styleId="Revision">
    <w:name w:val="Revision"/>
    <w:hidden/>
    <w:uiPriority w:val="99"/>
    <w:semiHidden/>
    <w:rsid w:val="00212BE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maregroup.org/wp-content/uploads/2023/03/MARE-Final-Report_2022.pdf"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xs5tLK" TargetMode="External"/><Relationship Id="rId299" Type="http://schemas.openxmlformats.org/officeDocument/2006/relationships/hyperlink" Target="https://www.zotero.org/google-docs/?xs5tLK" TargetMode="External"/><Relationship Id="rId303" Type="http://schemas.openxmlformats.org/officeDocument/2006/relationships/hyperlink" Target="https://www.zotero.org/google-docs/?xs5tLK" TargetMode="External"/><Relationship Id="rId21" Type="http://schemas.openxmlformats.org/officeDocument/2006/relationships/hyperlink" Target="https://www.zotero.org/google-docs/?80eFnx" TargetMode="External"/><Relationship Id="rId42" Type="http://schemas.openxmlformats.org/officeDocument/2006/relationships/hyperlink" Target="https://www.zotero.org/google-docs/?aSpbg1" TargetMode="External"/><Relationship Id="rId63" Type="http://schemas.openxmlformats.org/officeDocument/2006/relationships/hyperlink" Target="https://www.zotero.org/google-docs/?xs5tLK" TargetMode="External"/><Relationship Id="rId84" Type="http://schemas.openxmlformats.org/officeDocument/2006/relationships/hyperlink" Target="https://www.zotero.org/google-docs/?xs5tLK" TargetMode="External"/><Relationship Id="rId138" Type="http://schemas.openxmlformats.org/officeDocument/2006/relationships/hyperlink" Target="https://www.zotero.org/google-docs/?xs5tLK" TargetMode="External"/><Relationship Id="rId159" Type="http://schemas.openxmlformats.org/officeDocument/2006/relationships/hyperlink" Target="https://www.zotero.org/google-docs/?xs5tLK" TargetMode="External"/><Relationship Id="rId324" Type="http://schemas.openxmlformats.org/officeDocument/2006/relationships/hyperlink" Target="https://www.zotero.org/google-docs/?xs5tLK" TargetMode="External"/><Relationship Id="rId345" Type="http://schemas.openxmlformats.org/officeDocument/2006/relationships/hyperlink" Target="https://www.zotero.org/google-docs/?55bth3" TargetMode="External"/><Relationship Id="rId170" Type="http://schemas.openxmlformats.org/officeDocument/2006/relationships/hyperlink" Target="https://www.zotero.org/google-docs/?xs5tLK" TargetMode="External"/><Relationship Id="rId191" Type="http://schemas.openxmlformats.org/officeDocument/2006/relationships/hyperlink" Target="https://www.zotero.org/google-docs/?xs5tLK" TargetMode="External"/><Relationship Id="rId205" Type="http://schemas.openxmlformats.org/officeDocument/2006/relationships/hyperlink" Target="https://www.zotero.org/google-docs/?xs5tLK" TargetMode="External"/><Relationship Id="rId226" Type="http://schemas.openxmlformats.org/officeDocument/2006/relationships/hyperlink" Target="https://www.zotero.org/google-docs/?xs5tLK" TargetMode="External"/><Relationship Id="rId247" Type="http://schemas.openxmlformats.org/officeDocument/2006/relationships/hyperlink" Target="https://www.zotero.org/google-docs/?xs5tLK" TargetMode="External"/><Relationship Id="rId107" Type="http://schemas.openxmlformats.org/officeDocument/2006/relationships/hyperlink" Target="https://www.zotero.org/google-docs/?xs5tLK" TargetMode="External"/><Relationship Id="rId268" Type="http://schemas.openxmlformats.org/officeDocument/2006/relationships/hyperlink" Target="https://www.zotero.org/google-docs/?xs5tLK" TargetMode="External"/><Relationship Id="rId289" Type="http://schemas.openxmlformats.org/officeDocument/2006/relationships/hyperlink" Target="https://www.zotero.org/google-docs/?xs5tLK" TargetMode="External"/><Relationship Id="rId11" Type="http://schemas.microsoft.com/office/2011/relationships/commentsExtended" Target="commentsExtended.xml"/><Relationship Id="rId32" Type="http://schemas.openxmlformats.org/officeDocument/2006/relationships/hyperlink" Target="https://www.zotero.org/google-docs/?JP1tjm" TargetMode="External"/><Relationship Id="rId53" Type="http://schemas.openxmlformats.org/officeDocument/2006/relationships/hyperlink" Target="https://www.zotero.org/google-docs/?EJidTs" TargetMode="External"/><Relationship Id="rId74" Type="http://schemas.openxmlformats.org/officeDocument/2006/relationships/hyperlink" Target="https://www.zotero.org/google-docs/?xs5tLK" TargetMode="External"/><Relationship Id="rId128" Type="http://schemas.openxmlformats.org/officeDocument/2006/relationships/hyperlink" Target="https://www.zotero.org/google-docs/?xs5tLK" TargetMode="External"/><Relationship Id="rId149" Type="http://schemas.openxmlformats.org/officeDocument/2006/relationships/hyperlink" Target="https://www.zotero.org/google-docs/?xs5tLK" TargetMode="External"/><Relationship Id="rId314" Type="http://schemas.openxmlformats.org/officeDocument/2006/relationships/hyperlink" Target="https://www.zotero.org/google-docs/?xs5tLK" TargetMode="External"/><Relationship Id="rId335" Type="http://schemas.openxmlformats.org/officeDocument/2006/relationships/hyperlink" Target="https://www.zotero.org/google-docs/?xs5tLK" TargetMode="External"/><Relationship Id="rId5" Type="http://schemas.openxmlformats.org/officeDocument/2006/relationships/numbering" Target="numbering.xml"/><Relationship Id="rId95" Type="http://schemas.openxmlformats.org/officeDocument/2006/relationships/hyperlink" Target="https://www.zotero.org/google-docs/?xs5tLK" TargetMode="External"/><Relationship Id="rId160" Type="http://schemas.openxmlformats.org/officeDocument/2006/relationships/hyperlink" Target="https://www.zotero.org/google-docs/?xs5tLK" TargetMode="External"/><Relationship Id="rId181" Type="http://schemas.openxmlformats.org/officeDocument/2006/relationships/hyperlink" Target="https://www.zotero.org/google-docs/?xs5tLK" TargetMode="External"/><Relationship Id="rId216" Type="http://schemas.openxmlformats.org/officeDocument/2006/relationships/hyperlink" Target="https://www.zotero.org/google-docs/?xs5tLK" TargetMode="External"/><Relationship Id="rId237" Type="http://schemas.openxmlformats.org/officeDocument/2006/relationships/hyperlink" Target="https://www.zotero.org/google-docs/?xs5tLK" TargetMode="External"/><Relationship Id="rId258" Type="http://schemas.openxmlformats.org/officeDocument/2006/relationships/hyperlink" Target="https://www.zotero.org/google-docs/?xs5tLK" TargetMode="External"/><Relationship Id="rId279" Type="http://schemas.openxmlformats.org/officeDocument/2006/relationships/hyperlink" Target="https://www.zotero.org/google-docs/?xs5tLK" TargetMode="External"/><Relationship Id="rId22" Type="http://schemas.openxmlformats.org/officeDocument/2006/relationships/hyperlink" Target="https://www.zotero.org/google-docs/?nHOgTV" TargetMode="External"/><Relationship Id="rId43" Type="http://schemas.openxmlformats.org/officeDocument/2006/relationships/hyperlink" Target="https://www.zotero.org/google-docs/?Qbzi1B" TargetMode="External"/><Relationship Id="rId64" Type="http://schemas.openxmlformats.org/officeDocument/2006/relationships/hyperlink" Target="https://www.zotero.org/google-docs/?xs5tLK" TargetMode="External"/><Relationship Id="rId118" Type="http://schemas.openxmlformats.org/officeDocument/2006/relationships/hyperlink" Target="https://www.zotero.org/google-docs/?xs5tLK" TargetMode="External"/><Relationship Id="rId139" Type="http://schemas.openxmlformats.org/officeDocument/2006/relationships/hyperlink" Target="https://www.zotero.org/google-docs/?xs5tLK" TargetMode="External"/><Relationship Id="rId290" Type="http://schemas.openxmlformats.org/officeDocument/2006/relationships/hyperlink" Target="https://www.zotero.org/google-docs/?xs5tLK" TargetMode="External"/><Relationship Id="rId304" Type="http://schemas.openxmlformats.org/officeDocument/2006/relationships/hyperlink" Target="https://www.zotero.org/google-docs/?xs5tLK" TargetMode="External"/><Relationship Id="rId325" Type="http://schemas.openxmlformats.org/officeDocument/2006/relationships/hyperlink" Target="https://www.zotero.org/google-docs/?xs5tLK" TargetMode="External"/><Relationship Id="rId346" Type="http://schemas.openxmlformats.org/officeDocument/2006/relationships/hyperlink" Target="https://www.zotero.org/google-docs/?w2Di7g" TargetMode="External"/><Relationship Id="rId85" Type="http://schemas.openxmlformats.org/officeDocument/2006/relationships/hyperlink" Target="https://www.zotero.org/google-docs/?xs5tLK" TargetMode="External"/><Relationship Id="rId150" Type="http://schemas.openxmlformats.org/officeDocument/2006/relationships/hyperlink" Target="https://www.zotero.org/google-docs/?xs5tLK" TargetMode="External"/><Relationship Id="rId171" Type="http://schemas.openxmlformats.org/officeDocument/2006/relationships/hyperlink" Target="https://www.zotero.org/google-docs/?xs5tLK" TargetMode="External"/><Relationship Id="rId192" Type="http://schemas.openxmlformats.org/officeDocument/2006/relationships/hyperlink" Target="https://www.zotero.org/google-docs/?xs5tLK" TargetMode="External"/><Relationship Id="rId206" Type="http://schemas.openxmlformats.org/officeDocument/2006/relationships/hyperlink" Target="https://www.zotero.org/google-docs/?xs5tLK" TargetMode="External"/><Relationship Id="rId227" Type="http://schemas.openxmlformats.org/officeDocument/2006/relationships/hyperlink" Target="https://www.zotero.org/google-docs/?xs5tLK" TargetMode="External"/><Relationship Id="rId248" Type="http://schemas.openxmlformats.org/officeDocument/2006/relationships/hyperlink" Target="https://www.zotero.org/google-docs/?xs5tLK" TargetMode="External"/><Relationship Id="rId269" Type="http://schemas.openxmlformats.org/officeDocument/2006/relationships/hyperlink" Target="https://www.zotero.org/google-docs/?xs5tLK" TargetMode="External"/><Relationship Id="rId12" Type="http://schemas.microsoft.com/office/2016/09/relationships/commentsIds" Target="commentsIds.xml"/><Relationship Id="rId33" Type="http://schemas.openxmlformats.org/officeDocument/2006/relationships/hyperlink" Target="https://www.zotero.org/google-docs/?jxdDdd" TargetMode="External"/><Relationship Id="rId108" Type="http://schemas.openxmlformats.org/officeDocument/2006/relationships/hyperlink" Target="https://www.zotero.org/google-docs/?xs5tLK" TargetMode="External"/><Relationship Id="rId129" Type="http://schemas.openxmlformats.org/officeDocument/2006/relationships/hyperlink" Target="https://www.zotero.org/google-docs/?xs5tLK" TargetMode="External"/><Relationship Id="rId280" Type="http://schemas.openxmlformats.org/officeDocument/2006/relationships/hyperlink" Target="https://www.zotero.org/google-docs/?xs5tLK" TargetMode="External"/><Relationship Id="rId315" Type="http://schemas.openxmlformats.org/officeDocument/2006/relationships/hyperlink" Target="https://www.zotero.org/google-docs/?xs5tLK" TargetMode="External"/><Relationship Id="rId336" Type="http://schemas.openxmlformats.org/officeDocument/2006/relationships/hyperlink" Target="https://www.zotero.org/google-docs/?xs5tLK" TargetMode="External"/><Relationship Id="rId54" Type="http://schemas.openxmlformats.org/officeDocument/2006/relationships/hyperlink" Target="https://www.zotero.org/google-docs/?ACuuv7" TargetMode="External"/><Relationship Id="rId75" Type="http://schemas.openxmlformats.org/officeDocument/2006/relationships/hyperlink" Target="https://www.zotero.org/google-docs/?xs5tLK" TargetMode="External"/><Relationship Id="rId96" Type="http://schemas.openxmlformats.org/officeDocument/2006/relationships/hyperlink" Target="https://www.zotero.org/google-docs/?xs5tLK" TargetMode="External"/><Relationship Id="rId140" Type="http://schemas.openxmlformats.org/officeDocument/2006/relationships/hyperlink" Target="https://www.zotero.org/google-docs/?xs5tLK" TargetMode="External"/><Relationship Id="rId161" Type="http://schemas.openxmlformats.org/officeDocument/2006/relationships/hyperlink" Target="https://www.zotero.org/google-docs/?xs5tLK" TargetMode="External"/><Relationship Id="rId182" Type="http://schemas.openxmlformats.org/officeDocument/2006/relationships/hyperlink" Target="https://www.zotero.org/google-docs/?xs5tLK" TargetMode="External"/><Relationship Id="rId217" Type="http://schemas.openxmlformats.org/officeDocument/2006/relationships/hyperlink" Target="https://www.zotero.org/google-docs/?xs5tLK" TargetMode="External"/><Relationship Id="rId6" Type="http://schemas.openxmlformats.org/officeDocument/2006/relationships/styles" Target="styles.xml"/><Relationship Id="rId238" Type="http://schemas.openxmlformats.org/officeDocument/2006/relationships/hyperlink" Target="https://www.zotero.org/google-docs/?xs5tLK" TargetMode="External"/><Relationship Id="rId259" Type="http://schemas.openxmlformats.org/officeDocument/2006/relationships/hyperlink" Target="https://www.zotero.org/google-docs/?xs5tLK" TargetMode="External"/><Relationship Id="rId23" Type="http://schemas.openxmlformats.org/officeDocument/2006/relationships/hyperlink" Target="https://www.zotero.org/google-docs/?HiN7mV" TargetMode="External"/><Relationship Id="rId119" Type="http://schemas.openxmlformats.org/officeDocument/2006/relationships/hyperlink" Target="https://www.zotero.org/google-docs/?xs5tLK" TargetMode="External"/><Relationship Id="rId270" Type="http://schemas.openxmlformats.org/officeDocument/2006/relationships/hyperlink" Target="https://www.zotero.org/google-docs/?xs5tLK" TargetMode="External"/><Relationship Id="rId291" Type="http://schemas.openxmlformats.org/officeDocument/2006/relationships/hyperlink" Target="https://www.zotero.org/google-docs/?xs5tLK" TargetMode="External"/><Relationship Id="rId305" Type="http://schemas.openxmlformats.org/officeDocument/2006/relationships/hyperlink" Target="https://www.zotero.org/google-docs/?xs5tLK" TargetMode="External"/><Relationship Id="rId326" Type="http://schemas.openxmlformats.org/officeDocument/2006/relationships/hyperlink" Target="https://www.zotero.org/google-docs/?xs5tLK" TargetMode="External"/><Relationship Id="rId347" Type="http://schemas.openxmlformats.org/officeDocument/2006/relationships/hyperlink" Target="https://www.zotero.org/google-docs/?78gaxM" TargetMode="External"/><Relationship Id="rId44" Type="http://schemas.openxmlformats.org/officeDocument/2006/relationships/hyperlink" Target="https://www.zotero.org/google-docs/?Gtfra3" TargetMode="External"/><Relationship Id="rId65" Type="http://schemas.openxmlformats.org/officeDocument/2006/relationships/hyperlink" Target="https://www.zotero.org/google-docs/?xs5tLK" TargetMode="External"/><Relationship Id="rId86" Type="http://schemas.openxmlformats.org/officeDocument/2006/relationships/hyperlink" Target="https://www.zotero.org/google-docs/?xs5tLK" TargetMode="External"/><Relationship Id="rId130" Type="http://schemas.openxmlformats.org/officeDocument/2006/relationships/hyperlink" Target="https://www.zotero.org/google-docs/?xs5tLK" TargetMode="External"/><Relationship Id="rId151" Type="http://schemas.openxmlformats.org/officeDocument/2006/relationships/hyperlink" Target="https://www.zotero.org/google-docs/?xs5tLK" TargetMode="External"/><Relationship Id="rId172" Type="http://schemas.openxmlformats.org/officeDocument/2006/relationships/hyperlink" Target="https://www.zotero.org/google-docs/?xs5tLK" TargetMode="External"/><Relationship Id="rId193" Type="http://schemas.openxmlformats.org/officeDocument/2006/relationships/hyperlink" Target="https://www.zotero.org/google-docs/?xs5tLK" TargetMode="External"/><Relationship Id="rId207" Type="http://schemas.openxmlformats.org/officeDocument/2006/relationships/hyperlink" Target="https://www.zotero.org/google-docs/?xs5tLK" TargetMode="External"/><Relationship Id="rId228" Type="http://schemas.openxmlformats.org/officeDocument/2006/relationships/hyperlink" Target="https://www.zotero.org/google-docs/?xs5tLK" TargetMode="External"/><Relationship Id="rId249" Type="http://schemas.openxmlformats.org/officeDocument/2006/relationships/hyperlink" Target="https://www.zotero.org/google-docs/?xs5tLK" TargetMode="External"/><Relationship Id="rId13" Type="http://schemas.microsoft.com/office/2018/08/relationships/commentsExtensible" Target="commentsExtensible.xml"/><Relationship Id="rId109" Type="http://schemas.openxmlformats.org/officeDocument/2006/relationships/hyperlink" Target="https://www.zotero.org/google-docs/?xs5tLK" TargetMode="External"/><Relationship Id="rId260" Type="http://schemas.openxmlformats.org/officeDocument/2006/relationships/hyperlink" Target="https://www.zotero.org/google-docs/?xs5tLK" TargetMode="External"/><Relationship Id="rId281" Type="http://schemas.openxmlformats.org/officeDocument/2006/relationships/hyperlink" Target="https://www.zotero.org/google-docs/?xs5tLK" TargetMode="External"/><Relationship Id="rId316" Type="http://schemas.openxmlformats.org/officeDocument/2006/relationships/hyperlink" Target="https://www.zotero.org/google-docs/?xs5tLK" TargetMode="External"/><Relationship Id="rId337" Type="http://schemas.openxmlformats.org/officeDocument/2006/relationships/hyperlink" Target="https://www.zotero.org/google-docs/?xs5tLK" TargetMode="External"/><Relationship Id="rId34" Type="http://schemas.openxmlformats.org/officeDocument/2006/relationships/hyperlink" Target="https://www.zotero.org/google-docs/?PB2CGf" TargetMode="External"/><Relationship Id="rId55" Type="http://schemas.openxmlformats.org/officeDocument/2006/relationships/hyperlink" Target="https://www.zotero.org/google-docs/?dp2FrN" TargetMode="External"/><Relationship Id="rId76" Type="http://schemas.openxmlformats.org/officeDocument/2006/relationships/hyperlink" Target="https://www.zotero.org/google-docs/?xs5tLK" TargetMode="External"/><Relationship Id="rId97" Type="http://schemas.openxmlformats.org/officeDocument/2006/relationships/hyperlink" Target="https://www.zotero.org/google-docs/?xs5tLK" TargetMode="External"/><Relationship Id="rId120" Type="http://schemas.openxmlformats.org/officeDocument/2006/relationships/hyperlink" Target="https://www.zotero.org/google-docs/?xs5tLK" TargetMode="External"/><Relationship Id="rId141" Type="http://schemas.openxmlformats.org/officeDocument/2006/relationships/hyperlink" Target="https://www.zotero.org/google-docs/?xs5tLK" TargetMode="External"/><Relationship Id="rId7" Type="http://schemas.openxmlformats.org/officeDocument/2006/relationships/settings" Target="settings.xml"/><Relationship Id="rId162" Type="http://schemas.openxmlformats.org/officeDocument/2006/relationships/hyperlink" Target="https://www.zotero.org/google-docs/?xs5tLK" TargetMode="External"/><Relationship Id="rId183" Type="http://schemas.openxmlformats.org/officeDocument/2006/relationships/hyperlink" Target="https://www.zotero.org/google-docs/?xs5tLK" TargetMode="External"/><Relationship Id="rId218" Type="http://schemas.openxmlformats.org/officeDocument/2006/relationships/hyperlink" Target="https://www.zotero.org/google-docs/?xs5tLK" TargetMode="External"/><Relationship Id="rId239" Type="http://schemas.openxmlformats.org/officeDocument/2006/relationships/hyperlink" Target="https://www.zotero.org/google-docs/?xs5tLK" TargetMode="External"/><Relationship Id="rId250" Type="http://schemas.openxmlformats.org/officeDocument/2006/relationships/hyperlink" Target="https://www.zotero.org/google-docs/?xs5tLK" TargetMode="External"/><Relationship Id="rId271" Type="http://schemas.openxmlformats.org/officeDocument/2006/relationships/hyperlink" Target="https://www.zotero.org/google-docs/?xs5tLK" TargetMode="External"/><Relationship Id="rId292" Type="http://schemas.openxmlformats.org/officeDocument/2006/relationships/hyperlink" Target="https://www.zotero.org/google-docs/?xs5tLK" TargetMode="External"/><Relationship Id="rId306" Type="http://schemas.openxmlformats.org/officeDocument/2006/relationships/hyperlink" Target="https://www.zotero.org/google-docs/?xs5tLK" TargetMode="External"/><Relationship Id="rId24" Type="http://schemas.openxmlformats.org/officeDocument/2006/relationships/hyperlink" Target="https://www.zotero.org/google-docs/?VmV4Lq" TargetMode="External"/><Relationship Id="rId45" Type="http://schemas.openxmlformats.org/officeDocument/2006/relationships/hyperlink" Target="https://www.zotero.org/google-docs/?ekz4bD" TargetMode="External"/><Relationship Id="rId66" Type="http://schemas.openxmlformats.org/officeDocument/2006/relationships/hyperlink" Target="https://www.zotero.org/google-docs/?xs5tLK" TargetMode="External"/><Relationship Id="rId87" Type="http://schemas.openxmlformats.org/officeDocument/2006/relationships/hyperlink" Target="https://www.zotero.org/google-docs/?xs5tLK" TargetMode="External"/><Relationship Id="rId110" Type="http://schemas.openxmlformats.org/officeDocument/2006/relationships/hyperlink" Target="https://www.zotero.org/google-docs/?xs5tLK" TargetMode="External"/><Relationship Id="rId131" Type="http://schemas.openxmlformats.org/officeDocument/2006/relationships/hyperlink" Target="https://www.zotero.org/google-docs/?xs5tLK" TargetMode="External"/><Relationship Id="rId327" Type="http://schemas.openxmlformats.org/officeDocument/2006/relationships/hyperlink" Target="https://www.zotero.org/google-docs/?xs5tLK" TargetMode="External"/><Relationship Id="rId348" Type="http://schemas.openxmlformats.org/officeDocument/2006/relationships/hyperlink" Target="https://csumb.edu/undersea/seafloor-maps/" TargetMode="External"/><Relationship Id="rId152" Type="http://schemas.openxmlformats.org/officeDocument/2006/relationships/hyperlink" Target="https://www.zotero.org/google-docs/?xs5tLK" TargetMode="External"/><Relationship Id="rId173" Type="http://schemas.openxmlformats.org/officeDocument/2006/relationships/hyperlink" Target="https://www.zotero.org/google-docs/?xs5tLK" TargetMode="External"/><Relationship Id="rId194" Type="http://schemas.openxmlformats.org/officeDocument/2006/relationships/hyperlink" Target="https://www.zotero.org/google-docs/?xs5tLK" TargetMode="External"/><Relationship Id="rId208" Type="http://schemas.openxmlformats.org/officeDocument/2006/relationships/hyperlink" Target="https://www.zotero.org/google-docs/?xs5tLK" TargetMode="External"/><Relationship Id="rId229" Type="http://schemas.openxmlformats.org/officeDocument/2006/relationships/hyperlink" Target="https://www.zotero.org/google-docs/?xs5tLK" TargetMode="External"/><Relationship Id="rId240" Type="http://schemas.openxmlformats.org/officeDocument/2006/relationships/hyperlink" Target="https://www.zotero.org/google-docs/?xs5tLK" TargetMode="External"/><Relationship Id="rId261" Type="http://schemas.openxmlformats.org/officeDocument/2006/relationships/hyperlink" Target="https://www.zotero.org/google-docs/?xs5tLK" TargetMode="External"/><Relationship Id="rId14" Type="http://schemas.openxmlformats.org/officeDocument/2006/relationships/hyperlink" Target="https://www.zotero.org/google-docs/?T58qEW" TargetMode="External"/><Relationship Id="rId35" Type="http://schemas.openxmlformats.org/officeDocument/2006/relationships/hyperlink" Target="https://www.zotero.org/google-docs/?ZwjwWs" TargetMode="External"/><Relationship Id="rId56" Type="http://schemas.openxmlformats.org/officeDocument/2006/relationships/hyperlink" Target="https://www.zotero.org/google-docs/?xs5tLK" TargetMode="External"/><Relationship Id="rId77" Type="http://schemas.openxmlformats.org/officeDocument/2006/relationships/hyperlink" Target="https://www.zotero.org/google-docs/?xs5tLK" TargetMode="External"/><Relationship Id="rId100" Type="http://schemas.openxmlformats.org/officeDocument/2006/relationships/hyperlink" Target="https://www.zotero.org/google-docs/?xs5tLK" TargetMode="External"/><Relationship Id="rId282" Type="http://schemas.openxmlformats.org/officeDocument/2006/relationships/hyperlink" Target="https://www.zotero.org/google-docs/?xs5tLK" TargetMode="External"/><Relationship Id="rId317" Type="http://schemas.openxmlformats.org/officeDocument/2006/relationships/hyperlink" Target="https://www.zotero.org/google-docs/?xs5tLK" TargetMode="External"/><Relationship Id="rId338" Type="http://schemas.openxmlformats.org/officeDocument/2006/relationships/hyperlink" Target="https://www.zotero.org/google-docs/?xs5tLK" TargetMode="External"/><Relationship Id="rId8" Type="http://schemas.openxmlformats.org/officeDocument/2006/relationships/webSettings" Target="webSettings.xml"/><Relationship Id="rId98" Type="http://schemas.openxmlformats.org/officeDocument/2006/relationships/hyperlink" Target="https://www.zotero.org/google-docs/?xs5tLK" TargetMode="External"/><Relationship Id="rId121" Type="http://schemas.openxmlformats.org/officeDocument/2006/relationships/hyperlink" Target="https://www.zotero.org/google-docs/?xs5tLK" TargetMode="External"/><Relationship Id="rId142" Type="http://schemas.openxmlformats.org/officeDocument/2006/relationships/hyperlink" Target="https://www.zotero.org/google-docs/?xs5tLK" TargetMode="External"/><Relationship Id="rId163" Type="http://schemas.openxmlformats.org/officeDocument/2006/relationships/hyperlink" Target="https://www.zotero.org/google-docs/?xs5tLK" TargetMode="External"/><Relationship Id="rId184" Type="http://schemas.openxmlformats.org/officeDocument/2006/relationships/hyperlink" Target="https://www.zotero.org/google-docs/?xs5tLK" TargetMode="External"/><Relationship Id="rId219" Type="http://schemas.openxmlformats.org/officeDocument/2006/relationships/hyperlink" Target="https://www.zotero.org/google-docs/?xs5tLK" TargetMode="External"/><Relationship Id="rId230" Type="http://schemas.openxmlformats.org/officeDocument/2006/relationships/hyperlink" Target="https://www.zotero.org/google-docs/?xs5tLK" TargetMode="External"/><Relationship Id="rId251" Type="http://schemas.openxmlformats.org/officeDocument/2006/relationships/hyperlink" Target="https://www.zotero.org/google-docs/?xs5tLK" TargetMode="External"/><Relationship Id="rId25" Type="http://schemas.openxmlformats.org/officeDocument/2006/relationships/hyperlink" Target="https://www.zotero.org/google-docs/?AGphEl" TargetMode="External"/><Relationship Id="rId46" Type="http://schemas.openxmlformats.org/officeDocument/2006/relationships/hyperlink" Target="https://www.zotero.org/google-docs/?26CowW" TargetMode="External"/><Relationship Id="rId67" Type="http://schemas.openxmlformats.org/officeDocument/2006/relationships/hyperlink" Target="https://www.zotero.org/google-docs/?xs5tLK" TargetMode="External"/><Relationship Id="rId272" Type="http://schemas.openxmlformats.org/officeDocument/2006/relationships/hyperlink" Target="https://www.zotero.org/google-docs/?xs5tLK" TargetMode="External"/><Relationship Id="rId293" Type="http://schemas.openxmlformats.org/officeDocument/2006/relationships/hyperlink" Target="https://www.zotero.org/google-docs/?xs5tLK" TargetMode="External"/><Relationship Id="rId307" Type="http://schemas.openxmlformats.org/officeDocument/2006/relationships/hyperlink" Target="https://www.zotero.org/google-docs/?xs5tLK" TargetMode="External"/><Relationship Id="rId328" Type="http://schemas.openxmlformats.org/officeDocument/2006/relationships/hyperlink" Target="https://www.zotero.org/google-docs/?xs5tLK" TargetMode="External"/><Relationship Id="rId349" Type="http://schemas.openxmlformats.org/officeDocument/2006/relationships/hyperlink" Target="https://response.restoration.noaa.gov/resources/environmental-sensitivity-index-esi-maps" TargetMode="External"/><Relationship Id="rId20" Type="http://schemas.openxmlformats.org/officeDocument/2006/relationships/hyperlink" Target="https://www.zotero.org/google-docs/?GTNdLh" TargetMode="External"/><Relationship Id="rId41" Type="http://schemas.openxmlformats.org/officeDocument/2006/relationships/hyperlink" Target="https://www.zotero.org/google-docs/?wEwyXv" TargetMode="External"/><Relationship Id="rId62" Type="http://schemas.openxmlformats.org/officeDocument/2006/relationships/hyperlink" Target="https://www.zotero.org/google-docs/?xs5tLK" TargetMode="External"/><Relationship Id="rId83" Type="http://schemas.openxmlformats.org/officeDocument/2006/relationships/hyperlink" Target="https://www.zotero.org/google-docs/?xs5tLK" TargetMode="External"/><Relationship Id="rId88" Type="http://schemas.openxmlformats.org/officeDocument/2006/relationships/hyperlink" Target="https://www.zotero.org/google-docs/?xs5tLK" TargetMode="External"/><Relationship Id="rId111" Type="http://schemas.openxmlformats.org/officeDocument/2006/relationships/hyperlink" Target="https://www.zotero.org/google-docs/?xs5tLK" TargetMode="External"/><Relationship Id="rId132" Type="http://schemas.openxmlformats.org/officeDocument/2006/relationships/hyperlink" Target="https://www.zotero.org/google-docs/?xs5tLK" TargetMode="External"/><Relationship Id="rId153" Type="http://schemas.openxmlformats.org/officeDocument/2006/relationships/hyperlink" Target="https://www.zotero.org/google-docs/?xs5tLK" TargetMode="External"/><Relationship Id="rId174" Type="http://schemas.openxmlformats.org/officeDocument/2006/relationships/hyperlink" Target="https://www.zotero.org/google-docs/?xs5tLK" TargetMode="External"/><Relationship Id="rId179" Type="http://schemas.openxmlformats.org/officeDocument/2006/relationships/hyperlink" Target="https://www.zotero.org/google-docs/?xs5tLK" TargetMode="External"/><Relationship Id="rId195" Type="http://schemas.openxmlformats.org/officeDocument/2006/relationships/hyperlink" Target="https://www.zotero.org/google-docs/?xs5tLK" TargetMode="External"/><Relationship Id="rId209" Type="http://schemas.openxmlformats.org/officeDocument/2006/relationships/hyperlink" Target="https://www.zotero.org/google-docs/?xs5tLK" TargetMode="External"/><Relationship Id="rId190" Type="http://schemas.openxmlformats.org/officeDocument/2006/relationships/hyperlink" Target="https://www.zotero.org/google-docs/?xs5tLK" TargetMode="External"/><Relationship Id="rId204" Type="http://schemas.openxmlformats.org/officeDocument/2006/relationships/hyperlink" Target="https://www.zotero.org/google-docs/?xs5tLK" TargetMode="External"/><Relationship Id="rId220" Type="http://schemas.openxmlformats.org/officeDocument/2006/relationships/hyperlink" Target="https://www.zotero.org/google-docs/?xs5tLK" TargetMode="External"/><Relationship Id="rId225" Type="http://schemas.openxmlformats.org/officeDocument/2006/relationships/hyperlink" Target="https://www.zotero.org/google-docs/?xs5tLK" TargetMode="External"/><Relationship Id="rId241" Type="http://schemas.openxmlformats.org/officeDocument/2006/relationships/hyperlink" Target="https://www.zotero.org/google-docs/?xs5tLK" TargetMode="External"/><Relationship Id="rId246" Type="http://schemas.openxmlformats.org/officeDocument/2006/relationships/hyperlink" Target="https://www.zotero.org/google-docs/?xs5tLK" TargetMode="External"/><Relationship Id="rId267" Type="http://schemas.openxmlformats.org/officeDocument/2006/relationships/hyperlink" Target="https://www.zotero.org/google-docs/?xs5tLK" TargetMode="External"/><Relationship Id="rId288" Type="http://schemas.openxmlformats.org/officeDocument/2006/relationships/hyperlink" Target="https://www.zotero.org/google-docs/?xs5tLK" TargetMode="External"/><Relationship Id="rId15" Type="http://schemas.openxmlformats.org/officeDocument/2006/relationships/hyperlink" Target="https://www.zotero.org/google-docs/?Ge9tBh" TargetMode="External"/><Relationship Id="rId36" Type="http://schemas.openxmlformats.org/officeDocument/2006/relationships/hyperlink" Target="https://www.zotero.org/google-docs/?DTvq28" TargetMode="External"/><Relationship Id="rId57" Type="http://schemas.openxmlformats.org/officeDocument/2006/relationships/hyperlink" Target="https://www.zotero.org/google-docs/?xs5tLK" TargetMode="External"/><Relationship Id="rId106" Type="http://schemas.openxmlformats.org/officeDocument/2006/relationships/hyperlink" Target="https://www.zotero.org/google-docs/?xs5tLK" TargetMode="External"/><Relationship Id="rId127" Type="http://schemas.openxmlformats.org/officeDocument/2006/relationships/hyperlink" Target="https://www.zotero.org/google-docs/?xs5tLK" TargetMode="External"/><Relationship Id="rId262" Type="http://schemas.openxmlformats.org/officeDocument/2006/relationships/hyperlink" Target="https://www.zotero.org/google-docs/?xs5tLK" TargetMode="External"/><Relationship Id="rId283" Type="http://schemas.openxmlformats.org/officeDocument/2006/relationships/hyperlink" Target="https://www.zotero.org/google-docs/?xs5tLK" TargetMode="External"/><Relationship Id="rId313" Type="http://schemas.openxmlformats.org/officeDocument/2006/relationships/hyperlink" Target="https://www.zotero.org/google-docs/?xs5tLK" TargetMode="External"/><Relationship Id="rId318" Type="http://schemas.openxmlformats.org/officeDocument/2006/relationships/hyperlink" Target="https://www.zotero.org/google-docs/?xs5tLK" TargetMode="External"/><Relationship Id="rId339" Type="http://schemas.openxmlformats.org/officeDocument/2006/relationships/image" Target="media/image1.png"/><Relationship Id="rId10" Type="http://schemas.openxmlformats.org/officeDocument/2006/relationships/comments" Target="comments.xml"/><Relationship Id="rId31" Type="http://schemas.openxmlformats.org/officeDocument/2006/relationships/hyperlink" Target="https://www.zotero.org/google-docs/?zw9TRS" TargetMode="External"/><Relationship Id="rId52" Type="http://schemas.openxmlformats.org/officeDocument/2006/relationships/hyperlink" Target="https://www.zotero.org/google-docs/?aqwnjp" TargetMode="External"/><Relationship Id="rId73" Type="http://schemas.openxmlformats.org/officeDocument/2006/relationships/hyperlink" Target="https://www.zotero.org/google-docs/?xs5tLK" TargetMode="External"/><Relationship Id="rId78" Type="http://schemas.openxmlformats.org/officeDocument/2006/relationships/hyperlink" Target="https://www.zotero.org/google-docs/?xs5tLK" TargetMode="External"/><Relationship Id="rId94" Type="http://schemas.openxmlformats.org/officeDocument/2006/relationships/hyperlink" Target="https://www.zotero.org/google-docs/?xs5tLK" TargetMode="External"/><Relationship Id="rId99" Type="http://schemas.openxmlformats.org/officeDocument/2006/relationships/hyperlink" Target="https://www.zotero.org/google-docs/?xs5tLK" TargetMode="External"/><Relationship Id="rId101" Type="http://schemas.openxmlformats.org/officeDocument/2006/relationships/hyperlink" Target="https://www.zotero.org/google-docs/?xs5tLK" TargetMode="External"/><Relationship Id="rId122" Type="http://schemas.openxmlformats.org/officeDocument/2006/relationships/hyperlink" Target="https://www.zotero.org/google-docs/?xs5tLK" TargetMode="External"/><Relationship Id="rId143" Type="http://schemas.openxmlformats.org/officeDocument/2006/relationships/hyperlink" Target="https://www.zotero.org/google-docs/?xs5tLK" TargetMode="External"/><Relationship Id="rId148" Type="http://schemas.openxmlformats.org/officeDocument/2006/relationships/hyperlink" Target="https://www.zotero.org/google-docs/?xs5tLK" TargetMode="External"/><Relationship Id="rId164" Type="http://schemas.openxmlformats.org/officeDocument/2006/relationships/hyperlink" Target="https://www.zotero.org/google-docs/?xs5tLK" TargetMode="External"/><Relationship Id="rId169" Type="http://schemas.openxmlformats.org/officeDocument/2006/relationships/hyperlink" Target="https://www.zotero.org/google-docs/?xs5tLK" TargetMode="External"/><Relationship Id="rId185" Type="http://schemas.openxmlformats.org/officeDocument/2006/relationships/hyperlink" Target="https://www.zotero.org/google-docs/?xs5tLK" TargetMode="External"/><Relationship Id="rId334" Type="http://schemas.openxmlformats.org/officeDocument/2006/relationships/hyperlink" Target="https://www.zotero.org/google-docs/?xs5tLK" TargetMode="External"/><Relationship Id="rId350"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hyperlink" Target="mailto:josgraysmith@gmail.com" TargetMode="External"/><Relationship Id="rId180" Type="http://schemas.openxmlformats.org/officeDocument/2006/relationships/hyperlink" Target="https://www.zotero.org/google-docs/?xs5tLK" TargetMode="External"/><Relationship Id="rId210" Type="http://schemas.openxmlformats.org/officeDocument/2006/relationships/hyperlink" Target="https://www.zotero.org/google-docs/?xs5tLK" TargetMode="External"/><Relationship Id="rId215" Type="http://schemas.openxmlformats.org/officeDocument/2006/relationships/hyperlink" Target="https://www.zotero.org/google-docs/?xs5tLK" TargetMode="External"/><Relationship Id="rId236" Type="http://schemas.openxmlformats.org/officeDocument/2006/relationships/hyperlink" Target="https://www.zotero.org/google-docs/?xs5tLK" TargetMode="External"/><Relationship Id="rId257" Type="http://schemas.openxmlformats.org/officeDocument/2006/relationships/hyperlink" Target="https://www.zotero.org/google-docs/?xs5tLK" TargetMode="External"/><Relationship Id="rId278" Type="http://schemas.openxmlformats.org/officeDocument/2006/relationships/hyperlink" Target="https://www.zotero.org/google-docs/?xs5tLK" TargetMode="External"/><Relationship Id="rId26" Type="http://schemas.openxmlformats.org/officeDocument/2006/relationships/hyperlink" Target="https://www.zotero.org/google-docs/?xZddnd" TargetMode="External"/><Relationship Id="rId231" Type="http://schemas.openxmlformats.org/officeDocument/2006/relationships/hyperlink" Target="https://www.zotero.org/google-docs/?xs5tLK" TargetMode="External"/><Relationship Id="rId252" Type="http://schemas.openxmlformats.org/officeDocument/2006/relationships/hyperlink" Target="https://www.zotero.org/google-docs/?xs5tLK" TargetMode="External"/><Relationship Id="rId273" Type="http://schemas.openxmlformats.org/officeDocument/2006/relationships/hyperlink" Target="https://www.zotero.org/google-docs/?xs5tLK" TargetMode="External"/><Relationship Id="rId294" Type="http://schemas.openxmlformats.org/officeDocument/2006/relationships/hyperlink" Target="https://www.zotero.org/google-docs/?xs5tLK" TargetMode="External"/><Relationship Id="rId308" Type="http://schemas.openxmlformats.org/officeDocument/2006/relationships/hyperlink" Target="https://www.zotero.org/google-docs/?xs5tLK" TargetMode="External"/><Relationship Id="rId329" Type="http://schemas.openxmlformats.org/officeDocument/2006/relationships/hyperlink" Target="https://www.zotero.org/google-docs/?xs5tLK" TargetMode="External"/><Relationship Id="rId47" Type="http://schemas.openxmlformats.org/officeDocument/2006/relationships/hyperlink" Target="https://www.zotero.org/google-docs/?B2JKBa" TargetMode="External"/><Relationship Id="rId68" Type="http://schemas.openxmlformats.org/officeDocument/2006/relationships/hyperlink" Target="https://www.zotero.org/google-docs/?xs5tLK" TargetMode="External"/><Relationship Id="rId89" Type="http://schemas.openxmlformats.org/officeDocument/2006/relationships/hyperlink" Target="https://www.zotero.org/google-docs/?xs5tLK" TargetMode="External"/><Relationship Id="rId112" Type="http://schemas.openxmlformats.org/officeDocument/2006/relationships/hyperlink" Target="https://www.zotero.org/google-docs/?xs5tLK" TargetMode="External"/><Relationship Id="rId133" Type="http://schemas.openxmlformats.org/officeDocument/2006/relationships/hyperlink" Target="https://www.zotero.org/google-docs/?xs5tLK" TargetMode="External"/><Relationship Id="rId154" Type="http://schemas.openxmlformats.org/officeDocument/2006/relationships/hyperlink" Target="https://www.zotero.org/google-docs/?xs5tLK" TargetMode="External"/><Relationship Id="rId175" Type="http://schemas.openxmlformats.org/officeDocument/2006/relationships/hyperlink" Target="https://www.zotero.org/google-docs/?xs5tLK" TargetMode="External"/><Relationship Id="rId340" Type="http://schemas.openxmlformats.org/officeDocument/2006/relationships/image" Target="media/image2.emf"/><Relationship Id="rId196" Type="http://schemas.openxmlformats.org/officeDocument/2006/relationships/hyperlink" Target="https://www.zotero.org/google-docs/?xs5tLK" TargetMode="External"/><Relationship Id="rId200" Type="http://schemas.openxmlformats.org/officeDocument/2006/relationships/hyperlink" Target="https://www.zotero.org/google-docs/?xs5tLK" TargetMode="External"/><Relationship Id="rId16" Type="http://schemas.openxmlformats.org/officeDocument/2006/relationships/hyperlink" Target="https://www.zotero.org/google-docs/?Ge9tBh" TargetMode="External"/><Relationship Id="rId221" Type="http://schemas.openxmlformats.org/officeDocument/2006/relationships/hyperlink" Target="https://www.zotero.org/google-docs/?xs5tLK" TargetMode="External"/><Relationship Id="rId242" Type="http://schemas.openxmlformats.org/officeDocument/2006/relationships/hyperlink" Target="https://www.zotero.org/google-docs/?xs5tLK" TargetMode="External"/><Relationship Id="rId263" Type="http://schemas.openxmlformats.org/officeDocument/2006/relationships/hyperlink" Target="https://www.zotero.org/google-docs/?xs5tLK" TargetMode="External"/><Relationship Id="rId284" Type="http://schemas.openxmlformats.org/officeDocument/2006/relationships/hyperlink" Target="https://www.zotero.org/google-docs/?xs5tLK" TargetMode="External"/><Relationship Id="rId319" Type="http://schemas.openxmlformats.org/officeDocument/2006/relationships/hyperlink" Target="https://www.zotero.org/google-docs/?xs5tLK" TargetMode="External"/><Relationship Id="rId37" Type="http://schemas.openxmlformats.org/officeDocument/2006/relationships/hyperlink" Target="https://www.zotero.org/google-docs/?4Vsv1D" TargetMode="External"/><Relationship Id="rId58" Type="http://schemas.openxmlformats.org/officeDocument/2006/relationships/hyperlink" Target="https://www.zotero.org/google-docs/?xs5tLK" TargetMode="External"/><Relationship Id="rId79" Type="http://schemas.openxmlformats.org/officeDocument/2006/relationships/hyperlink" Target="https://www.zotero.org/google-docs/?xs5tLK" TargetMode="External"/><Relationship Id="rId102" Type="http://schemas.openxmlformats.org/officeDocument/2006/relationships/hyperlink" Target="https://www.zotero.org/google-docs/?xs5tLK" TargetMode="External"/><Relationship Id="rId123" Type="http://schemas.openxmlformats.org/officeDocument/2006/relationships/hyperlink" Target="https://www.zotero.org/google-docs/?xs5tLK" TargetMode="External"/><Relationship Id="rId144" Type="http://schemas.openxmlformats.org/officeDocument/2006/relationships/hyperlink" Target="https://www.zotero.org/google-docs/?xs5tLK" TargetMode="External"/><Relationship Id="rId330" Type="http://schemas.openxmlformats.org/officeDocument/2006/relationships/hyperlink" Target="https://www.zotero.org/google-docs/?xs5tLK" TargetMode="External"/><Relationship Id="rId90" Type="http://schemas.openxmlformats.org/officeDocument/2006/relationships/hyperlink" Target="https://www.zotero.org/google-docs/?xs5tLK" TargetMode="External"/><Relationship Id="rId165" Type="http://schemas.openxmlformats.org/officeDocument/2006/relationships/hyperlink" Target="https://www.zotero.org/google-docs/?xs5tLK" TargetMode="External"/><Relationship Id="rId186" Type="http://schemas.openxmlformats.org/officeDocument/2006/relationships/hyperlink" Target="https://www.zotero.org/google-docs/?xs5tLK" TargetMode="External"/><Relationship Id="rId351" Type="http://schemas.openxmlformats.org/officeDocument/2006/relationships/image" Target="media/image7.png"/><Relationship Id="rId211" Type="http://schemas.openxmlformats.org/officeDocument/2006/relationships/hyperlink" Target="https://www.zotero.org/google-docs/?xs5tLK" TargetMode="External"/><Relationship Id="rId232" Type="http://schemas.openxmlformats.org/officeDocument/2006/relationships/hyperlink" Target="https://www.zotero.org/google-docs/?xs5tLK" TargetMode="External"/><Relationship Id="rId253" Type="http://schemas.openxmlformats.org/officeDocument/2006/relationships/hyperlink" Target="https://www.zotero.org/google-docs/?xs5tLK" TargetMode="External"/><Relationship Id="rId274" Type="http://schemas.openxmlformats.org/officeDocument/2006/relationships/hyperlink" Target="https://www.zotero.org/google-docs/?xs5tLK" TargetMode="External"/><Relationship Id="rId295" Type="http://schemas.openxmlformats.org/officeDocument/2006/relationships/hyperlink" Target="https://www.zotero.org/google-docs/?xs5tLK" TargetMode="External"/><Relationship Id="rId309" Type="http://schemas.openxmlformats.org/officeDocument/2006/relationships/hyperlink" Target="https://www.zotero.org/google-docs/?xs5tLK" TargetMode="External"/><Relationship Id="rId27" Type="http://schemas.openxmlformats.org/officeDocument/2006/relationships/hyperlink" Target="https://www.zotero.org/google-docs/?6y2GzM" TargetMode="External"/><Relationship Id="rId48" Type="http://schemas.openxmlformats.org/officeDocument/2006/relationships/hyperlink" Target="https://www.zotero.org/google-docs/?7MrnUc" TargetMode="External"/><Relationship Id="rId69" Type="http://schemas.openxmlformats.org/officeDocument/2006/relationships/hyperlink" Target="https://www.zotero.org/google-docs/?xs5tLK" TargetMode="External"/><Relationship Id="rId113" Type="http://schemas.openxmlformats.org/officeDocument/2006/relationships/hyperlink" Target="https://www.zotero.org/google-docs/?xs5tLK" TargetMode="External"/><Relationship Id="rId134" Type="http://schemas.openxmlformats.org/officeDocument/2006/relationships/hyperlink" Target="https://www.zotero.org/google-docs/?xs5tLK" TargetMode="External"/><Relationship Id="rId320" Type="http://schemas.openxmlformats.org/officeDocument/2006/relationships/hyperlink" Target="https://www.zotero.org/google-docs/?xs5tLK" TargetMode="External"/><Relationship Id="rId80" Type="http://schemas.openxmlformats.org/officeDocument/2006/relationships/hyperlink" Target="https://www.zotero.org/google-docs/?xs5tLK" TargetMode="External"/><Relationship Id="rId155" Type="http://schemas.openxmlformats.org/officeDocument/2006/relationships/hyperlink" Target="https://www.zotero.org/google-docs/?xs5tLK" TargetMode="External"/><Relationship Id="rId176" Type="http://schemas.openxmlformats.org/officeDocument/2006/relationships/hyperlink" Target="https://www.zotero.org/google-docs/?xs5tLK" TargetMode="External"/><Relationship Id="rId197" Type="http://schemas.openxmlformats.org/officeDocument/2006/relationships/hyperlink" Target="https://www.zotero.org/google-docs/?xs5tLK" TargetMode="External"/><Relationship Id="rId341" Type="http://schemas.openxmlformats.org/officeDocument/2006/relationships/image" Target="media/image3.png"/><Relationship Id="rId201" Type="http://schemas.openxmlformats.org/officeDocument/2006/relationships/hyperlink" Target="https://www.zotero.org/google-docs/?xs5tLK" TargetMode="External"/><Relationship Id="rId222" Type="http://schemas.openxmlformats.org/officeDocument/2006/relationships/hyperlink" Target="https://www.zotero.org/google-docs/?xs5tLK" TargetMode="External"/><Relationship Id="rId243" Type="http://schemas.openxmlformats.org/officeDocument/2006/relationships/hyperlink" Target="https://www.zotero.org/google-docs/?xs5tLK" TargetMode="External"/><Relationship Id="rId264" Type="http://schemas.openxmlformats.org/officeDocument/2006/relationships/hyperlink" Target="https://www.zotero.org/google-docs/?xs5tLK" TargetMode="External"/><Relationship Id="rId285" Type="http://schemas.openxmlformats.org/officeDocument/2006/relationships/hyperlink" Target="https://www.zotero.org/google-docs/?xs5tLK" TargetMode="External"/><Relationship Id="rId17" Type="http://schemas.openxmlformats.org/officeDocument/2006/relationships/hyperlink" Target="https://www.zotero.org/google-docs/?Ge9tBh" TargetMode="External"/><Relationship Id="rId38" Type="http://schemas.openxmlformats.org/officeDocument/2006/relationships/hyperlink" Target="https://www.zotero.org/google-docs/?VVVqwt" TargetMode="External"/><Relationship Id="rId59" Type="http://schemas.openxmlformats.org/officeDocument/2006/relationships/hyperlink" Target="https://www.zotero.org/google-docs/?xs5tLK" TargetMode="External"/><Relationship Id="rId103" Type="http://schemas.openxmlformats.org/officeDocument/2006/relationships/hyperlink" Target="https://www.zotero.org/google-docs/?xs5tLK" TargetMode="External"/><Relationship Id="rId124" Type="http://schemas.openxmlformats.org/officeDocument/2006/relationships/hyperlink" Target="https://www.zotero.org/google-docs/?xs5tLK" TargetMode="External"/><Relationship Id="rId310" Type="http://schemas.openxmlformats.org/officeDocument/2006/relationships/hyperlink" Target="https://www.zotero.org/google-docs/?xs5tLK" TargetMode="External"/><Relationship Id="rId70" Type="http://schemas.openxmlformats.org/officeDocument/2006/relationships/hyperlink" Target="https://www.zotero.org/google-docs/?xs5tLK" TargetMode="External"/><Relationship Id="rId91" Type="http://schemas.openxmlformats.org/officeDocument/2006/relationships/hyperlink" Target="https://www.zotero.org/google-docs/?xs5tLK" TargetMode="External"/><Relationship Id="rId145" Type="http://schemas.openxmlformats.org/officeDocument/2006/relationships/hyperlink" Target="https://www.zotero.org/google-docs/?xs5tLK" TargetMode="External"/><Relationship Id="rId166" Type="http://schemas.openxmlformats.org/officeDocument/2006/relationships/hyperlink" Target="https://www.zotero.org/google-docs/?xs5tLK" TargetMode="External"/><Relationship Id="rId187" Type="http://schemas.openxmlformats.org/officeDocument/2006/relationships/hyperlink" Target="https://www.zotero.org/google-docs/?xs5tLK" TargetMode="External"/><Relationship Id="rId331" Type="http://schemas.openxmlformats.org/officeDocument/2006/relationships/hyperlink" Target="https://www.zotero.org/google-docs/?xs5tLK" TargetMode="External"/><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www.zotero.org/google-docs/?xs5tLK" TargetMode="External"/><Relationship Id="rId233" Type="http://schemas.openxmlformats.org/officeDocument/2006/relationships/hyperlink" Target="https://www.zotero.org/google-docs/?xs5tLK" TargetMode="External"/><Relationship Id="rId254" Type="http://schemas.openxmlformats.org/officeDocument/2006/relationships/hyperlink" Target="https://www.zotero.org/google-docs/?xs5tLK" TargetMode="External"/><Relationship Id="rId28" Type="http://schemas.openxmlformats.org/officeDocument/2006/relationships/hyperlink" Target="https://www.zotero.org/google-docs/?6y2GzM" TargetMode="External"/><Relationship Id="rId49" Type="http://schemas.openxmlformats.org/officeDocument/2006/relationships/hyperlink" Target="https://www.zotero.org/google-docs/?OjX0YS" TargetMode="External"/><Relationship Id="rId114" Type="http://schemas.openxmlformats.org/officeDocument/2006/relationships/hyperlink" Target="https://www.zotero.org/google-docs/?xs5tLK" TargetMode="External"/><Relationship Id="rId275" Type="http://schemas.openxmlformats.org/officeDocument/2006/relationships/hyperlink" Target="https://www.zotero.org/google-docs/?xs5tLK" TargetMode="External"/><Relationship Id="rId296" Type="http://schemas.openxmlformats.org/officeDocument/2006/relationships/hyperlink" Target="https://www.zotero.org/google-docs/?xs5tLK" TargetMode="External"/><Relationship Id="rId300" Type="http://schemas.openxmlformats.org/officeDocument/2006/relationships/hyperlink" Target="https://www.zotero.org/google-docs/?xs5tLK" TargetMode="External"/><Relationship Id="rId60" Type="http://schemas.openxmlformats.org/officeDocument/2006/relationships/hyperlink" Target="https://www.zotero.org/google-docs/?xs5tLK" TargetMode="External"/><Relationship Id="rId81" Type="http://schemas.openxmlformats.org/officeDocument/2006/relationships/hyperlink" Target="https://www.zotero.org/google-docs/?xs5tLK" TargetMode="External"/><Relationship Id="rId135" Type="http://schemas.openxmlformats.org/officeDocument/2006/relationships/hyperlink" Target="https://www.zotero.org/google-docs/?xs5tLK" TargetMode="External"/><Relationship Id="rId156" Type="http://schemas.openxmlformats.org/officeDocument/2006/relationships/hyperlink" Target="https://www.zotero.org/google-docs/?xs5tLK" TargetMode="External"/><Relationship Id="rId177" Type="http://schemas.openxmlformats.org/officeDocument/2006/relationships/hyperlink" Target="https://www.zotero.org/google-docs/?xs5tLK" TargetMode="External"/><Relationship Id="rId198" Type="http://schemas.openxmlformats.org/officeDocument/2006/relationships/hyperlink" Target="https://www.zotero.org/google-docs/?xs5tLK" TargetMode="External"/><Relationship Id="rId321" Type="http://schemas.openxmlformats.org/officeDocument/2006/relationships/hyperlink" Target="https://www.zotero.org/google-docs/?xs5tLK" TargetMode="External"/><Relationship Id="rId342" Type="http://schemas.openxmlformats.org/officeDocument/2006/relationships/image" Target="media/image4.png"/><Relationship Id="rId202" Type="http://schemas.openxmlformats.org/officeDocument/2006/relationships/hyperlink" Target="https://www.zotero.org/google-docs/?xs5tLK" TargetMode="External"/><Relationship Id="rId223" Type="http://schemas.openxmlformats.org/officeDocument/2006/relationships/hyperlink" Target="https://www.zotero.org/google-docs/?xs5tLK" TargetMode="External"/><Relationship Id="rId244" Type="http://schemas.openxmlformats.org/officeDocument/2006/relationships/hyperlink" Target="https://www.zotero.org/google-docs/?xs5tLK" TargetMode="External"/><Relationship Id="rId18" Type="http://schemas.openxmlformats.org/officeDocument/2006/relationships/hyperlink" Target="https://www.zotero.org/google-docs/?D9dunY" TargetMode="External"/><Relationship Id="rId39" Type="http://schemas.openxmlformats.org/officeDocument/2006/relationships/hyperlink" Target="https://www.zotero.org/google-docs/?Ypim6f" TargetMode="External"/><Relationship Id="rId265" Type="http://schemas.openxmlformats.org/officeDocument/2006/relationships/hyperlink" Target="https://www.zotero.org/google-docs/?xs5tLK" TargetMode="External"/><Relationship Id="rId286" Type="http://schemas.openxmlformats.org/officeDocument/2006/relationships/hyperlink" Target="https://www.zotero.org/google-docs/?xs5tLK" TargetMode="External"/><Relationship Id="rId50" Type="http://schemas.openxmlformats.org/officeDocument/2006/relationships/hyperlink" Target="https://www.zotero.org/google-docs/?yTMt9k" TargetMode="External"/><Relationship Id="rId104" Type="http://schemas.openxmlformats.org/officeDocument/2006/relationships/hyperlink" Target="https://www.zotero.org/google-docs/?xs5tLK" TargetMode="External"/><Relationship Id="rId125" Type="http://schemas.openxmlformats.org/officeDocument/2006/relationships/hyperlink" Target="https://www.zotero.org/google-docs/?xs5tLK" TargetMode="External"/><Relationship Id="rId146" Type="http://schemas.openxmlformats.org/officeDocument/2006/relationships/hyperlink" Target="https://www.zotero.org/google-docs/?xs5tLK" TargetMode="External"/><Relationship Id="rId167" Type="http://schemas.openxmlformats.org/officeDocument/2006/relationships/hyperlink" Target="https://www.zotero.org/google-docs/?xs5tLK" TargetMode="External"/><Relationship Id="rId188" Type="http://schemas.openxmlformats.org/officeDocument/2006/relationships/hyperlink" Target="https://www.zotero.org/google-docs/?xs5tLK" TargetMode="External"/><Relationship Id="rId311" Type="http://schemas.openxmlformats.org/officeDocument/2006/relationships/hyperlink" Target="https://www.zotero.org/google-docs/?xs5tLK" TargetMode="External"/><Relationship Id="rId332" Type="http://schemas.openxmlformats.org/officeDocument/2006/relationships/hyperlink" Target="https://www.zotero.org/google-docs/?xs5tLK" TargetMode="External"/><Relationship Id="rId353" Type="http://schemas.microsoft.com/office/2011/relationships/people" Target="people.xml"/><Relationship Id="rId71" Type="http://schemas.openxmlformats.org/officeDocument/2006/relationships/hyperlink" Target="https://www.zotero.org/google-docs/?xs5tLK" TargetMode="External"/><Relationship Id="rId92" Type="http://schemas.openxmlformats.org/officeDocument/2006/relationships/hyperlink" Target="https://www.zotero.org/google-docs/?xs5tLK" TargetMode="External"/><Relationship Id="rId213" Type="http://schemas.openxmlformats.org/officeDocument/2006/relationships/hyperlink" Target="https://www.zotero.org/google-docs/?xs5tLK" TargetMode="External"/><Relationship Id="rId234" Type="http://schemas.openxmlformats.org/officeDocument/2006/relationships/hyperlink" Target="https://www.zotero.org/google-docs/?xs5tLK" TargetMode="External"/><Relationship Id="rId2" Type="http://schemas.openxmlformats.org/officeDocument/2006/relationships/customXml" Target="../customXml/item2.xml"/><Relationship Id="rId29" Type="http://schemas.openxmlformats.org/officeDocument/2006/relationships/hyperlink" Target="https://www.zotero.org/google-docs/?hREIbx" TargetMode="External"/><Relationship Id="rId255" Type="http://schemas.openxmlformats.org/officeDocument/2006/relationships/hyperlink" Target="https://www.zotero.org/google-docs/?xs5tLK" TargetMode="External"/><Relationship Id="rId276" Type="http://schemas.openxmlformats.org/officeDocument/2006/relationships/hyperlink" Target="https://www.zotero.org/google-docs/?xs5tLK" TargetMode="External"/><Relationship Id="rId297" Type="http://schemas.openxmlformats.org/officeDocument/2006/relationships/hyperlink" Target="https://www.zotero.org/google-docs/?xs5tLK" TargetMode="External"/><Relationship Id="rId40" Type="http://schemas.openxmlformats.org/officeDocument/2006/relationships/hyperlink" Target="https://www.zotero.org/google-docs/?w8SPdV" TargetMode="External"/><Relationship Id="rId115" Type="http://schemas.openxmlformats.org/officeDocument/2006/relationships/hyperlink" Target="https://www.zotero.org/google-docs/?xs5tLK" TargetMode="External"/><Relationship Id="rId136" Type="http://schemas.openxmlformats.org/officeDocument/2006/relationships/hyperlink" Target="https://www.zotero.org/google-docs/?xs5tLK" TargetMode="External"/><Relationship Id="rId157" Type="http://schemas.openxmlformats.org/officeDocument/2006/relationships/hyperlink" Target="https://www.zotero.org/google-docs/?xs5tLK" TargetMode="External"/><Relationship Id="rId178" Type="http://schemas.openxmlformats.org/officeDocument/2006/relationships/hyperlink" Target="https://www.zotero.org/google-docs/?xs5tLK" TargetMode="External"/><Relationship Id="rId301" Type="http://schemas.openxmlformats.org/officeDocument/2006/relationships/hyperlink" Target="https://www.zotero.org/google-docs/?xs5tLK" TargetMode="External"/><Relationship Id="rId322" Type="http://schemas.openxmlformats.org/officeDocument/2006/relationships/hyperlink" Target="https://www.zotero.org/google-docs/?xs5tLK" TargetMode="External"/><Relationship Id="rId343" Type="http://schemas.openxmlformats.org/officeDocument/2006/relationships/image" Target="media/image5.png"/><Relationship Id="rId61" Type="http://schemas.openxmlformats.org/officeDocument/2006/relationships/hyperlink" Target="https://www.zotero.org/google-docs/?xs5tLK" TargetMode="External"/><Relationship Id="rId82" Type="http://schemas.openxmlformats.org/officeDocument/2006/relationships/hyperlink" Target="https://www.zotero.org/google-docs/?xs5tLK" TargetMode="External"/><Relationship Id="rId199" Type="http://schemas.openxmlformats.org/officeDocument/2006/relationships/hyperlink" Target="https://www.zotero.org/google-docs/?xs5tLK" TargetMode="External"/><Relationship Id="rId203" Type="http://schemas.openxmlformats.org/officeDocument/2006/relationships/hyperlink" Target="https://www.zotero.org/google-docs/?xs5tLK" TargetMode="External"/><Relationship Id="rId19" Type="http://schemas.openxmlformats.org/officeDocument/2006/relationships/hyperlink" Target="https://www.zotero.org/google-docs/?zwWiDf" TargetMode="External"/><Relationship Id="rId224" Type="http://schemas.openxmlformats.org/officeDocument/2006/relationships/hyperlink" Target="https://www.zotero.org/google-docs/?xs5tLK" TargetMode="External"/><Relationship Id="rId245" Type="http://schemas.openxmlformats.org/officeDocument/2006/relationships/hyperlink" Target="https://www.zotero.org/google-docs/?xs5tLK" TargetMode="External"/><Relationship Id="rId266" Type="http://schemas.openxmlformats.org/officeDocument/2006/relationships/hyperlink" Target="https://www.zotero.org/google-docs/?xs5tLK" TargetMode="External"/><Relationship Id="rId287" Type="http://schemas.openxmlformats.org/officeDocument/2006/relationships/hyperlink" Target="https://www.zotero.org/google-docs/?xs5tLK" TargetMode="External"/><Relationship Id="rId30" Type="http://schemas.openxmlformats.org/officeDocument/2006/relationships/hyperlink" Target="https://www.zotero.org/google-docs/?GIdMcg" TargetMode="External"/><Relationship Id="rId105" Type="http://schemas.openxmlformats.org/officeDocument/2006/relationships/hyperlink" Target="https://www.zotero.org/google-docs/?xs5tLK" TargetMode="External"/><Relationship Id="rId126" Type="http://schemas.openxmlformats.org/officeDocument/2006/relationships/hyperlink" Target="https://www.zotero.org/google-docs/?xs5tLK" TargetMode="External"/><Relationship Id="rId147" Type="http://schemas.openxmlformats.org/officeDocument/2006/relationships/hyperlink" Target="https://www.zotero.org/google-docs/?xs5tLK" TargetMode="External"/><Relationship Id="rId168" Type="http://schemas.openxmlformats.org/officeDocument/2006/relationships/hyperlink" Target="https://www.zotero.org/google-docs/?xs5tLK" TargetMode="External"/><Relationship Id="rId312" Type="http://schemas.openxmlformats.org/officeDocument/2006/relationships/hyperlink" Target="https://www.zotero.org/google-docs/?xs5tLK" TargetMode="External"/><Relationship Id="rId333" Type="http://schemas.openxmlformats.org/officeDocument/2006/relationships/hyperlink" Target="https://www.zotero.org/google-docs/?xs5tLK" TargetMode="External"/><Relationship Id="rId354" Type="http://schemas.openxmlformats.org/officeDocument/2006/relationships/theme" Target="theme/theme1.xml"/><Relationship Id="rId51" Type="http://schemas.openxmlformats.org/officeDocument/2006/relationships/hyperlink" Target="https://www.zotero.org/google-docs/?SUdiC7" TargetMode="External"/><Relationship Id="rId72" Type="http://schemas.openxmlformats.org/officeDocument/2006/relationships/hyperlink" Target="https://www.zotero.org/google-docs/?xs5tLK" TargetMode="External"/><Relationship Id="rId93" Type="http://schemas.openxmlformats.org/officeDocument/2006/relationships/hyperlink" Target="https://www.zotero.org/google-docs/?xs5tLK" TargetMode="External"/><Relationship Id="rId189" Type="http://schemas.openxmlformats.org/officeDocument/2006/relationships/hyperlink" Target="https://www.zotero.org/google-docs/?xs5tLK" TargetMode="External"/><Relationship Id="rId3" Type="http://schemas.openxmlformats.org/officeDocument/2006/relationships/customXml" Target="../customXml/item3.xml"/><Relationship Id="rId214" Type="http://schemas.openxmlformats.org/officeDocument/2006/relationships/hyperlink" Target="https://www.zotero.org/google-docs/?xs5tLK" TargetMode="External"/><Relationship Id="rId235" Type="http://schemas.openxmlformats.org/officeDocument/2006/relationships/hyperlink" Target="https://www.zotero.org/google-docs/?xs5tLK" TargetMode="External"/><Relationship Id="rId256" Type="http://schemas.openxmlformats.org/officeDocument/2006/relationships/hyperlink" Target="https://www.zotero.org/google-docs/?xs5tLK" TargetMode="External"/><Relationship Id="rId277" Type="http://schemas.openxmlformats.org/officeDocument/2006/relationships/hyperlink" Target="https://www.zotero.org/google-docs/?xs5tLK" TargetMode="External"/><Relationship Id="rId298" Type="http://schemas.openxmlformats.org/officeDocument/2006/relationships/hyperlink" Target="https://www.zotero.org/google-docs/?xs5tLK" TargetMode="External"/><Relationship Id="rId116" Type="http://schemas.openxmlformats.org/officeDocument/2006/relationships/hyperlink" Target="https://www.zotero.org/google-docs/?xs5tLK" TargetMode="External"/><Relationship Id="rId137" Type="http://schemas.openxmlformats.org/officeDocument/2006/relationships/hyperlink" Target="https://www.zotero.org/google-docs/?xs5tLK" TargetMode="External"/><Relationship Id="rId158" Type="http://schemas.openxmlformats.org/officeDocument/2006/relationships/hyperlink" Target="https://www.zotero.org/google-docs/?xs5tLK" TargetMode="External"/><Relationship Id="rId302" Type="http://schemas.openxmlformats.org/officeDocument/2006/relationships/hyperlink" Target="https://www.zotero.org/google-docs/?xs5tLK" TargetMode="External"/><Relationship Id="rId323" Type="http://schemas.openxmlformats.org/officeDocument/2006/relationships/hyperlink" Target="https://www.zotero.org/google-docs/?xs5tLK" TargetMode="External"/><Relationship Id="rId344" Type="http://schemas.openxmlformats.org/officeDocument/2006/relationships/hyperlink" Target="https://www.zotero.org/google-docs/?05qDK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0C00583B5337F4B98A2ED9FF29DBC7F" ma:contentTypeVersion="14" ma:contentTypeDescription="Create a new document." ma:contentTypeScope="" ma:versionID="e6dc16a434521ddb2f3d16567bea89e3">
  <xsd:schema xmlns:xsd="http://www.w3.org/2001/XMLSchema" xmlns:xs="http://www.w3.org/2001/XMLSchema" xmlns:p="http://schemas.microsoft.com/office/2006/metadata/properties" xmlns:ns2="ce3f5484-ca08-4070-aff6-3d39b5cdaa94" xmlns:ns3="d951e462-d731-45a3-bf15-f0d50a097ffc" targetNamespace="http://schemas.microsoft.com/office/2006/metadata/properties" ma:root="true" ma:fieldsID="1c613d933b7f677c569dd3cbbb831924" ns2:_="" ns3:_="">
    <xsd:import namespace="ce3f5484-ca08-4070-aff6-3d39b5cdaa94"/>
    <xsd:import namespace="d951e462-d731-45a3-bf15-f0d50a097ff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ServiceOCR"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3f5484-ca08-4070-aff6-3d39b5cdaa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e31e3ec-82b2-4510-8c6c-8b9e0fefcef1"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951e462-d731-45a3-bf15-f0d50a097ff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29cb132e-9741-4608-8364-b5d5f200bc98}" ma:internalName="TaxCatchAll" ma:showField="CatchAllData" ma:web="d951e462-d731-45a3-bf15-f0d50a097ff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e3f5484-ca08-4070-aff6-3d39b5cdaa94">
      <Terms xmlns="http://schemas.microsoft.com/office/infopath/2007/PartnerControls"/>
    </lcf76f155ced4ddcb4097134ff3c332f>
    <TaxCatchAll xmlns="d951e462-d731-45a3-bf15-f0d50a097ff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D8496D-76C1-4860-88A4-F717FDFCDD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3f5484-ca08-4070-aff6-3d39b5cdaa94"/>
    <ds:schemaRef ds:uri="d951e462-d731-45a3-bf15-f0d50a097f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0AA42A-BA87-4703-A786-04BD6B838F6D}">
  <ds:schemaRefs>
    <ds:schemaRef ds:uri="http://schemas.microsoft.com/sharepoint/v3/contenttype/forms"/>
  </ds:schemaRefs>
</ds:datastoreItem>
</file>

<file path=customXml/itemProps3.xml><?xml version="1.0" encoding="utf-8"?>
<ds:datastoreItem xmlns:ds="http://schemas.openxmlformats.org/officeDocument/2006/customXml" ds:itemID="{952C35E4-DFF8-4D11-A830-6EA7A7E2D914}">
  <ds:schemaRefs>
    <ds:schemaRef ds:uri="http://purl.org/dc/elements/1.1/"/>
    <ds:schemaRef ds:uri="http://schemas.openxmlformats.org/package/2006/metadata/core-properties"/>
    <ds:schemaRef ds:uri="http://purl.org/dc/dcmitype/"/>
    <ds:schemaRef ds:uri="http://purl.org/dc/terms/"/>
    <ds:schemaRef ds:uri="ce3f5484-ca08-4070-aff6-3d39b5cdaa94"/>
    <ds:schemaRef ds:uri="http://schemas.microsoft.com/office/infopath/2007/PartnerControls"/>
    <ds:schemaRef ds:uri="http://schemas.microsoft.com/office/2006/documentManagement/types"/>
    <ds:schemaRef ds:uri="d951e462-d731-45a3-bf15-f0d50a097ffc"/>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BD0A44E2-86DA-497D-99C8-8FBCBCFA9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18901</Words>
  <Characters>107738</Characters>
  <Application>Microsoft Office Word</Application>
  <DocSecurity>0</DocSecurity>
  <Lines>897</Lines>
  <Paragraphs>252</Paragraphs>
  <ScaleCrop>false</ScaleCrop>
  <Company/>
  <LinksUpToDate>false</LinksUpToDate>
  <CharactersWithSpaces>126387</CharactersWithSpaces>
  <SharedDoc>false</SharedDoc>
  <HLinks>
    <vt:vector size="1998" baseType="variant">
      <vt:variant>
        <vt:i4>5505093</vt:i4>
      </vt:variant>
      <vt:variant>
        <vt:i4>996</vt:i4>
      </vt:variant>
      <vt:variant>
        <vt:i4>0</vt:i4>
      </vt:variant>
      <vt:variant>
        <vt:i4>5</vt:i4>
      </vt:variant>
      <vt:variant>
        <vt:lpwstr>https://response.restoration.noaa.gov/resources/environmental-sensitivity-index-esi-maps</vt:lpwstr>
      </vt:variant>
      <vt:variant>
        <vt:lpwstr/>
      </vt:variant>
      <vt:variant>
        <vt:i4>6094862</vt:i4>
      </vt:variant>
      <vt:variant>
        <vt:i4>993</vt:i4>
      </vt:variant>
      <vt:variant>
        <vt:i4>0</vt:i4>
      </vt:variant>
      <vt:variant>
        <vt:i4>5</vt:i4>
      </vt:variant>
      <vt:variant>
        <vt:lpwstr>https://csumb.edu/undersea/seafloor-maps/</vt:lpwstr>
      </vt:variant>
      <vt:variant>
        <vt:lpwstr/>
      </vt:variant>
      <vt:variant>
        <vt:i4>8060962</vt:i4>
      </vt:variant>
      <vt:variant>
        <vt:i4>990</vt:i4>
      </vt:variant>
      <vt:variant>
        <vt:i4>0</vt:i4>
      </vt:variant>
      <vt:variant>
        <vt:i4>5</vt:i4>
      </vt:variant>
      <vt:variant>
        <vt:lpwstr>https://www.zotero.org/google-docs/?78gaxM</vt:lpwstr>
      </vt:variant>
      <vt:variant>
        <vt:lpwstr/>
      </vt:variant>
      <vt:variant>
        <vt:i4>7536686</vt:i4>
      </vt:variant>
      <vt:variant>
        <vt:i4>987</vt:i4>
      </vt:variant>
      <vt:variant>
        <vt:i4>0</vt:i4>
      </vt:variant>
      <vt:variant>
        <vt:i4>5</vt:i4>
      </vt:variant>
      <vt:variant>
        <vt:lpwstr>https://www.zotero.org/google-docs/?w2Di7g</vt:lpwstr>
      </vt:variant>
      <vt:variant>
        <vt:lpwstr/>
      </vt:variant>
      <vt:variant>
        <vt:i4>3997749</vt:i4>
      </vt:variant>
      <vt:variant>
        <vt:i4>984</vt:i4>
      </vt:variant>
      <vt:variant>
        <vt:i4>0</vt:i4>
      </vt:variant>
      <vt:variant>
        <vt:i4>5</vt:i4>
      </vt:variant>
      <vt:variant>
        <vt:lpwstr>https://www.zotero.org/google-docs/?55bth3</vt:lpwstr>
      </vt:variant>
      <vt:variant>
        <vt:lpwstr/>
      </vt:variant>
      <vt:variant>
        <vt:i4>7602208</vt:i4>
      </vt:variant>
      <vt:variant>
        <vt:i4>981</vt:i4>
      </vt:variant>
      <vt:variant>
        <vt:i4>0</vt:i4>
      </vt:variant>
      <vt:variant>
        <vt:i4>5</vt:i4>
      </vt:variant>
      <vt:variant>
        <vt:lpwstr>https://www.zotero.org/google-docs/?05qDKj</vt:lpwstr>
      </vt:variant>
      <vt:variant>
        <vt:lpwstr/>
      </vt:variant>
      <vt:variant>
        <vt:i4>2293803</vt:i4>
      </vt:variant>
      <vt:variant>
        <vt:i4>978</vt:i4>
      </vt:variant>
      <vt:variant>
        <vt:i4>0</vt:i4>
      </vt:variant>
      <vt:variant>
        <vt:i4>5</vt:i4>
      </vt:variant>
      <vt:variant>
        <vt:lpwstr>https://www.zotero.org/google-docs/?xs5tLK</vt:lpwstr>
      </vt:variant>
      <vt:variant>
        <vt:lpwstr/>
      </vt:variant>
      <vt:variant>
        <vt:i4>2293803</vt:i4>
      </vt:variant>
      <vt:variant>
        <vt:i4>975</vt:i4>
      </vt:variant>
      <vt:variant>
        <vt:i4>0</vt:i4>
      </vt:variant>
      <vt:variant>
        <vt:i4>5</vt:i4>
      </vt:variant>
      <vt:variant>
        <vt:lpwstr>https://www.zotero.org/google-docs/?xs5tLK</vt:lpwstr>
      </vt:variant>
      <vt:variant>
        <vt:lpwstr/>
      </vt:variant>
      <vt:variant>
        <vt:i4>2293803</vt:i4>
      </vt:variant>
      <vt:variant>
        <vt:i4>972</vt:i4>
      </vt:variant>
      <vt:variant>
        <vt:i4>0</vt:i4>
      </vt:variant>
      <vt:variant>
        <vt:i4>5</vt:i4>
      </vt:variant>
      <vt:variant>
        <vt:lpwstr>https://www.zotero.org/google-docs/?xs5tLK</vt:lpwstr>
      </vt:variant>
      <vt:variant>
        <vt:lpwstr/>
      </vt:variant>
      <vt:variant>
        <vt:i4>2293803</vt:i4>
      </vt:variant>
      <vt:variant>
        <vt:i4>969</vt:i4>
      </vt:variant>
      <vt:variant>
        <vt:i4>0</vt:i4>
      </vt:variant>
      <vt:variant>
        <vt:i4>5</vt:i4>
      </vt:variant>
      <vt:variant>
        <vt:lpwstr>https://www.zotero.org/google-docs/?xs5tLK</vt:lpwstr>
      </vt:variant>
      <vt:variant>
        <vt:lpwstr/>
      </vt:variant>
      <vt:variant>
        <vt:i4>2293803</vt:i4>
      </vt:variant>
      <vt:variant>
        <vt:i4>966</vt:i4>
      </vt:variant>
      <vt:variant>
        <vt:i4>0</vt:i4>
      </vt:variant>
      <vt:variant>
        <vt:i4>5</vt:i4>
      </vt:variant>
      <vt:variant>
        <vt:lpwstr>https://www.zotero.org/google-docs/?xs5tLK</vt:lpwstr>
      </vt:variant>
      <vt:variant>
        <vt:lpwstr/>
      </vt:variant>
      <vt:variant>
        <vt:i4>2293803</vt:i4>
      </vt:variant>
      <vt:variant>
        <vt:i4>963</vt:i4>
      </vt:variant>
      <vt:variant>
        <vt:i4>0</vt:i4>
      </vt:variant>
      <vt:variant>
        <vt:i4>5</vt:i4>
      </vt:variant>
      <vt:variant>
        <vt:lpwstr>https://www.zotero.org/google-docs/?xs5tLK</vt:lpwstr>
      </vt:variant>
      <vt:variant>
        <vt:lpwstr/>
      </vt:variant>
      <vt:variant>
        <vt:i4>2293803</vt:i4>
      </vt:variant>
      <vt:variant>
        <vt:i4>960</vt:i4>
      </vt:variant>
      <vt:variant>
        <vt:i4>0</vt:i4>
      </vt:variant>
      <vt:variant>
        <vt:i4>5</vt:i4>
      </vt:variant>
      <vt:variant>
        <vt:lpwstr>https://www.zotero.org/google-docs/?xs5tLK</vt:lpwstr>
      </vt:variant>
      <vt:variant>
        <vt:lpwstr/>
      </vt:variant>
      <vt:variant>
        <vt:i4>2293803</vt:i4>
      </vt:variant>
      <vt:variant>
        <vt:i4>957</vt:i4>
      </vt:variant>
      <vt:variant>
        <vt:i4>0</vt:i4>
      </vt:variant>
      <vt:variant>
        <vt:i4>5</vt:i4>
      </vt:variant>
      <vt:variant>
        <vt:lpwstr>https://www.zotero.org/google-docs/?xs5tLK</vt:lpwstr>
      </vt:variant>
      <vt:variant>
        <vt:lpwstr/>
      </vt:variant>
      <vt:variant>
        <vt:i4>2293803</vt:i4>
      </vt:variant>
      <vt:variant>
        <vt:i4>954</vt:i4>
      </vt:variant>
      <vt:variant>
        <vt:i4>0</vt:i4>
      </vt:variant>
      <vt:variant>
        <vt:i4>5</vt:i4>
      </vt:variant>
      <vt:variant>
        <vt:lpwstr>https://www.zotero.org/google-docs/?xs5tLK</vt:lpwstr>
      </vt:variant>
      <vt:variant>
        <vt:lpwstr/>
      </vt:variant>
      <vt:variant>
        <vt:i4>2293803</vt:i4>
      </vt:variant>
      <vt:variant>
        <vt:i4>951</vt:i4>
      </vt:variant>
      <vt:variant>
        <vt:i4>0</vt:i4>
      </vt:variant>
      <vt:variant>
        <vt:i4>5</vt:i4>
      </vt:variant>
      <vt:variant>
        <vt:lpwstr>https://www.zotero.org/google-docs/?xs5tLK</vt:lpwstr>
      </vt:variant>
      <vt:variant>
        <vt:lpwstr/>
      </vt:variant>
      <vt:variant>
        <vt:i4>2293803</vt:i4>
      </vt:variant>
      <vt:variant>
        <vt:i4>948</vt:i4>
      </vt:variant>
      <vt:variant>
        <vt:i4>0</vt:i4>
      </vt:variant>
      <vt:variant>
        <vt:i4>5</vt:i4>
      </vt:variant>
      <vt:variant>
        <vt:lpwstr>https://www.zotero.org/google-docs/?xs5tLK</vt:lpwstr>
      </vt:variant>
      <vt:variant>
        <vt:lpwstr/>
      </vt:variant>
      <vt:variant>
        <vt:i4>2293803</vt:i4>
      </vt:variant>
      <vt:variant>
        <vt:i4>945</vt:i4>
      </vt:variant>
      <vt:variant>
        <vt:i4>0</vt:i4>
      </vt:variant>
      <vt:variant>
        <vt:i4>5</vt:i4>
      </vt:variant>
      <vt:variant>
        <vt:lpwstr>https://www.zotero.org/google-docs/?xs5tLK</vt:lpwstr>
      </vt:variant>
      <vt:variant>
        <vt:lpwstr/>
      </vt:variant>
      <vt:variant>
        <vt:i4>2293803</vt:i4>
      </vt:variant>
      <vt:variant>
        <vt:i4>942</vt:i4>
      </vt:variant>
      <vt:variant>
        <vt:i4>0</vt:i4>
      </vt:variant>
      <vt:variant>
        <vt:i4>5</vt:i4>
      </vt:variant>
      <vt:variant>
        <vt:lpwstr>https://www.zotero.org/google-docs/?xs5tLK</vt:lpwstr>
      </vt:variant>
      <vt:variant>
        <vt:lpwstr/>
      </vt:variant>
      <vt:variant>
        <vt:i4>2293803</vt:i4>
      </vt:variant>
      <vt:variant>
        <vt:i4>939</vt:i4>
      </vt:variant>
      <vt:variant>
        <vt:i4>0</vt:i4>
      </vt:variant>
      <vt:variant>
        <vt:i4>5</vt:i4>
      </vt:variant>
      <vt:variant>
        <vt:lpwstr>https://www.zotero.org/google-docs/?xs5tLK</vt:lpwstr>
      </vt:variant>
      <vt:variant>
        <vt:lpwstr/>
      </vt:variant>
      <vt:variant>
        <vt:i4>2293803</vt:i4>
      </vt:variant>
      <vt:variant>
        <vt:i4>936</vt:i4>
      </vt:variant>
      <vt:variant>
        <vt:i4>0</vt:i4>
      </vt:variant>
      <vt:variant>
        <vt:i4>5</vt:i4>
      </vt:variant>
      <vt:variant>
        <vt:lpwstr>https://www.zotero.org/google-docs/?xs5tLK</vt:lpwstr>
      </vt:variant>
      <vt:variant>
        <vt:lpwstr/>
      </vt:variant>
      <vt:variant>
        <vt:i4>2293803</vt:i4>
      </vt:variant>
      <vt:variant>
        <vt:i4>933</vt:i4>
      </vt:variant>
      <vt:variant>
        <vt:i4>0</vt:i4>
      </vt:variant>
      <vt:variant>
        <vt:i4>5</vt:i4>
      </vt:variant>
      <vt:variant>
        <vt:lpwstr>https://www.zotero.org/google-docs/?xs5tLK</vt:lpwstr>
      </vt:variant>
      <vt:variant>
        <vt:lpwstr/>
      </vt:variant>
      <vt:variant>
        <vt:i4>2293803</vt:i4>
      </vt:variant>
      <vt:variant>
        <vt:i4>930</vt:i4>
      </vt:variant>
      <vt:variant>
        <vt:i4>0</vt:i4>
      </vt:variant>
      <vt:variant>
        <vt:i4>5</vt:i4>
      </vt:variant>
      <vt:variant>
        <vt:lpwstr>https://www.zotero.org/google-docs/?xs5tLK</vt:lpwstr>
      </vt:variant>
      <vt:variant>
        <vt:lpwstr/>
      </vt:variant>
      <vt:variant>
        <vt:i4>2293803</vt:i4>
      </vt:variant>
      <vt:variant>
        <vt:i4>927</vt:i4>
      </vt:variant>
      <vt:variant>
        <vt:i4>0</vt:i4>
      </vt:variant>
      <vt:variant>
        <vt:i4>5</vt:i4>
      </vt:variant>
      <vt:variant>
        <vt:lpwstr>https://www.zotero.org/google-docs/?xs5tLK</vt:lpwstr>
      </vt:variant>
      <vt:variant>
        <vt:lpwstr/>
      </vt:variant>
      <vt:variant>
        <vt:i4>2293803</vt:i4>
      </vt:variant>
      <vt:variant>
        <vt:i4>924</vt:i4>
      </vt:variant>
      <vt:variant>
        <vt:i4>0</vt:i4>
      </vt:variant>
      <vt:variant>
        <vt:i4>5</vt:i4>
      </vt:variant>
      <vt:variant>
        <vt:lpwstr>https://www.zotero.org/google-docs/?xs5tLK</vt:lpwstr>
      </vt:variant>
      <vt:variant>
        <vt:lpwstr/>
      </vt:variant>
      <vt:variant>
        <vt:i4>2293803</vt:i4>
      </vt:variant>
      <vt:variant>
        <vt:i4>921</vt:i4>
      </vt:variant>
      <vt:variant>
        <vt:i4>0</vt:i4>
      </vt:variant>
      <vt:variant>
        <vt:i4>5</vt:i4>
      </vt:variant>
      <vt:variant>
        <vt:lpwstr>https://www.zotero.org/google-docs/?xs5tLK</vt:lpwstr>
      </vt:variant>
      <vt:variant>
        <vt:lpwstr/>
      </vt:variant>
      <vt:variant>
        <vt:i4>2293803</vt:i4>
      </vt:variant>
      <vt:variant>
        <vt:i4>918</vt:i4>
      </vt:variant>
      <vt:variant>
        <vt:i4>0</vt:i4>
      </vt:variant>
      <vt:variant>
        <vt:i4>5</vt:i4>
      </vt:variant>
      <vt:variant>
        <vt:lpwstr>https://www.zotero.org/google-docs/?xs5tLK</vt:lpwstr>
      </vt:variant>
      <vt:variant>
        <vt:lpwstr/>
      </vt:variant>
      <vt:variant>
        <vt:i4>2293803</vt:i4>
      </vt:variant>
      <vt:variant>
        <vt:i4>915</vt:i4>
      </vt:variant>
      <vt:variant>
        <vt:i4>0</vt:i4>
      </vt:variant>
      <vt:variant>
        <vt:i4>5</vt:i4>
      </vt:variant>
      <vt:variant>
        <vt:lpwstr>https://www.zotero.org/google-docs/?xs5tLK</vt:lpwstr>
      </vt:variant>
      <vt:variant>
        <vt:lpwstr/>
      </vt:variant>
      <vt:variant>
        <vt:i4>2293803</vt:i4>
      </vt:variant>
      <vt:variant>
        <vt:i4>912</vt:i4>
      </vt:variant>
      <vt:variant>
        <vt:i4>0</vt:i4>
      </vt:variant>
      <vt:variant>
        <vt:i4>5</vt:i4>
      </vt:variant>
      <vt:variant>
        <vt:lpwstr>https://www.zotero.org/google-docs/?xs5tLK</vt:lpwstr>
      </vt:variant>
      <vt:variant>
        <vt:lpwstr/>
      </vt:variant>
      <vt:variant>
        <vt:i4>2293803</vt:i4>
      </vt:variant>
      <vt:variant>
        <vt:i4>909</vt:i4>
      </vt:variant>
      <vt:variant>
        <vt:i4>0</vt:i4>
      </vt:variant>
      <vt:variant>
        <vt:i4>5</vt:i4>
      </vt:variant>
      <vt:variant>
        <vt:lpwstr>https://www.zotero.org/google-docs/?xs5tLK</vt:lpwstr>
      </vt:variant>
      <vt:variant>
        <vt:lpwstr/>
      </vt:variant>
      <vt:variant>
        <vt:i4>2293803</vt:i4>
      </vt:variant>
      <vt:variant>
        <vt:i4>906</vt:i4>
      </vt:variant>
      <vt:variant>
        <vt:i4>0</vt:i4>
      </vt:variant>
      <vt:variant>
        <vt:i4>5</vt:i4>
      </vt:variant>
      <vt:variant>
        <vt:lpwstr>https://www.zotero.org/google-docs/?xs5tLK</vt:lpwstr>
      </vt:variant>
      <vt:variant>
        <vt:lpwstr/>
      </vt:variant>
      <vt:variant>
        <vt:i4>2293803</vt:i4>
      </vt:variant>
      <vt:variant>
        <vt:i4>903</vt:i4>
      </vt:variant>
      <vt:variant>
        <vt:i4>0</vt:i4>
      </vt:variant>
      <vt:variant>
        <vt:i4>5</vt:i4>
      </vt:variant>
      <vt:variant>
        <vt:lpwstr>https://www.zotero.org/google-docs/?xs5tLK</vt:lpwstr>
      </vt:variant>
      <vt:variant>
        <vt:lpwstr/>
      </vt:variant>
      <vt:variant>
        <vt:i4>2293803</vt:i4>
      </vt:variant>
      <vt:variant>
        <vt:i4>900</vt:i4>
      </vt:variant>
      <vt:variant>
        <vt:i4>0</vt:i4>
      </vt:variant>
      <vt:variant>
        <vt:i4>5</vt:i4>
      </vt:variant>
      <vt:variant>
        <vt:lpwstr>https://www.zotero.org/google-docs/?xs5tLK</vt:lpwstr>
      </vt:variant>
      <vt:variant>
        <vt:lpwstr/>
      </vt:variant>
      <vt:variant>
        <vt:i4>2293803</vt:i4>
      </vt:variant>
      <vt:variant>
        <vt:i4>897</vt:i4>
      </vt:variant>
      <vt:variant>
        <vt:i4>0</vt:i4>
      </vt:variant>
      <vt:variant>
        <vt:i4>5</vt:i4>
      </vt:variant>
      <vt:variant>
        <vt:lpwstr>https://www.zotero.org/google-docs/?xs5tLK</vt:lpwstr>
      </vt:variant>
      <vt:variant>
        <vt:lpwstr/>
      </vt:variant>
      <vt:variant>
        <vt:i4>2293803</vt:i4>
      </vt:variant>
      <vt:variant>
        <vt:i4>894</vt:i4>
      </vt:variant>
      <vt:variant>
        <vt:i4>0</vt:i4>
      </vt:variant>
      <vt:variant>
        <vt:i4>5</vt:i4>
      </vt:variant>
      <vt:variant>
        <vt:lpwstr>https://www.zotero.org/google-docs/?xs5tLK</vt:lpwstr>
      </vt:variant>
      <vt:variant>
        <vt:lpwstr/>
      </vt:variant>
      <vt:variant>
        <vt:i4>2293803</vt:i4>
      </vt:variant>
      <vt:variant>
        <vt:i4>891</vt:i4>
      </vt:variant>
      <vt:variant>
        <vt:i4>0</vt:i4>
      </vt:variant>
      <vt:variant>
        <vt:i4>5</vt:i4>
      </vt:variant>
      <vt:variant>
        <vt:lpwstr>https://www.zotero.org/google-docs/?xs5tLK</vt:lpwstr>
      </vt:variant>
      <vt:variant>
        <vt:lpwstr/>
      </vt:variant>
      <vt:variant>
        <vt:i4>2293803</vt:i4>
      </vt:variant>
      <vt:variant>
        <vt:i4>888</vt:i4>
      </vt:variant>
      <vt:variant>
        <vt:i4>0</vt:i4>
      </vt:variant>
      <vt:variant>
        <vt:i4>5</vt:i4>
      </vt:variant>
      <vt:variant>
        <vt:lpwstr>https://www.zotero.org/google-docs/?xs5tLK</vt:lpwstr>
      </vt:variant>
      <vt:variant>
        <vt:lpwstr/>
      </vt:variant>
      <vt:variant>
        <vt:i4>2293803</vt:i4>
      </vt:variant>
      <vt:variant>
        <vt:i4>885</vt:i4>
      </vt:variant>
      <vt:variant>
        <vt:i4>0</vt:i4>
      </vt:variant>
      <vt:variant>
        <vt:i4>5</vt:i4>
      </vt:variant>
      <vt:variant>
        <vt:lpwstr>https://www.zotero.org/google-docs/?xs5tLK</vt:lpwstr>
      </vt:variant>
      <vt:variant>
        <vt:lpwstr/>
      </vt:variant>
      <vt:variant>
        <vt:i4>2293803</vt:i4>
      </vt:variant>
      <vt:variant>
        <vt:i4>882</vt:i4>
      </vt:variant>
      <vt:variant>
        <vt:i4>0</vt:i4>
      </vt:variant>
      <vt:variant>
        <vt:i4>5</vt:i4>
      </vt:variant>
      <vt:variant>
        <vt:lpwstr>https://www.zotero.org/google-docs/?xs5tLK</vt:lpwstr>
      </vt:variant>
      <vt:variant>
        <vt:lpwstr/>
      </vt:variant>
      <vt:variant>
        <vt:i4>2293803</vt:i4>
      </vt:variant>
      <vt:variant>
        <vt:i4>879</vt:i4>
      </vt:variant>
      <vt:variant>
        <vt:i4>0</vt:i4>
      </vt:variant>
      <vt:variant>
        <vt:i4>5</vt:i4>
      </vt:variant>
      <vt:variant>
        <vt:lpwstr>https://www.zotero.org/google-docs/?xs5tLK</vt:lpwstr>
      </vt:variant>
      <vt:variant>
        <vt:lpwstr/>
      </vt:variant>
      <vt:variant>
        <vt:i4>2293803</vt:i4>
      </vt:variant>
      <vt:variant>
        <vt:i4>876</vt:i4>
      </vt:variant>
      <vt:variant>
        <vt:i4>0</vt:i4>
      </vt:variant>
      <vt:variant>
        <vt:i4>5</vt:i4>
      </vt:variant>
      <vt:variant>
        <vt:lpwstr>https://www.zotero.org/google-docs/?xs5tLK</vt:lpwstr>
      </vt:variant>
      <vt:variant>
        <vt:lpwstr/>
      </vt:variant>
      <vt:variant>
        <vt:i4>2293803</vt:i4>
      </vt:variant>
      <vt:variant>
        <vt:i4>873</vt:i4>
      </vt:variant>
      <vt:variant>
        <vt:i4>0</vt:i4>
      </vt:variant>
      <vt:variant>
        <vt:i4>5</vt:i4>
      </vt:variant>
      <vt:variant>
        <vt:lpwstr>https://www.zotero.org/google-docs/?xs5tLK</vt:lpwstr>
      </vt:variant>
      <vt:variant>
        <vt:lpwstr/>
      </vt:variant>
      <vt:variant>
        <vt:i4>2293803</vt:i4>
      </vt:variant>
      <vt:variant>
        <vt:i4>870</vt:i4>
      </vt:variant>
      <vt:variant>
        <vt:i4>0</vt:i4>
      </vt:variant>
      <vt:variant>
        <vt:i4>5</vt:i4>
      </vt:variant>
      <vt:variant>
        <vt:lpwstr>https://www.zotero.org/google-docs/?xs5tLK</vt:lpwstr>
      </vt:variant>
      <vt:variant>
        <vt:lpwstr/>
      </vt:variant>
      <vt:variant>
        <vt:i4>2293803</vt:i4>
      </vt:variant>
      <vt:variant>
        <vt:i4>867</vt:i4>
      </vt:variant>
      <vt:variant>
        <vt:i4>0</vt:i4>
      </vt:variant>
      <vt:variant>
        <vt:i4>5</vt:i4>
      </vt:variant>
      <vt:variant>
        <vt:lpwstr>https://www.zotero.org/google-docs/?xs5tLK</vt:lpwstr>
      </vt:variant>
      <vt:variant>
        <vt:lpwstr/>
      </vt:variant>
      <vt:variant>
        <vt:i4>2293803</vt:i4>
      </vt:variant>
      <vt:variant>
        <vt:i4>864</vt:i4>
      </vt:variant>
      <vt:variant>
        <vt:i4>0</vt:i4>
      </vt:variant>
      <vt:variant>
        <vt:i4>5</vt:i4>
      </vt:variant>
      <vt:variant>
        <vt:lpwstr>https://www.zotero.org/google-docs/?xs5tLK</vt:lpwstr>
      </vt:variant>
      <vt:variant>
        <vt:lpwstr/>
      </vt:variant>
      <vt:variant>
        <vt:i4>2293803</vt:i4>
      </vt:variant>
      <vt:variant>
        <vt:i4>861</vt:i4>
      </vt:variant>
      <vt:variant>
        <vt:i4>0</vt:i4>
      </vt:variant>
      <vt:variant>
        <vt:i4>5</vt:i4>
      </vt:variant>
      <vt:variant>
        <vt:lpwstr>https://www.zotero.org/google-docs/?xs5tLK</vt:lpwstr>
      </vt:variant>
      <vt:variant>
        <vt:lpwstr/>
      </vt:variant>
      <vt:variant>
        <vt:i4>2293803</vt:i4>
      </vt:variant>
      <vt:variant>
        <vt:i4>858</vt:i4>
      </vt:variant>
      <vt:variant>
        <vt:i4>0</vt:i4>
      </vt:variant>
      <vt:variant>
        <vt:i4>5</vt:i4>
      </vt:variant>
      <vt:variant>
        <vt:lpwstr>https://www.zotero.org/google-docs/?xs5tLK</vt:lpwstr>
      </vt:variant>
      <vt:variant>
        <vt:lpwstr/>
      </vt:variant>
      <vt:variant>
        <vt:i4>2293803</vt:i4>
      </vt:variant>
      <vt:variant>
        <vt:i4>855</vt:i4>
      </vt:variant>
      <vt:variant>
        <vt:i4>0</vt:i4>
      </vt:variant>
      <vt:variant>
        <vt:i4>5</vt:i4>
      </vt:variant>
      <vt:variant>
        <vt:lpwstr>https://www.zotero.org/google-docs/?xs5tLK</vt:lpwstr>
      </vt:variant>
      <vt:variant>
        <vt:lpwstr/>
      </vt:variant>
      <vt:variant>
        <vt:i4>2293803</vt:i4>
      </vt:variant>
      <vt:variant>
        <vt:i4>852</vt:i4>
      </vt:variant>
      <vt:variant>
        <vt:i4>0</vt:i4>
      </vt:variant>
      <vt:variant>
        <vt:i4>5</vt:i4>
      </vt:variant>
      <vt:variant>
        <vt:lpwstr>https://www.zotero.org/google-docs/?xs5tLK</vt:lpwstr>
      </vt:variant>
      <vt:variant>
        <vt:lpwstr/>
      </vt:variant>
      <vt:variant>
        <vt:i4>2293803</vt:i4>
      </vt:variant>
      <vt:variant>
        <vt:i4>849</vt:i4>
      </vt:variant>
      <vt:variant>
        <vt:i4>0</vt:i4>
      </vt:variant>
      <vt:variant>
        <vt:i4>5</vt:i4>
      </vt:variant>
      <vt:variant>
        <vt:lpwstr>https://www.zotero.org/google-docs/?xs5tLK</vt:lpwstr>
      </vt:variant>
      <vt:variant>
        <vt:lpwstr/>
      </vt:variant>
      <vt:variant>
        <vt:i4>2293803</vt:i4>
      </vt:variant>
      <vt:variant>
        <vt:i4>846</vt:i4>
      </vt:variant>
      <vt:variant>
        <vt:i4>0</vt:i4>
      </vt:variant>
      <vt:variant>
        <vt:i4>5</vt:i4>
      </vt:variant>
      <vt:variant>
        <vt:lpwstr>https://www.zotero.org/google-docs/?xs5tLK</vt:lpwstr>
      </vt:variant>
      <vt:variant>
        <vt:lpwstr/>
      </vt:variant>
      <vt:variant>
        <vt:i4>2293803</vt:i4>
      </vt:variant>
      <vt:variant>
        <vt:i4>843</vt:i4>
      </vt:variant>
      <vt:variant>
        <vt:i4>0</vt:i4>
      </vt:variant>
      <vt:variant>
        <vt:i4>5</vt:i4>
      </vt:variant>
      <vt:variant>
        <vt:lpwstr>https://www.zotero.org/google-docs/?xs5tLK</vt:lpwstr>
      </vt:variant>
      <vt:variant>
        <vt:lpwstr/>
      </vt:variant>
      <vt:variant>
        <vt:i4>2293803</vt:i4>
      </vt:variant>
      <vt:variant>
        <vt:i4>840</vt:i4>
      </vt:variant>
      <vt:variant>
        <vt:i4>0</vt:i4>
      </vt:variant>
      <vt:variant>
        <vt:i4>5</vt:i4>
      </vt:variant>
      <vt:variant>
        <vt:lpwstr>https://www.zotero.org/google-docs/?xs5tLK</vt:lpwstr>
      </vt:variant>
      <vt:variant>
        <vt:lpwstr/>
      </vt:variant>
      <vt:variant>
        <vt:i4>2293803</vt:i4>
      </vt:variant>
      <vt:variant>
        <vt:i4>837</vt:i4>
      </vt:variant>
      <vt:variant>
        <vt:i4>0</vt:i4>
      </vt:variant>
      <vt:variant>
        <vt:i4>5</vt:i4>
      </vt:variant>
      <vt:variant>
        <vt:lpwstr>https://www.zotero.org/google-docs/?xs5tLK</vt:lpwstr>
      </vt:variant>
      <vt:variant>
        <vt:lpwstr/>
      </vt:variant>
      <vt:variant>
        <vt:i4>2293803</vt:i4>
      </vt:variant>
      <vt:variant>
        <vt:i4>834</vt:i4>
      </vt:variant>
      <vt:variant>
        <vt:i4>0</vt:i4>
      </vt:variant>
      <vt:variant>
        <vt:i4>5</vt:i4>
      </vt:variant>
      <vt:variant>
        <vt:lpwstr>https://www.zotero.org/google-docs/?xs5tLK</vt:lpwstr>
      </vt:variant>
      <vt:variant>
        <vt:lpwstr/>
      </vt:variant>
      <vt:variant>
        <vt:i4>2293803</vt:i4>
      </vt:variant>
      <vt:variant>
        <vt:i4>831</vt:i4>
      </vt:variant>
      <vt:variant>
        <vt:i4>0</vt:i4>
      </vt:variant>
      <vt:variant>
        <vt:i4>5</vt:i4>
      </vt:variant>
      <vt:variant>
        <vt:lpwstr>https://www.zotero.org/google-docs/?xs5tLK</vt:lpwstr>
      </vt:variant>
      <vt:variant>
        <vt:lpwstr/>
      </vt:variant>
      <vt:variant>
        <vt:i4>2293803</vt:i4>
      </vt:variant>
      <vt:variant>
        <vt:i4>828</vt:i4>
      </vt:variant>
      <vt:variant>
        <vt:i4>0</vt:i4>
      </vt:variant>
      <vt:variant>
        <vt:i4>5</vt:i4>
      </vt:variant>
      <vt:variant>
        <vt:lpwstr>https://www.zotero.org/google-docs/?xs5tLK</vt:lpwstr>
      </vt:variant>
      <vt:variant>
        <vt:lpwstr/>
      </vt:variant>
      <vt:variant>
        <vt:i4>2293803</vt:i4>
      </vt:variant>
      <vt:variant>
        <vt:i4>825</vt:i4>
      </vt:variant>
      <vt:variant>
        <vt:i4>0</vt:i4>
      </vt:variant>
      <vt:variant>
        <vt:i4>5</vt:i4>
      </vt:variant>
      <vt:variant>
        <vt:lpwstr>https://www.zotero.org/google-docs/?xs5tLK</vt:lpwstr>
      </vt:variant>
      <vt:variant>
        <vt:lpwstr/>
      </vt:variant>
      <vt:variant>
        <vt:i4>2293803</vt:i4>
      </vt:variant>
      <vt:variant>
        <vt:i4>822</vt:i4>
      </vt:variant>
      <vt:variant>
        <vt:i4>0</vt:i4>
      </vt:variant>
      <vt:variant>
        <vt:i4>5</vt:i4>
      </vt:variant>
      <vt:variant>
        <vt:lpwstr>https://www.zotero.org/google-docs/?xs5tLK</vt:lpwstr>
      </vt:variant>
      <vt:variant>
        <vt:lpwstr/>
      </vt:variant>
      <vt:variant>
        <vt:i4>2293803</vt:i4>
      </vt:variant>
      <vt:variant>
        <vt:i4>819</vt:i4>
      </vt:variant>
      <vt:variant>
        <vt:i4>0</vt:i4>
      </vt:variant>
      <vt:variant>
        <vt:i4>5</vt:i4>
      </vt:variant>
      <vt:variant>
        <vt:lpwstr>https://www.zotero.org/google-docs/?xs5tLK</vt:lpwstr>
      </vt:variant>
      <vt:variant>
        <vt:lpwstr/>
      </vt:variant>
      <vt:variant>
        <vt:i4>2293803</vt:i4>
      </vt:variant>
      <vt:variant>
        <vt:i4>816</vt:i4>
      </vt:variant>
      <vt:variant>
        <vt:i4>0</vt:i4>
      </vt:variant>
      <vt:variant>
        <vt:i4>5</vt:i4>
      </vt:variant>
      <vt:variant>
        <vt:lpwstr>https://www.zotero.org/google-docs/?xs5tLK</vt:lpwstr>
      </vt:variant>
      <vt:variant>
        <vt:lpwstr/>
      </vt:variant>
      <vt:variant>
        <vt:i4>2293803</vt:i4>
      </vt:variant>
      <vt:variant>
        <vt:i4>813</vt:i4>
      </vt:variant>
      <vt:variant>
        <vt:i4>0</vt:i4>
      </vt:variant>
      <vt:variant>
        <vt:i4>5</vt:i4>
      </vt:variant>
      <vt:variant>
        <vt:lpwstr>https://www.zotero.org/google-docs/?xs5tLK</vt:lpwstr>
      </vt:variant>
      <vt:variant>
        <vt:lpwstr/>
      </vt:variant>
      <vt:variant>
        <vt:i4>2293803</vt:i4>
      </vt:variant>
      <vt:variant>
        <vt:i4>810</vt:i4>
      </vt:variant>
      <vt:variant>
        <vt:i4>0</vt:i4>
      </vt:variant>
      <vt:variant>
        <vt:i4>5</vt:i4>
      </vt:variant>
      <vt:variant>
        <vt:lpwstr>https://www.zotero.org/google-docs/?xs5tLK</vt:lpwstr>
      </vt:variant>
      <vt:variant>
        <vt:lpwstr/>
      </vt:variant>
      <vt:variant>
        <vt:i4>2293803</vt:i4>
      </vt:variant>
      <vt:variant>
        <vt:i4>807</vt:i4>
      </vt:variant>
      <vt:variant>
        <vt:i4>0</vt:i4>
      </vt:variant>
      <vt:variant>
        <vt:i4>5</vt:i4>
      </vt:variant>
      <vt:variant>
        <vt:lpwstr>https://www.zotero.org/google-docs/?xs5tLK</vt:lpwstr>
      </vt:variant>
      <vt:variant>
        <vt:lpwstr/>
      </vt:variant>
      <vt:variant>
        <vt:i4>2293803</vt:i4>
      </vt:variant>
      <vt:variant>
        <vt:i4>804</vt:i4>
      </vt:variant>
      <vt:variant>
        <vt:i4>0</vt:i4>
      </vt:variant>
      <vt:variant>
        <vt:i4>5</vt:i4>
      </vt:variant>
      <vt:variant>
        <vt:lpwstr>https://www.zotero.org/google-docs/?xs5tLK</vt:lpwstr>
      </vt:variant>
      <vt:variant>
        <vt:lpwstr/>
      </vt:variant>
      <vt:variant>
        <vt:i4>2293803</vt:i4>
      </vt:variant>
      <vt:variant>
        <vt:i4>801</vt:i4>
      </vt:variant>
      <vt:variant>
        <vt:i4>0</vt:i4>
      </vt:variant>
      <vt:variant>
        <vt:i4>5</vt:i4>
      </vt:variant>
      <vt:variant>
        <vt:lpwstr>https://www.zotero.org/google-docs/?xs5tLK</vt:lpwstr>
      </vt:variant>
      <vt:variant>
        <vt:lpwstr/>
      </vt:variant>
      <vt:variant>
        <vt:i4>2293803</vt:i4>
      </vt:variant>
      <vt:variant>
        <vt:i4>798</vt:i4>
      </vt:variant>
      <vt:variant>
        <vt:i4>0</vt:i4>
      </vt:variant>
      <vt:variant>
        <vt:i4>5</vt:i4>
      </vt:variant>
      <vt:variant>
        <vt:lpwstr>https://www.zotero.org/google-docs/?xs5tLK</vt:lpwstr>
      </vt:variant>
      <vt:variant>
        <vt:lpwstr/>
      </vt:variant>
      <vt:variant>
        <vt:i4>2293803</vt:i4>
      </vt:variant>
      <vt:variant>
        <vt:i4>795</vt:i4>
      </vt:variant>
      <vt:variant>
        <vt:i4>0</vt:i4>
      </vt:variant>
      <vt:variant>
        <vt:i4>5</vt:i4>
      </vt:variant>
      <vt:variant>
        <vt:lpwstr>https://www.zotero.org/google-docs/?xs5tLK</vt:lpwstr>
      </vt:variant>
      <vt:variant>
        <vt:lpwstr/>
      </vt:variant>
      <vt:variant>
        <vt:i4>2293803</vt:i4>
      </vt:variant>
      <vt:variant>
        <vt:i4>792</vt:i4>
      </vt:variant>
      <vt:variant>
        <vt:i4>0</vt:i4>
      </vt:variant>
      <vt:variant>
        <vt:i4>5</vt:i4>
      </vt:variant>
      <vt:variant>
        <vt:lpwstr>https://www.zotero.org/google-docs/?xs5tLK</vt:lpwstr>
      </vt:variant>
      <vt:variant>
        <vt:lpwstr/>
      </vt:variant>
      <vt:variant>
        <vt:i4>2293803</vt:i4>
      </vt:variant>
      <vt:variant>
        <vt:i4>789</vt:i4>
      </vt:variant>
      <vt:variant>
        <vt:i4>0</vt:i4>
      </vt:variant>
      <vt:variant>
        <vt:i4>5</vt:i4>
      </vt:variant>
      <vt:variant>
        <vt:lpwstr>https://www.zotero.org/google-docs/?xs5tLK</vt:lpwstr>
      </vt:variant>
      <vt:variant>
        <vt:lpwstr/>
      </vt:variant>
      <vt:variant>
        <vt:i4>2293803</vt:i4>
      </vt:variant>
      <vt:variant>
        <vt:i4>786</vt:i4>
      </vt:variant>
      <vt:variant>
        <vt:i4>0</vt:i4>
      </vt:variant>
      <vt:variant>
        <vt:i4>5</vt:i4>
      </vt:variant>
      <vt:variant>
        <vt:lpwstr>https://www.zotero.org/google-docs/?xs5tLK</vt:lpwstr>
      </vt:variant>
      <vt:variant>
        <vt:lpwstr/>
      </vt:variant>
      <vt:variant>
        <vt:i4>2293803</vt:i4>
      </vt:variant>
      <vt:variant>
        <vt:i4>783</vt:i4>
      </vt:variant>
      <vt:variant>
        <vt:i4>0</vt:i4>
      </vt:variant>
      <vt:variant>
        <vt:i4>5</vt:i4>
      </vt:variant>
      <vt:variant>
        <vt:lpwstr>https://www.zotero.org/google-docs/?xs5tLK</vt:lpwstr>
      </vt:variant>
      <vt:variant>
        <vt:lpwstr/>
      </vt:variant>
      <vt:variant>
        <vt:i4>2293803</vt:i4>
      </vt:variant>
      <vt:variant>
        <vt:i4>780</vt:i4>
      </vt:variant>
      <vt:variant>
        <vt:i4>0</vt:i4>
      </vt:variant>
      <vt:variant>
        <vt:i4>5</vt:i4>
      </vt:variant>
      <vt:variant>
        <vt:lpwstr>https://www.zotero.org/google-docs/?xs5tLK</vt:lpwstr>
      </vt:variant>
      <vt:variant>
        <vt:lpwstr/>
      </vt:variant>
      <vt:variant>
        <vt:i4>2293803</vt:i4>
      </vt:variant>
      <vt:variant>
        <vt:i4>777</vt:i4>
      </vt:variant>
      <vt:variant>
        <vt:i4>0</vt:i4>
      </vt:variant>
      <vt:variant>
        <vt:i4>5</vt:i4>
      </vt:variant>
      <vt:variant>
        <vt:lpwstr>https://www.zotero.org/google-docs/?xs5tLK</vt:lpwstr>
      </vt:variant>
      <vt:variant>
        <vt:lpwstr/>
      </vt:variant>
      <vt:variant>
        <vt:i4>2293803</vt:i4>
      </vt:variant>
      <vt:variant>
        <vt:i4>774</vt:i4>
      </vt:variant>
      <vt:variant>
        <vt:i4>0</vt:i4>
      </vt:variant>
      <vt:variant>
        <vt:i4>5</vt:i4>
      </vt:variant>
      <vt:variant>
        <vt:lpwstr>https://www.zotero.org/google-docs/?xs5tLK</vt:lpwstr>
      </vt:variant>
      <vt:variant>
        <vt:lpwstr/>
      </vt:variant>
      <vt:variant>
        <vt:i4>2293803</vt:i4>
      </vt:variant>
      <vt:variant>
        <vt:i4>771</vt:i4>
      </vt:variant>
      <vt:variant>
        <vt:i4>0</vt:i4>
      </vt:variant>
      <vt:variant>
        <vt:i4>5</vt:i4>
      </vt:variant>
      <vt:variant>
        <vt:lpwstr>https://www.zotero.org/google-docs/?xs5tLK</vt:lpwstr>
      </vt:variant>
      <vt:variant>
        <vt:lpwstr/>
      </vt:variant>
      <vt:variant>
        <vt:i4>2293803</vt:i4>
      </vt:variant>
      <vt:variant>
        <vt:i4>768</vt:i4>
      </vt:variant>
      <vt:variant>
        <vt:i4>0</vt:i4>
      </vt:variant>
      <vt:variant>
        <vt:i4>5</vt:i4>
      </vt:variant>
      <vt:variant>
        <vt:lpwstr>https://www.zotero.org/google-docs/?xs5tLK</vt:lpwstr>
      </vt:variant>
      <vt:variant>
        <vt:lpwstr/>
      </vt:variant>
      <vt:variant>
        <vt:i4>2293803</vt:i4>
      </vt:variant>
      <vt:variant>
        <vt:i4>765</vt:i4>
      </vt:variant>
      <vt:variant>
        <vt:i4>0</vt:i4>
      </vt:variant>
      <vt:variant>
        <vt:i4>5</vt:i4>
      </vt:variant>
      <vt:variant>
        <vt:lpwstr>https://www.zotero.org/google-docs/?xs5tLK</vt:lpwstr>
      </vt:variant>
      <vt:variant>
        <vt:lpwstr/>
      </vt:variant>
      <vt:variant>
        <vt:i4>2293803</vt:i4>
      </vt:variant>
      <vt:variant>
        <vt:i4>762</vt:i4>
      </vt:variant>
      <vt:variant>
        <vt:i4>0</vt:i4>
      </vt:variant>
      <vt:variant>
        <vt:i4>5</vt:i4>
      </vt:variant>
      <vt:variant>
        <vt:lpwstr>https://www.zotero.org/google-docs/?xs5tLK</vt:lpwstr>
      </vt:variant>
      <vt:variant>
        <vt:lpwstr/>
      </vt:variant>
      <vt:variant>
        <vt:i4>2293803</vt:i4>
      </vt:variant>
      <vt:variant>
        <vt:i4>759</vt:i4>
      </vt:variant>
      <vt:variant>
        <vt:i4>0</vt:i4>
      </vt:variant>
      <vt:variant>
        <vt:i4>5</vt:i4>
      </vt:variant>
      <vt:variant>
        <vt:lpwstr>https://www.zotero.org/google-docs/?xs5tLK</vt:lpwstr>
      </vt:variant>
      <vt:variant>
        <vt:lpwstr/>
      </vt:variant>
      <vt:variant>
        <vt:i4>2293803</vt:i4>
      </vt:variant>
      <vt:variant>
        <vt:i4>756</vt:i4>
      </vt:variant>
      <vt:variant>
        <vt:i4>0</vt:i4>
      </vt:variant>
      <vt:variant>
        <vt:i4>5</vt:i4>
      </vt:variant>
      <vt:variant>
        <vt:lpwstr>https://www.zotero.org/google-docs/?xs5tLK</vt:lpwstr>
      </vt:variant>
      <vt:variant>
        <vt:lpwstr/>
      </vt:variant>
      <vt:variant>
        <vt:i4>2293803</vt:i4>
      </vt:variant>
      <vt:variant>
        <vt:i4>753</vt:i4>
      </vt:variant>
      <vt:variant>
        <vt:i4>0</vt:i4>
      </vt:variant>
      <vt:variant>
        <vt:i4>5</vt:i4>
      </vt:variant>
      <vt:variant>
        <vt:lpwstr>https://www.zotero.org/google-docs/?xs5tLK</vt:lpwstr>
      </vt:variant>
      <vt:variant>
        <vt:lpwstr/>
      </vt:variant>
      <vt:variant>
        <vt:i4>2293803</vt:i4>
      </vt:variant>
      <vt:variant>
        <vt:i4>750</vt:i4>
      </vt:variant>
      <vt:variant>
        <vt:i4>0</vt:i4>
      </vt:variant>
      <vt:variant>
        <vt:i4>5</vt:i4>
      </vt:variant>
      <vt:variant>
        <vt:lpwstr>https://www.zotero.org/google-docs/?xs5tLK</vt:lpwstr>
      </vt:variant>
      <vt:variant>
        <vt:lpwstr/>
      </vt:variant>
      <vt:variant>
        <vt:i4>2293803</vt:i4>
      </vt:variant>
      <vt:variant>
        <vt:i4>747</vt:i4>
      </vt:variant>
      <vt:variant>
        <vt:i4>0</vt:i4>
      </vt:variant>
      <vt:variant>
        <vt:i4>5</vt:i4>
      </vt:variant>
      <vt:variant>
        <vt:lpwstr>https://www.zotero.org/google-docs/?xs5tLK</vt:lpwstr>
      </vt:variant>
      <vt:variant>
        <vt:lpwstr/>
      </vt:variant>
      <vt:variant>
        <vt:i4>2293803</vt:i4>
      </vt:variant>
      <vt:variant>
        <vt:i4>744</vt:i4>
      </vt:variant>
      <vt:variant>
        <vt:i4>0</vt:i4>
      </vt:variant>
      <vt:variant>
        <vt:i4>5</vt:i4>
      </vt:variant>
      <vt:variant>
        <vt:lpwstr>https://www.zotero.org/google-docs/?xs5tLK</vt:lpwstr>
      </vt:variant>
      <vt:variant>
        <vt:lpwstr/>
      </vt:variant>
      <vt:variant>
        <vt:i4>2293803</vt:i4>
      </vt:variant>
      <vt:variant>
        <vt:i4>741</vt:i4>
      </vt:variant>
      <vt:variant>
        <vt:i4>0</vt:i4>
      </vt:variant>
      <vt:variant>
        <vt:i4>5</vt:i4>
      </vt:variant>
      <vt:variant>
        <vt:lpwstr>https://www.zotero.org/google-docs/?xs5tLK</vt:lpwstr>
      </vt:variant>
      <vt:variant>
        <vt:lpwstr/>
      </vt:variant>
      <vt:variant>
        <vt:i4>2293803</vt:i4>
      </vt:variant>
      <vt:variant>
        <vt:i4>738</vt:i4>
      </vt:variant>
      <vt:variant>
        <vt:i4>0</vt:i4>
      </vt:variant>
      <vt:variant>
        <vt:i4>5</vt:i4>
      </vt:variant>
      <vt:variant>
        <vt:lpwstr>https://www.zotero.org/google-docs/?xs5tLK</vt:lpwstr>
      </vt:variant>
      <vt:variant>
        <vt:lpwstr/>
      </vt:variant>
      <vt:variant>
        <vt:i4>2293803</vt:i4>
      </vt:variant>
      <vt:variant>
        <vt:i4>735</vt:i4>
      </vt:variant>
      <vt:variant>
        <vt:i4>0</vt:i4>
      </vt:variant>
      <vt:variant>
        <vt:i4>5</vt:i4>
      </vt:variant>
      <vt:variant>
        <vt:lpwstr>https://www.zotero.org/google-docs/?xs5tLK</vt:lpwstr>
      </vt:variant>
      <vt:variant>
        <vt:lpwstr/>
      </vt:variant>
      <vt:variant>
        <vt:i4>2293803</vt:i4>
      </vt:variant>
      <vt:variant>
        <vt:i4>732</vt:i4>
      </vt:variant>
      <vt:variant>
        <vt:i4>0</vt:i4>
      </vt:variant>
      <vt:variant>
        <vt:i4>5</vt:i4>
      </vt:variant>
      <vt:variant>
        <vt:lpwstr>https://www.zotero.org/google-docs/?xs5tLK</vt:lpwstr>
      </vt:variant>
      <vt:variant>
        <vt:lpwstr/>
      </vt:variant>
      <vt:variant>
        <vt:i4>2293803</vt:i4>
      </vt:variant>
      <vt:variant>
        <vt:i4>729</vt:i4>
      </vt:variant>
      <vt:variant>
        <vt:i4>0</vt:i4>
      </vt:variant>
      <vt:variant>
        <vt:i4>5</vt:i4>
      </vt:variant>
      <vt:variant>
        <vt:lpwstr>https://www.zotero.org/google-docs/?xs5tLK</vt:lpwstr>
      </vt:variant>
      <vt:variant>
        <vt:lpwstr/>
      </vt:variant>
      <vt:variant>
        <vt:i4>2293803</vt:i4>
      </vt:variant>
      <vt:variant>
        <vt:i4>726</vt:i4>
      </vt:variant>
      <vt:variant>
        <vt:i4>0</vt:i4>
      </vt:variant>
      <vt:variant>
        <vt:i4>5</vt:i4>
      </vt:variant>
      <vt:variant>
        <vt:lpwstr>https://www.zotero.org/google-docs/?xs5tLK</vt:lpwstr>
      </vt:variant>
      <vt:variant>
        <vt:lpwstr/>
      </vt:variant>
      <vt:variant>
        <vt:i4>2293803</vt:i4>
      </vt:variant>
      <vt:variant>
        <vt:i4>723</vt:i4>
      </vt:variant>
      <vt:variant>
        <vt:i4>0</vt:i4>
      </vt:variant>
      <vt:variant>
        <vt:i4>5</vt:i4>
      </vt:variant>
      <vt:variant>
        <vt:lpwstr>https://www.zotero.org/google-docs/?xs5tLK</vt:lpwstr>
      </vt:variant>
      <vt:variant>
        <vt:lpwstr/>
      </vt:variant>
      <vt:variant>
        <vt:i4>2293803</vt:i4>
      </vt:variant>
      <vt:variant>
        <vt:i4>720</vt:i4>
      </vt:variant>
      <vt:variant>
        <vt:i4>0</vt:i4>
      </vt:variant>
      <vt:variant>
        <vt:i4>5</vt:i4>
      </vt:variant>
      <vt:variant>
        <vt:lpwstr>https://www.zotero.org/google-docs/?xs5tLK</vt:lpwstr>
      </vt:variant>
      <vt:variant>
        <vt:lpwstr/>
      </vt:variant>
      <vt:variant>
        <vt:i4>2293803</vt:i4>
      </vt:variant>
      <vt:variant>
        <vt:i4>717</vt:i4>
      </vt:variant>
      <vt:variant>
        <vt:i4>0</vt:i4>
      </vt:variant>
      <vt:variant>
        <vt:i4>5</vt:i4>
      </vt:variant>
      <vt:variant>
        <vt:lpwstr>https://www.zotero.org/google-docs/?xs5tLK</vt:lpwstr>
      </vt:variant>
      <vt:variant>
        <vt:lpwstr/>
      </vt:variant>
      <vt:variant>
        <vt:i4>2293803</vt:i4>
      </vt:variant>
      <vt:variant>
        <vt:i4>714</vt:i4>
      </vt:variant>
      <vt:variant>
        <vt:i4>0</vt:i4>
      </vt:variant>
      <vt:variant>
        <vt:i4>5</vt:i4>
      </vt:variant>
      <vt:variant>
        <vt:lpwstr>https://www.zotero.org/google-docs/?xs5tLK</vt:lpwstr>
      </vt:variant>
      <vt:variant>
        <vt:lpwstr/>
      </vt:variant>
      <vt:variant>
        <vt:i4>2293803</vt:i4>
      </vt:variant>
      <vt:variant>
        <vt:i4>711</vt:i4>
      </vt:variant>
      <vt:variant>
        <vt:i4>0</vt:i4>
      </vt:variant>
      <vt:variant>
        <vt:i4>5</vt:i4>
      </vt:variant>
      <vt:variant>
        <vt:lpwstr>https://www.zotero.org/google-docs/?xs5tLK</vt:lpwstr>
      </vt:variant>
      <vt:variant>
        <vt:lpwstr/>
      </vt:variant>
      <vt:variant>
        <vt:i4>2293803</vt:i4>
      </vt:variant>
      <vt:variant>
        <vt:i4>708</vt:i4>
      </vt:variant>
      <vt:variant>
        <vt:i4>0</vt:i4>
      </vt:variant>
      <vt:variant>
        <vt:i4>5</vt:i4>
      </vt:variant>
      <vt:variant>
        <vt:lpwstr>https://www.zotero.org/google-docs/?xs5tLK</vt:lpwstr>
      </vt:variant>
      <vt:variant>
        <vt:lpwstr/>
      </vt:variant>
      <vt:variant>
        <vt:i4>2293803</vt:i4>
      </vt:variant>
      <vt:variant>
        <vt:i4>705</vt:i4>
      </vt:variant>
      <vt:variant>
        <vt:i4>0</vt:i4>
      </vt:variant>
      <vt:variant>
        <vt:i4>5</vt:i4>
      </vt:variant>
      <vt:variant>
        <vt:lpwstr>https://www.zotero.org/google-docs/?xs5tLK</vt:lpwstr>
      </vt:variant>
      <vt:variant>
        <vt:lpwstr/>
      </vt:variant>
      <vt:variant>
        <vt:i4>2293803</vt:i4>
      </vt:variant>
      <vt:variant>
        <vt:i4>702</vt:i4>
      </vt:variant>
      <vt:variant>
        <vt:i4>0</vt:i4>
      </vt:variant>
      <vt:variant>
        <vt:i4>5</vt:i4>
      </vt:variant>
      <vt:variant>
        <vt:lpwstr>https://www.zotero.org/google-docs/?xs5tLK</vt:lpwstr>
      </vt:variant>
      <vt:variant>
        <vt:lpwstr/>
      </vt:variant>
      <vt:variant>
        <vt:i4>2293803</vt:i4>
      </vt:variant>
      <vt:variant>
        <vt:i4>699</vt:i4>
      </vt:variant>
      <vt:variant>
        <vt:i4>0</vt:i4>
      </vt:variant>
      <vt:variant>
        <vt:i4>5</vt:i4>
      </vt:variant>
      <vt:variant>
        <vt:lpwstr>https://www.zotero.org/google-docs/?xs5tLK</vt:lpwstr>
      </vt:variant>
      <vt:variant>
        <vt:lpwstr/>
      </vt:variant>
      <vt:variant>
        <vt:i4>2293803</vt:i4>
      </vt:variant>
      <vt:variant>
        <vt:i4>696</vt:i4>
      </vt:variant>
      <vt:variant>
        <vt:i4>0</vt:i4>
      </vt:variant>
      <vt:variant>
        <vt:i4>5</vt:i4>
      </vt:variant>
      <vt:variant>
        <vt:lpwstr>https://www.zotero.org/google-docs/?xs5tLK</vt:lpwstr>
      </vt:variant>
      <vt:variant>
        <vt:lpwstr/>
      </vt:variant>
      <vt:variant>
        <vt:i4>2293803</vt:i4>
      </vt:variant>
      <vt:variant>
        <vt:i4>693</vt:i4>
      </vt:variant>
      <vt:variant>
        <vt:i4>0</vt:i4>
      </vt:variant>
      <vt:variant>
        <vt:i4>5</vt:i4>
      </vt:variant>
      <vt:variant>
        <vt:lpwstr>https://www.zotero.org/google-docs/?xs5tLK</vt:lpwstr>
      </vt:variant>
      <vt:variant>
        <vt:lpwstr/>
      </vt:variant>
      <vt:variant>
        <vt:i4>2293803</vt:i4>
      </vt:variant>
      <vt:variant>
        <vt:i4>690</vt:i4>
      </vt:variant>
      <vt:variant>
        <vt:i4>0</vt:i4>
      </vt:variant>
      <vt:variant>
        <vt:i4>5</vt:i4>
      </vt:variant>
      <vt:variant>
        <vt:lpwstr>https://www.zotero.org/google-docs/?xs5tLK</vt:lpwstr>
      </vt:variant>
      <vt:variant>
        <vt:lpwstr/>
      </vt:variant>
      <vt:variant>
        <vt:i4>2293803</vt:i4>
      </vt:variant>
      <vt:variant>
        <vt:i4>687</vt:i4>
      </vt:variant>
      <vt:variant>
        <vt:i4>0</vt:i4>
      </vt:variant>
      <vt:variant>
        <vt:i4>5</vt:i4>
      </vt:variant>
      <vt:variant>
        <vt:lpwstr>https://www.zotero.org/google-docs/?xs5tLK</vt:lpwstr>
      </vt:variant>
      <vt:variant>
        <vt:lpwstr/>
      </vt:variant>
      <vt:variant>
        <vt:i4>2293803</vt:i4>
      </vt:variant>
      <vt:variant>
        <vt:i4>684</vt:i4>
      </vt:variant>
      <vt:variant>
        <vt:i4>0</vt:i4>
      </vt:variant>
      <vt:variant>
        <vt:i4>5</vt:i4>
      </vt:variant>
      <vt:variant>
        <vt:lpwstr>https://www.zotero.org/google-docs/?xs5tLK</vt:lpwstr>
      </vt:variant>
      <vt:variant>
        <vt:lpwstr/>
      </vt:variant>
      <vt:variant>
        <vt:i4>2293803</vt:i4>
      </vt:variant>
      <vt:variant>
        <vt:i4>681</vt:i4>
      </vt:variant>
      <vt:variant>
        <vt:i4>0</vt:i4>
      </vt:variant>
      <vt:variant>
        <vt:i4>5</vt:i4>
      </vt:variant>
      <vt:variant>
        <vt:lpwstr>https://www.zotero.org/google-docs/?xs5tLK</vt:lpwstr>
      </vt:variant>
      <vt:variant>
        <vt:lpwstr/>
      </vt:variant>
      <vt:variant>
        <vt:i4>2293803</vt:i4>
      </vt:variant>
      <vt:variant>
        <vt:i4>678</vt:i4>
      </vt:variant>
      <vt:variant>
        <vt:i4>0</vt:i4>
      </vt:variant>
      <vt:variant>
        <vt:i4>5</vt:i4>
      </vt:variant>
      <vt:variant>
        <vt:lpwstr>https://www.zotero.org/google-docs/?xs5tLK</vt:lpwstr>
      </vt:variant>
      <vt:variant>
        <vt:lpwstr/>
      </vt:variant>
      <vt:variant>
        <vt:i4>2293803</vt:i4>
      </vt:variant>
      <vt:variant>
        <vt:i4>675</vt:i4>
      </vt:variant>
      <vt:variant>
        <vt:i4>0</vt:i4>
      </vt:variant>
      <vt:variant>
        <vt:i4>5</vt:i4>
      </vt:variant>
      <vt:variant>
        <vt:lpwstr>https://www.zotero.org/google-docs/?xs5tLK</vt:lpwstr>
      </vt:variant>
      <vt:variant>
        <vt:lpwstr/>
      </vt:variant>
      <vt:variant>
        <vt:i4>2293803</vt:i4>
      </vt:variant>
      <vt:variant>
        <vt:i4>672</vt:i4>
      </vt:variant>
      <vt:variant>
        <vt:i4>0</vt:i4>
      </vt:variant>
      <vt:variant>
        <vt:i4>5</vt:i4>
      </vt:variant>
      <vt:variant>
        <vt:lpwstr>https://www.zotero.org/google-docs/?xs5tLK</vt:lpwstr>
      </vt:variant>
      <vt:variant>
        <vt:lpwstr/>
      </vt:variant>
      <vt:variant>
        <vt:i4>2293803</vt:i4>
      </vt:variant>
      <vt:variant>
        <vt:i4>669</vt:i4>
      </vt:variant>
      <vt:variant>
        <vt:i4>0</vt:i4>
      </vt:variant>
      <vt:variant>
        <vt:i4>5</vt:i4>
      </vt:variant>
      <vt:variant>
        <vt:lpwstr>https://www.zotero.org/google-docs/?xs5tLK</vt:lpwstr>
      </vt:variant>
      <vt:variant>
        <vt:lpwstr/>
      </vt:variant>
      <vt:variant>
        <vt:i4>2293803</vt:i4>
      </vt:variant>
      <vt:variant>
        <vt:i4>666</vt:i4>
      </vt:variant>
      <vt:variant>
        <vt:i4>0</vt:i4>
      </vt:variant>
      <vt:variant>
        <vt:i4>5</vt:i4>
      </vt:variant>
      <vt:variant>
        <vt:lpwstr>https://www.zotero.org/google-docs/?xs5tLK</vt:lpwstr>
      </vt:variant>
      <vt:variant>
        <vt:lpwstr/>
      </vt:variant>
      <vt:variant>
        <vt:i4>2293803</vt:i4>
      </vt:variant>
      <vt:variant>
        <vt:i4>663</vt:i4>
      </vt:variant>
      <vt:variant>
        <vt:i4>0</vt:i4>
      </vt:variant>
      <vt:variant>
        <vt:i4>5</vt:i4>
      </vt:variant>
      <vt:variant>
        <vt:lpwstr>https://www.zotero.org/google-docs/?xs5tLK</vt:lpwstr>
      </vt:variant>
      <vt:variant>
        <vt:lpwstr/>
      </vt:variant>
      <vt:variant>
        <vt:i4>2293803</vt:i4>
      </vt:variant>
      <vt:variant>
        <vt:i4>660</vt:i4>
      </vt:variant>
      <vt:variant>
        <vt:i4>0</vt:i4>
      </vt:variant>
      <vt:variant>
        <vt:i4>5</vt:i4>
      </vt:variant>
      <vt:variant>
        <vt:lpwstr>https://www.zotero.org/google-docs/?xs5tLK</vt:lpwstr>
      </vt:variant>
      <vt:variant>
        <vt:lpwstr/>
      </vt:variant>
      <vt:variant>
        <vt:i4>2293803</vt:i4>
      </vt:variant>
      <vt:variant>
        <vt:i4>657</vt:i4>
      </vt:variant>
      <vt:variant>
        <vt:i4>0</vt:i4>
      </vt:variant>
      <vt:variant>
        <vt:i4>5</vt:i4>
      </vt:variant>
      <vt:variant>
        <vt:lpwstr>https://www.zotero.org/google-docs/?xs5tLK</vt:lpwstr>
      </vt:variant>
      <vt:variant>
        <vt:lpwstr/>
      </vt:variant>
      <vt:variant>
        <vt:i4>2293803</vt:i4>
      </vt:variant>
      <vt:variant>
        <vt:i4>654</vt:i4>
      </vt:variant>
      <vt:variant>
        <vt:i4>0</vt:i4>
      </vt:variant>
      <vt:variant>
        <vt:i4>5</vt:i4>
      </vt:variant>
      <vt:variant>
        <vt:lpwstr>https://www.zotero.org/google-docs/?xs5tLK</vt:lpwstr>
      </vt:variant>
      <vt:variant>
        <vt:lpwstr/>
      </vt:variant>
      <vt:variant>
        <vt:i4>2293803</vt:i4>
      </vt:variant>
      <vt:variant>
        <vt:i4>651</vt:i4>
      </vt:variant>
      <vt:variant>
        <vt:i4>0</vt:i4>
      </vt:variant>
      <vt:variant>
        <vt:i4>5</vt:i4>
      </vt:variant>
      <vt:variant>
        <vt:lpwstr>https://www.zotero.org/google-docs/?xs5tLK</vt:lpwstr>
      </vt:variant>
      <vt:variant>
        <vt:lpwstr/>
      </vt:variant>
      <vt:variant>
        <vt:i4>2293803</vt:i4>
      </vt:variant>
      <vt:variant>
        <vt:i4>648</vt:i4>
      </vt:variant>
      <vt:variant>
        <vt:i4>0</vt:i4>
      </vt:variant>
      <vt:variant>
        <vt:i4>5</vt:i4>
      </vt:variant>
      <vt:variant>
        <vt:lpwstr>https://www.zotero.org/google-docs/?xs5tLK</vt:lpwstr>
      </vt:variant>
      <vt:variant>
        <vt:lpwstr/>
      </vt:variant>
      <vt:variant>
        <vt:i4>2293803</vt:i4>
      </vt:variant>
      <vt:variant>
        <vt:i4>645</vt:i4>
      </vt:variant>
      <vt:variant>
        <vt:i4>0</vt:i4>
      </vt:variant>
      <vt:variant>
        <vt:i4>5</vt:i4>
      </vt:variant>
      <vt:variant>
        <vt:lpwstr>https://www.zotero.org/google-docs/?xs5tLK</vt:lpwstr>
      </vt:variant>
      <vt:variant>
        <vt:lpwstr/>
      </vt:variant>
      <vt:variant>
        <vt:i4>2293803</vt:i4>
      </vt:variant>
      <vt:variant>
        <vt:i4>642</vt:i4>
      </vt:variant>
      <vt:variant>
        <vt:i4>0</vt:i4>
      </vt:variant>
      <vt:variant>
        <vt:i4>5</vt:i4>
      </vt:variant>
      <vt:variant>
        <vt:lpwstr>https://www.zotero.org/google-docs/?xs5tLK</vt:lpwstr>
      </vt:variant>
      <vt:variant>
        <vt:lpwstr/>
      </vt:variant>
      <vt:variant>
        <vt:i4>2293803</vt:i4>
      </vt:variant>
      <vt:variant>
        <vt:i4>639</vt:i4>
      </vt:variant>
      <vt:variant>
        <vt:i4>0</vt:i4>
      </vt:variant>
      <vt:variant>
        <vt:i4>5</vt:i4>
      </vt:variant>
      <vt:variant>
        <vt:lpwstr>https://www.zotero.org/google-docs/?xs5tLK</vt:lpwstr>
      </vt:variant>
      <vt:variant>
        <vt:lpwstr/>
      </vt:variant>
      <vt:variant>
        <vt:i4>2293803</vt:i4>
      </vt:variant>
      <vt:variant>
        <vt:i4>636</vt:i4>
      </vt:variant>
      <vt:variant>
        <vt:i4>0</vt:i4>
      </vt:variant>
      <vt:variant>
        <vt:i4>5</vt:i4>
      </vt:variant>
      <vt:variant>
        <vt:lpwstr>https://www.zotero.org/google-docs/?xs5tLK</vt:lpwstr>
      </vt:variant>
      <vt:variant>
        <vt:lpwstr/>
      </vt:variant>
      <vt:variant>
        <vt:i4>2293803</vt:i4>
      </vt:variant>
      <vt:variant>
        <vt:i4>633</vt:i4>
      </vt:variant>
      <vt:variant>
        <vt:i4>0</vt:i4>
      </vt:variant>
      <vt:variant>
        <vt:i4>5</vt:i4>
      </vt:variant>
      <vt:variant>
        <vt:lpwstr>https://www.zotero.org/google-docs/?xs5tLK</vt:lpwstr>
      </vt:variant>
      <vt:variant>
        <vt:lpwstr/>
      </vt:variant>
      <vt:variant>
        <vt:i4>2293803</vt:i4>
      </vt:variant>
      <vt:variant>
        <vt:i4>630</vt:i4>
      </vt:variant>
      <vt:variant>
        <vt:i4>0</vt:i4>
      </vt:variant>
      <vt:variant>
        <vt:i4>5</vt:i4>
      </vt:variant>
      <vt:variant>
        <vt:lpwstr>https://www.zotero.org/google-docs/?xs5tLK</vt:lpwstr>
      </vt:variant>
      <vt:variant>
        <vt:lpwstr/>
      </vt:variant>
      <vt:variant>
        <vt:i4>2293803</vt:i4>
      </vt:variant>
      <vt:variant>
        <vt:i4>627</vt:i4>
      </vt:variant>
      <vt:variant>
        <vt:i4>0</vt:i4>
      </vt:variant>
      <vt:variant>
        <vt:i4>5</vt:i4>
      </vt:variant>
      <vt:variant>
        <vt:lpwstr>https://www.zotero.org/google-docs/?xs5tLK</vt:lpwstr>
      </vt:variant>
      <vt:variant>
        <vt:lpwstr/>
      </vt:variant>
      <vt:variant>
        <vt:i4>2293803</vt:i4>
      </vt:variant>
      <vt:variant>
        <vt:i4>624</vt:i4>
      </vt:variant>
      <vt:variant>
        <vt:i4>0</vt:i4>
      </vt:variant>
      <vt:variant>
        <vt:i4>5</vt:i4>
      </vt:variant>
      <vt:variant>
        <vt:lpwstr>https://www.zotero.org/google-docs/?xs5tLK</vt:lpwstr>
      </vt:variant>
      <vt:variant>
        <vt:lpwstr/>
      </vt:variant>
      <vt:variant>
        <vt:i4>2293803</vt:i4>
      </vt:variant>
      <vt:variant>
        <vt:i4>621</vt:i4>
      </vt:variant>
      <vt:variant>
        <vt:i4>0</vt:i4>
      </vt:variant>
      <vt:variant>
        <vt:i4>5</vt:i4>
      </vt:variant>
      <vt:variant>
        <vt:lpwstr>https://www.zotero.org/google-docs/?xs5tLK</vt:lpwstr>
      </vt:variant>
      <vt:variant>
        <vt:lpwstr/>
      </vt:variant>
      <vt:variant>
        <vt:i4>2293803</vt:i4>
      </vt:variant>
      <vt:variant>
        <vt:i4>618</vt:i4>
      </vt:variant>
      <vt:variant>
        <vt:i4>0</vt:i4>
      </vt:variant>
      <vt:variant>
        <vt:i4>5</vt:i4>
      </vt:variant>
      <vt:variant>
        <vt:lpwstr>https://www.zotero.org/google-docs/?xs5tLK</vt:lpwstr>
      </vt:variant>
      <vt:variant>
        <vt:lpwstr/>
      </vt:variant>
      <vt:variant>
        <vt:i4>2293803</vt:i4>
      </vt:variant>
      <vt:variant>
        <vt:i4>615</vt:i4>
      </vt:variant>
      <vt:variant>
        <vt:i4>0</vt:i4>
      </vt:variant>
      <vt:variant>
        <vt:i4>5</vt:i4>
      </vt:variant>
      <vt:variant>
        <vt:lpwstr>https://www.zotero.org/google-docs/?xs5tLK</vt:lpwstr>
      </vt:variant>
      <vt:variant>
        <vt:lpwstr/>
      </vt:variant>
      <vt:variant>
        <vt:i4>2293803</vt:i4>
      </vt:variant>
      <vt:variant>
        <vt:i4>612</vt:i4>
      </vt:variant>
      <vt:variant>
        <vt:i4>0</vt:i4>
      </vt:variant>
      <vt:variant>
        <vt:i4>5</vt:i4>
      </vt:variant>
      <vt:variant>
        <vt:lpwstr>https://www.zotero.org/google-docs/?xs5tLK</vt:lpwstr>
      </vt:variant>
      <vt:variant>
        <vt:lpwstr/>
      </vt:variant>
      <vt:variant>
        <vt:i4>2293803</vt:i4>
      </vt:variant>
      <vt:variant>
        <vt:i4>609</vt:i4>
      </vt:variant>
      <vt:variant>
        <vt:i4>0</vt:i4>
      </vt:variant>
      <vt:variant>
        <vt:i4>5</vt:i4>
      </vt:variant>
      <vt:variant>
        <vt:lpwstr>https://www.zotero.org/google-docs/?xs5tLK</vt:lpwstr>
      </vt:variant>
      <vt:variant>
        <vt:lpwstr/>
      </vt:variant>
      <vt:variant>
        <vt:i4>2293803</vt:i4>
      </vt:variant>
      <vt:variant>
        <vt:i4>606</vt:i4>
      </vt:variant>
      <vt:variant>
        <vt:i4>0</vt:i4>
      </vt:variant>
      <vt:variant>
        <vt:i4>5</vt:i4>
      </vt:variant>
      <vt:variant>
        <vt:lpwstr>https://www.zotero.org/google-docs/?xs5tLK</vt:lpwstr>
      </vt:variant>
      <vt:variant>
        <vt:lpwstr/>
      </vt:variant>
      <vt:variant>
        <vt:i4>2293803</vt:i4>
      </vt:variant>
      <vt:variant>
        <vt:i4>603</vt:i4>
      </vt:variant>
      <vt:variant>
        <vt:i4>0</vt:i4>
      </vt:variant>
      <vt:variant>
        <vt:i4>5</vt:i4>
      </vt:variant>
      <vt:variant>
        <vt:lpwstr>https://www.zotero.org/google-docs/?xs5tLK</vt:lpwstr>
      </vt:variant>
      <vt:variant>
        <vt:lpwstr/>
      </vt:variant>
      <vt:variant>
        <vt:i4>2293803</vt:i4>
      </vt:variant>
      <vt:variant>
        <vt:i4>600</vt:i4>
      </vt:variant>
      <vt:variant>
        <vt:i4>0</vt:i4>
      </vt:variant>
      <vt:variant>
        <vt:i4>5</vt:i4>
      </vt:variant>
      <vt:variant>
        <vt:lpwstr>https://www.zotero.org/google-docs/?xs5tLK</vt:lpwstr>
      </vt:variant>
      <vt:variant>
        <vt:lpwstr/>
      </vt:variant>
      <vt:variant>
        <vt:i4>2293803</vt:i4>
      </vt:variant>
      <vt:variant>
        <vt:i4>597</vt:i4>
      </vt:variant>
      <vt:variant>
        <vt:i4>0</vt:i4>
      </vt:variant>
      <vt:variant>
        <vt:i4>5</vt:i4>
      </vt:variant>
      <vt:variant>
        <vt:lpwstr>https://www.zotero.org/google-docs/?xs5tLK</vt:lpwstr>
      </vt:variant>
      <vt:variant>
        <vt:lpwstr/>
      </vt:variant>
      <vt:variant>
        <vt:i4>2293803</vt:i4>
      </vt:variant>
      <vt:variant>
        <vt:i4>594</vt:i4>
      </vt:variant>
      <vt:variant>
        <vt:i4>0</vt:i4>
      </vt:variant>
      <vt:variant>
        <vt:i4>5</vt:i4>
      </vt:variant>
      <vt:variant>
        <vt:lpwstr>https://www.zotero.org/google-docs/?xs5tLK</vt:lpwstr>
      </vt:variant>
      <vt:variant>
        <vt:lpwstr/>
      </vt:variant>
      <vt:variant>
        <vt:i4>2293803</vt:i4>
      </vt:variant>
      <vt:variant>
        <vt:i4>591</vt:i4>
      </vt:variant>
      <vt:variant>
        <vt:i4>0</vt:i4>
      </vt:variant>
      <vt:variant>
        <vt:i4>5</vt:i4>
      </vt:variant>
      <vt:variant>
        <vt:lpwstr>https://www.zotero.org/google-docs/?xs5tLK</vt:lpwstr>
      </vt:variant>
      <vt:variant>
        <vt:lpwstr/>
      </vt:variant>
      <vt:variant>
        <vt:i4>2293803</vt:i4>
      </vt:variant>
      <vt:variant>
        <vt:i4>588</vt:i4>
      </vt:variant>
      <vt:variant>
        <vt:i4>0</vt:i4>
      </vt:variant>
      <vt:variant>
        <vt:i4>5</vt:i4>
      </vt:variant>
      <vt:variant>
        <vt:lpwstr>https://www.zotero.org/google-docs/?xs5tLK</vt:lpwstr>
      </vt:variant>
      <vt:variant>
        <vt:lpwstr/>
      </vt:variant>
      <vt:variant>
        <vt:i4>2293803</vt:i4>
      </vt:variant>
      <vt:variant>
        <vt:i4>585</vt:i4>
      </vt:variant>
      <vt:variant>
        <vt:i4>0</vt:i4>
      </vt:variant>
      <vt:variant>
        <vt:i4>5</vt:i4>
      </vt:variant>
      <vt:variant>
        <vt:lpwstr>https://www.zotero.org/google-docs/?xs5tLK</vt:lpwstr>
      </vt:variant>
      <vt:variant>
        <vt:lpwstr/>
      </vt:variant>
      <vt:variant>
        <vt:i4>2293803</vt:i4>
      </vt:variant>
      <vt:variant>
        <vt:i4>582</vt:i4>
      </vt:variant>
      <vt:variant>
        <vt:i4>0</vt:i4>
      </vt:variant>
      <vt:variant>
        <vt:i4>5</vt:i4>
      </vt:variant>
      <vt:variant>
        <vt:lpwstr>https://www.zotero.org/google-docs/?xs5tLK</vt:lpwstr>
      </vt:variant>
      <vt:variant>
        <vt:lpwstr/>
      </vt:variant>
      <vt:variant>
        <vt:i4>2293803</vt:i4>
      </vt:variant>
      <vt:variant>
        <vt:i4>579</vt:i4>
      </vt:variant>
      <vt:variant>
        <vt:i4>0</vt:i4>
      </vt:variant>
      <vt:variant>
        <vt:i4>5</vt:i4>
      </vt:variant>
      <vt:variant>
        <vt:lpwstr>https://www.zotero.org/google-docs/?xs5tLK</vt:lpwstr>
      </vt:variant>
      <vt:variant>
        <vt:lpwstr/>
      </vt:variant>
      <vt:variant>
        <vt:i4>2293803</vt:i4>
      </vt:variant>
      <vt:variant>
        <vt:i4>576</vt:i4>
      </vt:variant>
      <vt:variant>
        <vt:i4>0</vt:i4>
      </vt:variant>
      <vt:variant>
        <vt:i4>5</vt:i4>
      </vt:variant>
      <vt:variant>
        <vt:lpwstr>https://www.zotero.org/google-docs/?xs5tLK</vt:lpwstr>
      </vt:variant>
      <vt:variant>
        <vt:lpwstr/>
      </vt:variant>
      <vt:variant>
        <vt:i4>2293803</vt:i4>
      </vt:variant>
      <vt:variant>
        <vt:i4>573</vt:i4>
      </vt:variant>
      <vt:variant>
        <vt:i4>0</vt:i4>
      </vt:variant>
      <vt:variant>
        <vt:i4>5</vt:i4>
      </vt:variant>
      <vt:variant>
        <vt:lpwstr>https://www.zotero.org/google-docs/?xs5tLK</vt:lpwstr>
      </vt:variant>
      <vt:variant>
        <vt:lpwstr/>
      </vt:variant>
      <vt:variant>
        <vt:i4>2293803</vt:i4>
      </vt:variant>
      <vt:variant>
        <vt:i4>570</vt:i4>
      </vt:variant>
      <vt:variant>
        <vt:i4>0</vt:i4>
      </vt:variant>
      <vt:variant>
        <vt:i4>5</vt:i4>
      </vt:variant>
      <vt:variant>
        <vt:lpwstr>https://www.zotero.org/google-docs/?xs5tLK</vt:lpwstr>
      </vt:variant>
      <vt:variant>
        <vt:lpwstr/>
      </vt:variant>
      <vt:variant>
        <vt:i4>2293803</vt:i4>
      </vt:variant>
      <vt:variant>
        <vt:i4>567</vt:i4>
      </vt:variant>
      <vt:variant>
        <vt:i4>0</vt:i4>
      </vt:variant>
      <vt:variant>
        <vt:i4>5</vt:i4>
      </vt:variant>
      <vt:variant>
        <vt:lpwstr>https://www.zotero.org/google-docs/?xs5tLK</vt:lpwstr>
      </vt:variant>
      <vt:variant>
        <vt:lpwstr/>
      </vt:variant>
      <vt:variant>
        <vt:i4>2293803</vt:i4>
      </vt:variant>
      <vt:variant>
        <vt:i4>564</vt:i4>
      </vt:variant>
      <vt:variant>
        <vt:i4>0</vt:i4>
      </vt:variant>
      <vt:variant>
        <vt:i4>5</vt:i4>
      </vt:variant>
      <vt:variant>
        <vt:lpwstr>https://www.zotero.org/google-docs/?xs5tLK</vt:lpwstr>
      </vt:variant>
      <vt:variant>
        <vt:lpwstr/>
      </vt:variant>
      <vt:variant>
        <vt:i4>2293803</vt:i4>
      </vt:variant>
      <vt:variant>
        <vt:i4>561</vt:i4>
      </vt:variant>
      <vt:variant>
        <vt:i4>0</vt:i4>
      </vt:variant>
      <vt:variant>
        <vt:i4>5</vt:i4>
      </vt:variant>
      <vt:variant>
        <vt:lpwstr>https://www.zotero.org/google-docs/?xs5tLK</vt:lpwstr>
      </vt:variant>
      <vt:variant>
        <vt:lpwstr/>
      </vt:variant>
      <vt:variant>
        <vt:i4>2293803</vt:i4>
      </vt:variant>
      <vt:variant>
        <vt:i4>558</vt:i4>
      </vt:variant>
      <vt:variant>
        <vt:i4>0</vt:i4>
      </vt:variant>
      <vt:variant>
        <vt:i4>5</vt:i4>
      </vt:variant>
      <vt:variant>
        <vt:lpwstr>https://www.zotero.org/google-docs/?xs5tLK</vt:lpwstr>
      </vt:variant>
      <vt:variant>
        <vt:lpwstr/>
      </vt:variant>
      <vt:variant>
        <vt:i4>2293803</vt:i4>
      </vt:variant>
      <vt:variant>
        <vt:i4>555</vt:i4>
      </vt:variant>
      <vt:variant>
        <vt:i4>0</vt:i4>
      </vt:variant>
      <vt:variant>
        <vt:i4>5</vt:i4>
      </vt:variant>
      <vt:variant>
        <vt:lpwstr>https://www.zotero.org/google-docs/?xs5tLK</vt:lpwstr>
      </vt:variant>
      <vt:variant>
        <vt:lpwstr/>
      </vt:variant>
      <vt:variant>
        <vt:i4>2293803</vt:i4>
      </vt:variant>
      <vt:variant>
        <vt:i4>552</vt:i4>
      </vt:variant>
      <vt:variant>
        <vt:i4>0</vt:i4>
      </vt:variant>
      <vt:variant>
        <vt:i4>5</vt:i4>
      </vt:variant>
      <vt:variant>
        <vt:lpwstr>https://www.zotero.org/google-docs/?xs5tLK</vt:lpwstr>
      </vt:variant>
      <vt:variant>
        <vt:lpwstr/>
      </vt:variant>
      <vt:variant>
        <vt:i4>2293803</vt:i4>
      </vt:variant>
      <vt:variant>
        <vt:i4>549</vt:i4>
      </vt:variant>
      <vt:variant>
        <vt:i4>0</vt:i4>
      </vt:variant>
      <vt:variant>
        <vt:i4>5</vt:i4>
      </vt:variant>
      <vt:variant>
        <vt:lpwstr>https://www.zotero.org/google-docs/?xs5tLK</vt:lpwstr>
      </vt:variant>
      <vt:variant>
        <vt:lpwstr/>
      </vt:variant>
      <vt:variant>
        <vt:i4>2293803</vt:i4>
      </vt:variant>
      <vt:variant>
        <vt:i4>546</vt:i4>
      </vt:variant>
      <vt:variant>
        <vt:i4>0</vt:i4>
      </vt:variant>
      <vt:variant>
        <vt:i4>5</vt:i4>
      </vt:variant>
      <vt:variant>
        <vt:lpwstr>https://www.zotero.org/google-docs/?xs5tLK</vt:lpwstr>
      </vt:variant>
      <vt:variant>
        <vt:lpwstr/>
      </vt:variant>
      <vt:variant>
        <vt:i4>2293803</vt:i4>
      </vt:variant>
      <vt:variant>
        <vt:i4>543</vt:i4>
      </vt:variant>
      <vt:variant>
        <vt:i4>0</vt:i4>
      </vt:variant>
      <vt:variant>
        <vt:i4>5</vt:i4>
      </vt:variant>
      <vt:variant>
        <vt:lpwstr>https://www.zotero.org/google-docs/?xs5tLK</vt:lpwstr>
      </vt:variant>
      <vt:variant>
        <vt:lpwstr/>
      </vt:variant>
      <vt:variant>
        <vt:i4>2293803</vt:i4>
      </vt:variant>
      <vt:variant>
        <vt:i4>540</vt:i4>
      </vt:variant>
      <vt:variant>
        <vt:i4>0</vt:i4>
      </vt:variant>
      <vt:variant>
        <vt:i4>5</vt:i4>
      </vt:variant>
      <vt:variant>
        <vt:lpwstr>https://www.zotero.org/google-docs/?xs5tLK</vt:lpwstr>
      </vt:variant>
      <vt:variant>
        <vt:lpwstr/>
      </vt:variant>
      <vt:variant>
        <vt:i4>2293803</vt:i4>
      </vt:variant>
      <vt:variant>
        <vt:i4>537</vt:i4>
      </vt:variant>
      <vt:variant>
        <vt:i4>0</vt:i4>
      </vt:variant>
      <vt:variant>
        <vt:i4>5</vt:i4>
      </vt:variant>
      <vt:variant>
        <vt:lpwstr>https://www.zotero.org/google-docs/?xs5tLK</vt:lpwstr>
      </vt:variant>
      <vt:variant>
        <vt:lpwstr/>
      </vt:variant>
      <vt:variant>
        <vt:i4>2293803</vt:i4>
      </vt:variant>
      <vt:variant>
        <vt:i4>534</vt:i4>
      </vt:variant>
      <vt:variant>
        <vt:i4>0</vt:i4>
      </vt:variant>
      <vt:variant>
        <vt:i4>5</vt:i4>
      </vt:variant>
      <vt:variant>
        <vt:lpwstr>https://www.zotero.org/google-docs/?xs5tLK</vt:lpwstr>
      </vt:variant>
      <vt:variant>
        <vt:lpwstr/>
      </vt:variant>
      <vt:variant>
        <vt:i4>2293803</vt:i4>
      </vt:variant>
      <vt:variant>
        <vt:i4>531</vt:i4>
      </vt:variant>
      <vt:variant>
        <vt:i4>0</vt:i4>
      </vt:variant>
      <vt:variant>
        <vt:i4>5</vt:i4>
      </vt:variant>
      <vt:variant>
        <vt:lpwstr>https://www.zotero.org/google-docs/?xs5tLK</vt:lpwstr>
      </vt:variant>
      <vt:variant>
        <vt:lpwstr/>
      </vt:variant>
      <vt:variant>
        <vt:i4>2293803</vt:i4>
      </vt:variant>
      <vt:variant>
        <vt:i4>528</vt:i4>
      </vt:variant>
      <vt:variant>
        <vt:i4>0</vt:i4>
      </vt:variant>
      <vt:variant>
        <vt:i4>5</vt:i4>
      </vt:variant>
      <vt:variant>
        <vt:lpwstr>https://www.zotero.org/google-docs/?xs5tLK</vt:lpwstr>
      </vt:variant>
      <vt:variant>
        <vt:lpwstr/>
      </vt:variant>
      <vt:variant>
        <vt:i4>2293803</vt:i4>
      </vt:variant>
      <vt:variant>
        <vt:i4>525</vt:i4>
      </vt:variant>
      <vt:variant>
        <vt:i4>0</vt:i4>
      </vt:variant>
      <vt:variant>
        <vt:i4>5</vt:i4>
      </vt:variant>
      <vt:variant>
        <vt:lpwstr>https://www.zotero.org/google-docs/?xs5tLK</vt:lpwstr>
      </vt:variant>
      <vt:variant>
        <vt:lpwstr/>
      </vt:variant>
      <vt:variant>
        <vt:i4>2293803</vt:i4>
      </vt:variant>
      <vt:variant>
        <vt:i4>522</vt:i4>
      </vt:variant>
      <vt:variant>
        <vt:i4>0</vt:i4>
      </vt:variant>
      <vt:variant>
        <vt:i4>5</vt:i4>
      </vt:variant>
      <vt:variant>
        <vt:lpwstr>https://www.zotero.org/google-docs/?xs5tLK</vt:lpwstr>
      </vt:variant>
      <vt:variant>
        <vt:lpwstr/>
      </vt:variant>
      <vt:variant>
        <vt:i4>2293803</vt:i4>
      </vt:variant>
      <vt:variant>
        <vt:i4>519</vt:i4>
      </vt:variant>
      <vt:variant>
        <vt:i4>0</vt:i4>
      </vt:variant>
      <vt:variant>
        <vt:i4>5</vt:i4>
      </vt:variant>
      <vt:variant>
        <vt:lpwstr>https://www.zotero.org/google-docs/?xs5tLK</vt:lpwstr>
      </vt:variant>
      <vt:variant>
        <vt:lpwstr/>
      </vt:variant>
      <vt:variant>
        <vt:i4>2293803</vt:i4>
      </vt:variant>
      <vt:variant>
        <vt:i4>516</vt:i4>
      </vt:variant>
      <vt:variant>
        <vt:i4>0</vt:i4>
      </vt:variant>
      <vt:variant>
        <vt:i4>5</vt:i4>
      </vt:variant>
      <vt:variant>
        <vt:lpwstr>https://www.zotero.org/google-docs/?xs5tLK</vt:lpwstr>
      </vt:variant>
      <vt:variant>
        <vt:lpwstr/>
      </vt:variant>
      <vt:variant>
        <vt:i4>2293803</vt:i4>
      </vt:variant>
      <vt:variant>
        <vt:i4>513</vt:i4>
      </vt:variant>
      <vt:variant>
        <vt:i4>0</vt:i4>
      </vt:variant>
      <vt:variant>
        <vt:i4>5</vt:i4>
      </vt:variant>
      <vt:variant>
        <vt:lpwstr>https://www.zotero.org/google-docs/?xs5tLK</vt:lpwstr>
      </vt:variant>
      <vt:variant>
        <vt:lpwstr/>
      </vt:variant>
      <vt:variant>
        <vt:i4>2293803</vt:i4>
      </vt:variant>
      <vt:variant>
        <vt:i4>510</vt:i4>
      </vt:variant>
      <vt:variant>
        <vt:i4>0</vt:i4>
      </vt:variant>
      <vt:variant>
        <vt:i4>5</vt:i4>
      </vt:variant>
      <vt:variant>
        <vt:lpwstr>https://www.zotero.org/google-docs/?xs5tLK</vt:lpwstr>
      </vt:variant>
      <vt:variant>
        <vt:lpwstr/>
      </vt:variant>
      <vt:variant>
        <vt:i4>2293803</vt:i4>
      </vt:variant>
      <vt:variant>
        <vt:i4>507</vt:i4>
      </vt:variant>
      <vt:variant>
        <vt:i4>0</vt:i4>
      </vt:variant>
      <vt:variant>
        <vt:i4>5</vt:i4>
      </vt:variant>
      <vt:variant>
        <vt:lpwstr>https://www.zotero.org/google-docs/?xs5tLK</vt:lpwstr>
      </vt:variant>
      <vt:variant>
        <vt:lpwstr/>
      </vt:variant>
      <vt:variant>
        <vt:i4>2293803</vt:i4>
      </vt:variant>
      <vt:variant>
        <vt:i4>504</vt:i4>
      </vt:variant>
      <vt:variant>
        <vt:i4>0</vt:i4>
      </vt:variant>
      <vt:variant>
        <vt:i4>5</vt:i4>
      </vt:variant>
      <vt:variant>
        <vt:lpwstr>https://www.zotero.org/google-docs/?xs5tLK</vt:lpwstr>
      </vt:variant>
      <vt:variant>
        <vt:lpwstr/>
      </vt:variant>
      <vt:variant>
        <vt:i4>2293803</vt:i4>
      </vt:variant>
      <vt:variant>
        <vt:i4>501</vt:i4>
      </vt:variant>
      <vt:variant>
        <vt:i4>0</vt:i4>
      </vt:variant>
      <vt:variant>
        <vt:i4>5</vt:i4>
      </vt:variant>
      <vt:variant>
        <vt:lpwstr>https://www.zotero.org/google-docs/?xs5tLK</vt:lpwstr>
      </vt:variant>
      <vt:variant>
        <vt:lpwstr/>
      </vt:variant>
      <vt:variant>
        <vt:i4>2293803</vt:i4>
      </vt:variant>
      <vt:variant>
        <vt:i4>498</vt:i4>
      </vt:variant>
      <vt:variant>
        <vt:i4>0</vt:i4>
      </vt:variant>
      <vt:variant>
        <vt:i4>5</vt:i4>
      </vt:variant>
      <vt:variant>
        <vt:lpwstr>https://www.zotero.org/google-docs/?xs5tLK</vt:lpwstr>
      </vt:variant>
      <vt:variant>
        <vt:lpwstr/>
      </vt:variant>
      <vt:variant>
        <vt:i4>2293803</vt:i4>
      </vt:variant>
      <vt:variant>
        <vt:i4>495</vt:i4>
      </vt:variant>
      <vt:variant>
        <vt:i4>0</vt:i4>
      </vt:variant>
      <vt:variant>
        <vt:i4>5</vt:i4>
      </vt:variant>
      <vt:variant>
        <vt:lpwstr>https://www.zotero.org/google-docs/?xs5tLK</vt:lpwstr>
      </vt:variant>
      <vt:variant>
        <vt:lpwstr/>
      </vt:variant>
      <vt:variant>
        <vt:i4>2293803</vt:i4>
      </vt:variant>
      <vt:variant>
        <vt:i4>492</vt:i4>
      </vt:variant>
      <vt:variant>
        <vt:i4>0</vt:i4>
      </vt:variant>
      <vt:variant>
        <vt:i4>5</vt:i4>
      </vt:variant>
      <vt:variant>
        <vt:lpwstr>https://www.zotero.org/google-docs/?xs5tLK</vt:lpwstr>
      </vt:variant>
      <vt:variant>
        <vt:lpwstr/>
      </vt:variant>
      <vt:variant>
        <vt:i4>2293803</vt:i4>
      </vt:variant>
      <vt:variant>
        <vt:i4>489</vt:i4>
      </vt:variant>
      <vt:variant>
        <vt:i4>0</vt:i4>
      </vt:variant>
      <vt:variant>
        <vt:i4>5</vt:i4>
      </vt:variant>
      <vt:variant>
        <vt:lpwstr>https://www.zotero.org/google-docs/?xs5tLK</vt:lpwstr>
      </vt:variant>
      <vt:variant>
        <vt:lpwstr/>
      </vt:variant>
      <vt:variant>
        <vt:i4>2293803</vt:i4>
      </vt:variant>
      <vt:variant>
        <vt:i4>486</vt:i4>
      </vt:variant>
      <vt:variant>
        <vt:i4>0</vt:i4>
      </vt:variant>
      <vt:variant>
        <vt:i4>5</vt:i4>
      </vt:variant>
      <vt:variant>
        <vt:lpwstr>https://www.zotero.org/google-docs/?xs5tLK</vt:lpwstr>
      </vt:variant>
      <vt:variant>
        <vt:lpwstr/>
      </vt:variant>
      <vt:variant>
        <vt:i4>2293803</vt:i4>
      </vt:variant>
      <vt:variant>
        <vt:i4>483</vt:i4>
      </vt:variant>
      <vt:variant>
        <vt:i4>0</vt:i4>
      </vt:variant>
      <vt:variant>
        <vt:i4>5</vt:i4>
      </vt:variant>
      <vt:variant>
        <vt:lpwstr>https://www.zotero.org/google-docs/?xs5tLK</vt:lpwstr>
      </vt:variant>
      <vt:variant>
        <vt:lpwstr/>
      </vt:variant>
      <vt:variant>
        <vt:i4>2293803</vt:i4>
      </vt:variant>
      <vt:variant>
        <vt:i4>480</vt:i4>
      </vt:variant>
      <vt:variant>
        <vt:i4>0</vt:i4>
      </vt:variant>
      <vt:variant>
        <vt:i4>5</vt:i4>
      </vt:variant>
      <vt:variant>
        <vt:lpwstr>https://www.zotero.org/google-docs/?xs5tLK</vt:lpwstr>
      </vt:variant>
      <vt:variant>
        <vt:lpwstr/>
      </vt:variant>
      <vt:variant>
        <vt:i4>2293803</vt:i4>
      </vt:variant>
      <vt:variant>
        <vt:i4>477</vt:i4>
      </vt:variant>
      <vt:variant>
        <vt:i4>0</vt:i4>
      </vt:variant>
      <vt:variant>
        <vt:i4>5</vt:i4>
      </vt:variant>
      <vt:variant>
        <vt:lpwstr>https://www.zotero.org/google-docs/?xs5tLK</vt:lpwstr>
      </vt:variant>
      <vt:variant>
        <vt:lpwstr/>
      </vt:variant>
      <vt:variant>
        <vt:i4>2293803</vt:i4>
      </vt:variant>
      <vt:variant>
        <vt:i4>474</vt:i4>
      </vt:variant>
      <vt:variant>
        <vt:i4>0</vt:i4>
      </vt:variant>
      <vt:variant>
        <vt:i4>5</vt:i4>
      </vt:variant>
      <vt:variant>
        <vt:lpwstr>https://www.zotero.org/google-docs/?xs5tLK</vt:lpwstr>
      </vt:variant>
      <vt:variant>
        <vt:lpwstr/>
      </vt:variant>
      <vt:variant>
        <vt:i4>2293803</vt:i4>
      </vt:variant>
      <vt:variant>
        <vt:i4>471</vt:i4>
      </vt:variant>
      <vt:variant>
        <vt:i4>0</vt:i4>
      </vt:variant>
      <vt:variant>
        <vt:i4>5</vt:i4>
      </vt:variant>
      <vt:variant>
        <vt:lpwstr>https://www.zotero.org/google-docs/?xs5tLK</vt:lpwstr>
      </vt:variant>
      <vt:variant>
        <vt:lpwstr/>
      </vt:variant>
      <vt:variant>
        <vt:i4>2293803</vt:i4>
      </vt:variant>
      <vt:variant>
        <vt:i4>468</vt:i4>
      </vt:variant>
      <vt:variant>
        <vt:i4>0</vt:i4>
      </vt:variant>
      <vt:variant>
        <vt:i4>5</vt:i4>
      </vt:variant>
      <vt:variant>
        <vt:lpwstr>https://www.zotero.org/google-docs/?xs5tLK</vt:lpwstr>
      </vt:variant>
      <vt:variant>
        <vt:lpwstr/>
      </vt:variant>
      <vt:variant>
        <vt:i4>2293803</vt:i4>
      </vt:variant>
      <vt:variant>
        <vt:i4>465</vt:i4>
      </vt:variant>
      <vt:variant>
        <vt:i4>0</vt:i4>
      </vt:variant>
      <vt:variant>
        <vt:i4>5</vt:i4>
      </vt:variant>
      <vt:variant>
        <vt:lpwstr>https://www.zotero.org/google-docs/?xs5tLK</vt:lpwstr>
      </vt:variant>
      <vt:variant>
        <vt:lpwstr/>
      </vt:variant>
      <vt:variant>
        <vt:i4>2293803</vt:i4>
      </vt:variant>
      <vt:variant>
        <vt:i4>462</vt:i4>
      </vt:variant>
      <vt:variant>
        <vt:i4>0</vt:i4>
      </vt:variant>
      <vt:variant>
        <vt:i4>5</vt:i4>
      </vt:variant>
      <vt:variant>
        <vt:lpwstr>https://www.zotero.org/google-docs/?xs5tLK</vt:lpwstr>
      </vt:variant>
      <vt:variant>
        <vt:lpwstr/>
      </vt:variant>
      <vt:variant>
        <vt:i4>2293803</vt:i4>
      </vt:variant>
      <vt:variant>
        <vt:i4>459</vt:i4>
      </vt:variant>
      <vt:variant>
        <vt:i4>0</vt:i4>
      </vt:variant>
      <vt:variant>
        <vt:i4>5</vt:i4>
      </vt:variant>
      <vt:variant>
        <vt:lpwstr>https://www.zotero.org/google-docs/?xs5tLK</vt:lpwstr>
      </vt:variant>
      <vt:variant>
        <vt:lpwstr/>
      </vt:variant>
      <vt:variant>
        <vt:i4>2293803</vt:i4>
      </vt:variant>
      <vt:variant>
        <vt:i4>456</vt:i4>
      </vt:variant>
      <vt:variant>
        <vt:i4>0</vt:i4>
      </vt:variant>
      <vt:variant>
        <vt:i4>5</vt:i4>
      </vt:variant>
      <vt:variant>
        <vt:lpwstr>https://www.zotero.org/google-docs/?xs5tLK</vt:lpwstr>
      </vt:variant>
      <vt:variant>
        <vt:lpwstr/>
      </vt:variant>
      <vt:variant>
        <vt:i4>2293803</vt:i4>
      </vt:variant>
      <vt:variant>
        <vt:i4>453</vt:i4>
      </vt:variant>
      <vt:variant>
        <vt:i4>0</vt:i4>
      </vt:variant>
      <vt:variant>
        <vt:i4>5</vt:i4>
      </vt:variant>
      <vt:variant>
        <vt:lpwstr>https://www.zotero.org/google-docs/?xs5tLK</vt:lpwstr>
      </vt:variant>
      <vt:variant>
        <vt:lpwstr/>
      </vt:variant>
      <vt:variant>
        <vt:i4>2293803</vt:i4>
      </vt:variant>
      <vt:variant>
        <vt:i4>450</vt:i4>
      </vt:variant>
      <vt:variant>
        <vt:i4>0</vt:i4>
      </vt:variant>
      <vt:variant>
        <vt:i4>5</vt:i4>
      </vt:variant>
      <vt:variant>
        <vt:lpwstr>https://www.zotero.org/google-docs/?xs5tLK</vt:lpwstr>
      </vt:variant>
      <vt:variant>
        <vt:lpwstr/>
      </vt:variant>
      <vt:variant>
        <vt:i4>2293803</vt:i4>
      </vt:variant>
      <vt:variant>
        <vt:i4>447</vt:i4>
      </vt:variant>
      <vt:variant>
        <vt:i4>0</vt:i4>
      </vt:variant>
      <vt:variant>
        <vt:i4>5</vt:i4>
      </vt:variant>
      <vt:variant>
        <vt:lpwstr>https://www.zotero.org/google-docs/?xs5tLK</vt:lpwstr>
      </vt:variant>
      <vt:variant>
        <vt:lpwstr/>
      </vt:variant>
      <vt:variant>
        <vt:i4>2293803</vt:i4>
      </vt:variant>
      <vt:variant>
        <vt:i4>444</vt:i4>
      </vt:variant>
      <vt:variant>
        <vt:i4>0</vt:i4>
      </vt:variant>
      <vt:variant>
        <vt:i4>5</vt:i4>
      </vt:variant>
      <vt:variant>
        <vt:lpwstr>https://www.zotero.org/google-docs/?xs5tLK</vt:lpwstr>
      </vt:variant>
      <vt:variant>
        <vt:lpwstr/>
      </vt:variant>
      <vt:variant>
        <vt:i4>2293803</vt:i4>
      </vt:variant>
      <vt:variant>
        <vt:i4>441</vt:i4>
      </vt:variant>
      <vt:variant>
        <vt:i4>0</vt:i4>
      </vt:variant>
      <vt:variant>
        <vt:i4>5</vt:i4>
      </vt:variant>
      <vt:variant>
        <vt:lpwstr>https://www.zotero.org/google-docs/?xs5tLK</vt:lpwstr>
      </vt:variant>
      <vt:variant>
        <vt:lpwstr/>
      </vt:variant>
      <vt:variant>
        <vt:i4>2293803</vt:i4>
      </vt:variant>
      <vt:variant>
        <vt:i4>438</vt:i4>
      </vt:variant>
      <vt:variant>
        <vt:i4>0</vt:i4>
      </vt:variant>
      <vt:variant>
        <vt:i4>5</vt:i4>
      </vt:variant>
      <vt:variant>
        <vt:lpwstr>https://www.zotero.org/google-docs/?xs5tLK</vt:lpwstr>
      </vt:variant>
      <vt:variant>
        <vt:lpwstr/>
      </vt:variant>
      <vt:variant>
        <vt:i4>2293803</vt:i4>
      </vt:variant>
      <vt:variant>
        <vt:i4>435</vt:i4>
      </vt:variant>
      <vt:variant>
        <vt:i4>0</vt:i4>
      </vt:variant>
      <vt:variant>
        <vt:i4>5</vt:i4>
      </vt:variant>
      <vt:variant>
        <vt:lpwstr>https://www.zotero.org/google-docs/?xs5tLK</vt:lpwstr>
      </vt:variant>
      <vt:variant>
        <vt:lpwstr/>
      </vt:variant>
      <vt:variant>
        <vt:i4>2293803</vt:i4>
      </vt:variant>
      <vt:variant>
        <vt:i4>432</vt:i4>
      </vt:variant>
      <vt:variant>
        <vt:i4>0</vt:i4>
      </vt:variant>
      <vt:variant>
        <vt:i4>5</vt:i4>
      </vt:variant>
      <vt:variant>
        <vt:lpwstr>https://www.zotero.org/google-docs/?xs5tLK</vt:lpwstr>
      </vt:variant>
      <vt:variant>
        <vt:lpwstr/>
      </vt:variant>
      <vt:variant>
        <vt:i4>2293803</vt:i4>
      </vt:variant>
      <vt:variant>
        <vt:i4>429</vt:i4>
      </vt:variant>
      <vt:variant>
        <vt:i4>0</vt:i4>
      </vt:variant>
      <vt:variant>
        <vt:i4>5</vt:i4>
      </vt:variant>
      <vt:variant>
        <vt:lpwstr>https://www.zotero.org/google-docs/?xs5tLK</vt:lpwstr>
      </vt:variant>
      <vt:variant>
        <vt:lpwstr/>
      </vt:variant>
      <vt:variant>
        <vt:i4>2293803</vt:i4>
      </vt:variant>
      <vt:variant>
        <vt:i4>426</vt:i4>
      </vt:variant>
      <vt:variant>
        <vt:i4>0</vt:i4>
      </vt:variant>
      <vt:variant>
        <vt:i4>5</vt:i4>
      </vt:variant>
      <vt:variant>
        <vt:lpwstr>https://www.zotero.org/google-docs/?xs5tLK</vt:lpwstr>
      </vt:variant>
      <vt:variant>
        <vt:lpwstr/>
      </vt:variant>
      <vt:variant>
        <vt:i4>2293803</vt:i4>
      </vt:variant>
      <vt:variant>
        <vt:i4>423</vt:i4>
      </vt:variant>
      <vt:variant>
        <vt:i4>0</vt:i4>
      </vt:variant>
      <vt:variant>
        <vt:i4>5</vt:i4>
      </vt:variant>
      <vt:variant>
        <vt:lpwstr>https://www.zotero.org/google-docs/?xs5tLK</vt:lpwstr>
      </vt:variant>
      <vt:variant>
        <vt:lpwstr/>
      </vt:variant>
      <vt:variant>
        <vt:i4>2293803</vt:i4>
      </vt:variant>
      <vt:variant>
        <vt:i4>420</vt:i4>
      </vt:variant>
      <vt:variant>
        <vt:i4>0</vt:i4>
      </vt:variant>
      <vt:variant>
        <vt:i4>5</vt:i4>
      </vt:variant>
      <vt:variant>
        <vt:lpwstr>https://www.zotero.org/google-docs/?xs5tLK</vt:lpwstr>
      </vt:variant>
      <vt:variant>
        <vt:lpwstr/>
      </vt:variant>
      <vt:variant>
        <vt:i4>2293803</vt:i4>
      </vt:variant>
      <vt:variant>
        <vt:i4>417</vt:i4>
      </vt:variant>
      <vt:variant>
        <vt:i4>0</vt:i4>
      </vt:variant>
      <vt:variant>
        <vt:i4>5</vt:i4>
      </vt:variant>
      <vt:variant>
        <vt:lpwstr>https://www.zotero.org/google-docs/?xs5tLK</vt:lpwstr>
      </vt:variant>
      <vt:variant>
        <vt:lpwstr/>
      </vt:variant>
      <vt:variant>
        <vt:i4>2293803</vt:i4>
      </vt:variant>
      <vt:variant>
        <vt:i4>414</vt:i4>
      </vt:variant>
      <vt:variant>
        <vt:i4>0</vt:i4>
      </vt:variant>
      <vt:variant>
        <vt:i4>5</vt:i4>
      </vt:variant>
      <vt:variant>
        <vt:lpwstr>https://www.zotero.org/google-docs/?xs5tLK</vt:lpwstr>
      </vt:variant>
      <vt:variant>
        <vt:lpwstr/>
      </vt:variant>
      <vt:variant>
        <vt:i4>2293803</vt:i4>
      </vt:variant>
      <vt:variant>
        <vt:i4>411</vt:i4>
      </vt:variant>
      <vt:variant>
        <vt:i4>0</vt:i4>
      </vt:variant>
      <vt:variant>
        <vt:i4>5</vt:i4>
      </vt:variant>
      <vt:variant>
        <vt:lpwstr>https://www.zotero.org/google-docs/?xs5tLK</vt:lpwstr>
      </vt:variant>
      <vt:variant>
        <vt:lpwstr/>
      </vt:variant>
      <vt:variant>
        <vt:i4>2293803</vt:i4>
      </vt:variant>
      <vt:variant>
        <vt:i4>408</vt:i4>
      </vt:variant>
      <vt:variant>
        <vt:i4>0</vt:i4>
      </vt:variant>
      <vt:variant>
        <vt:i4>5</vt:i4>
      </vt:variant>
      <vt:variant>
        <vt:lpwstr>https://www.zotero.org/google-docs/?xs5tLK</vt:lpwstr>
      </vt:variant>
      <vt:variant>
        <vt:lpwstr/>
      </vt:variant>
      <vt:variant>
        <vt:i4>2293803</vt:i4>
      </vt:variant>
      <vt:variant>
        <vt:i4>405</vt:i4>
      </vt:variant>
      <vt:variant>
        <vt:i4>0</vt:i4>
      </vt:variant>
      <vt:variant>
        <vt:i4>5</vt:i4>
      </vt:variant>
      <vt:variant>
        <vt:lpwstr>https://www.zotero.org/google-docs/?xs5tLK</vt:lpwstr>
      </vt:variant>
      <vt:variant>
        <vt:lpwstr/>
      </vt:variant>
      <vt:variant>
        <vt:i4>2293803</vt:i4>
      </vt:variant>
      <vt:variant>
        <vt:i4>402</vt:i4>
      </vt:variant>
      <vt:variant>
        <vt:i4>0</vt:i4>
      </vt:variant>
      <vt:variant>
        <vt:i4>5</vt:i4>
      </vt:variant>
      <vt:variant>
        <vt:lpwstr>https://www.zotero.org/google-docs/?xs5tLK</vt:lpwstr>
      </vt:variant>
      <vt:variant>
        <vt:lpwstr/>
      </vt:variant>
      <vt:variant>
        <vt:i4>2293803</vt:i4>
      </vt:variant>
      <vt:variant>
        <vt:i4>399</vt:i4>
      </vt:variant>
      <vt:variant>
        <vt:i4>0</vt:i4>
      </vt:variant>
      <vt:variant>
        <vt:i4>5</vt:i4>
      </vt:variant>
      <vt:variant>
        <vt:lpwstr>https://www.zotero.org/google-docs/?xs5tLK</vt:lpwstr>
      </vt:variant>
      <vt:variant>
        <vt:lpwstr/>
      </vt:variant>
      <vt:variant>
        <vt:i4>2293803</vt:i4>
      </vt:variant>
      <vt:variant>
        <vt:i4>396</vt:i4>
      </vt:variant>
      <vt:variant>
        <vt:i4>0</vt:i4>
      </vt:variant>
      <vt:variant>
        <vt:i4>5</vt:i4>
      </vt:variant>
      <vt:variant>
        <vt:lpwstr>https://www.zotero.org/google-docs/?xs5tLK</vt:lpwstr>
      </vt:variant>
      <vt:variant>
        <vt:lpwstr/>
      </vt:variant>
      <vt:variant>
        <vt:i4>2293803</vt:i4>
      </vt:variant>
      <vt:variant>
        <vt:i4>393</vt:i4>
      </vt:variant>
      <vt:variant>
        <vt:i4>0</vt:i4>
      </vt:variant>
      <vt:variant>
        <vt:i4>5</vt:i4>
      </vt:variant>
      <vt:variant>
        <vt:lpwstr>https://www.zotero.org/google-docs/?xs5tLK</vt:lpwstr>
      </vt:variant>
      <vt:variant>
        <vt:lpwstr/>
      </vt:variant>
      <vt:variant>
        <vt:i4>2293803</vt:i4>
      </vt:variant>
      <vt:variant>
        <vt:i4>390</vt:i4>
      </vt:variant>
      <vt:variant>
        <vt:i4>0</vt:i4>
      </vt:variant>
      <vt:variant>
        <vt:i4>5</vt:i4>
      </vt:variant>
      <vt:variant>
        <vt:lpwstr>https://www.zotero.org/google-docs/?xs5tLK</vt:lpwstr>
      </vt:variant>
      <vt:variant>
        <vt:lpwstr/>
      </vt:variant>
      <vt:variant>
        <vt:i4>2293803</vt:i4>
      </vt:variant>
      <vt:variant>
        <vt:i4>387</vt:i4>
      </vt:variant>
      <vt:variant>
        <vt:i4>0</vt:i4>
      </vt:variant>
      <vt:variant>
        <vt:i4>5</vt:i4>
      </vt:variant>
      <vt:variant>
        <vt:lpwstr>https://www.zotero.org/google-docs/?xs5tLK</vt:lpwstr>
      </vt:variant>
      <vt:variant>
        <vt:lpwstr/>
      </vt:variant>
      <vt:variant>
        <vt:i4>2293803</vt:i4>
      </vt:variant>
      <vt:variant>
        <vt:i4>384</vt:i4>
      </vt:variant>
      <vt:variant>
        <vt:i4>0</vt:i4>
      </vt:variant>
      <vt:variant>
        <vt:i4>5</vt:i4>
      </vt:variant>
      <vt:variant>
        <vt:lpwstr>https://www.zotero.org/google-docs/?xs5tLK</vt:lpwstr>
      </vt:variant>
      <vt:variant>
        <vt:lpwstr/>
      </vt:variant>
      <vt:variant>
        <vt:i4>2293803</vt:i4>
      </vt:variant>
      <vt:variant>
        <vt:i4>381</vt:i4>
      </vt:variant>
      <vt:variant>
        <vt:i4>0</vt:i4>
      </vt:variant>
      <vt:variant>
        <vt:i4>5</vt:i4>
      </vt:variant>
      <vt:variant>
        <vt:lpwstr>https://www.zotero.org/google-docs/?xs5tLK</vt:lpwstr>
      </vt:variant>
      <vt:variant>
        <vt:lpwstr/>
      </vt:variant>
      <vt:variant>
        <vt:i4>2293803</vt:i4>
      </vt:variant>
      <vt:variant>
        <vt:i4>378</vt:i4>
      </vt:variant>
      <vt:variant>
        <vt:i4>0</vt:i4>
      </vt:variant>
      <vt:variant>
        <vt:i4>5</vt:i4>
      </vt:variant>
      <vt:variant>
        <vt:lpwstr>https://www.zotero.org/google-docs/?xs5tLK</vt:lpwstr>
      </vt:variant>
      <vt:variant>
        <vt:lpwstr/>
      </vt:variant>
      <vt:variant>
        <vt:i4>2293803</vt:i4>
      </vt:variant>
      <vt:variant>
        <vt:i4>375</vt:i4>
      </vt:variant>
      <vt:variant>
        <vt:i4>0</vt:i4>
      </vt:variant>
      <vt:variant>
        <vt:i4>5</vt:i4>
      </vt:variant>
      <vt:variant>
        <vt:lpwstr>https://www.zotero.org/google-docs/?xs5tLK</vt:lpwstr>
      </vt:variant>
      <vt:variant>
        <vt:lpwstr/>
      </vt:variant>
      <vt:variant>
        <vt:i4>2293803</vt:i4>
      </vt:variant>
      <vt:variant>
        <vt:i4>372</vt:i4>
      </vt:variant>
      <vt:variant>
        <vt:i4>0</vt:i4>
      </vt:variant>
      <vt:variant>
        <vt:i4>5</vt:i4>
      </vt:variant>
      <vt:variant>
        <vt:lpwstr>https://www.zotero.org/google-docs/?xs5tLK</vt:lpwstr>
      </vt:variant>
      <vt:variant>
        <vt:lpwstr/>
      </vt:variant>
      <vt:variant>
        <vt:i4>2293803</vt:i4>
      </vt:variant>
      <vt:variant>
        <vt:i4>369</vt:i4>
      </vt:variant>
      <vt:variant>
        <vt:i4>0</vt:i4>
      </vt:variant>
      <vt:variant>
        <vt:i4>5</vt:i4>
      </vt:variant>
      <vt:variant>
        <vt:lpwstr>https://www.zotero.org/google-docs/?xs5tLK</vt:lpwstr>
      </vt:variant>
      <vt:variant>
        <vt:lpwstr/>
      </vt:variant>
      <vt:variant>
        <vt:i4>2293803</vt:i4>
      </vt:variant>
      <vt:variant>
        <vt:i4>366</vt:i4>
      </vt:variant>
      <vt:variant>
        <vt:i4>0</vt:i4>
      </vt:variant>
      <vt:variant>
        <vt:i4>5</vt:i4>
      </vt:variant>
      <vt:variant>
        <vt:lpwstr>https://www.zotero.org/google-docs/?xs5tLK</vt:lpwstr>
      </vt:variant>
      <vt:variant>
        <vt:lpwstr/>
      </vt:variant>
      <vt:variant>
        <vt:i4>2293803</vt:i4>
      </vt:variant>
      <vt:variant>
        <vt:i4>363</vt:i4>
      </vt:variant>
      <vt:variant>
        <vt:i4>0</vt:i4>
      </vt:variant>
      <vt:variant>
        <vt:i4>5</vt:i4>
      </vt:variant>
      <vt:variant>
        <vt:lpwstr>https://www.zotero.org/google-docs/?xs5tLK</vt:lpwstr>
      </vt:variant>
      <vt:variant>
        <vt:lpwstr/>
      </vt:variant>
      <vt:variant>
        <vt:i4>2293803</vt:i4>
      </vt:variant>
      <vt:variant>
        <vt:i4>360</vt:i4>
      </vt:variant>
      <vt:variant>
        <vt:i4>0</vt:i4>
      </vt:variant>
      <vt:variant>
        <vt:i4>5</vt:i4>
      </vt:variant>
      <vt:variant>
        <vt:lpwstr>https://www.zotero.org/google-docs/?xs5tLK</vt:lpwstr>
      </vt:variant>
      <vt:variant>
        <vt:lpwstr/>
      </vt:variant>
      <vt:variant>
        <vt:i4>2293803</vt:i4>
      </vt:variant>
      <vt:variant>
        <vt:i4>357</vt:i4>
      </vt:variant>
      <vt:variant>
        <vt:i4>0</vt:i4>
      </vt:variant>
      <vt:variant>
        <vt:i4>5</vt:i4>
      </vt:variant>
      <vt:variant>
        <vt:lpwstr>https://www.zotero.org/google-docs/?xs5tLK</vt:lpwstr>
      </vt:variant>
      <vt:variant>
        <vt:lpwstr/>
      </vt:variant>
      <vt:variant>
        <vt:i4>2293803</vt:i4>
      </vt:variant>
      <vt:variant>
        <vt:i4>354</vt:i4>
      </vt:variant>
      <vt:variant>
        <vt:i4>0</vt:i4>
      </vt:variant>
      <vt:variant>
        <vt:i4>5</vt:i4>
      </vt:variant>
      <vt:variant>
        <vt:lpwstr>https://www.zotero.org/google-docs/?xs5tLK</vt:lpwstr>
      </vt:variant>
      <vt:variant>
        <vt:lpwstr/>
      </vt:variant>
      <vt:variant>
        <vt:i4>2293803</vt:i4>
      </vt:variant>
      <vt:variant>
        <vt:i4>351</vt:i4>
      </vt:variant>
      <vt:variant>
        <vt:i4>0</vt:i4>
      </vt:variant>
      <vt:variant>
        <vt:i4>5</vt:i4>
      </vt:variant>
      <vt:variant>
        <vt:lpwstr>https://www.zotero.org/google-docs/?xs5tLK</vt:lpwstr>
      </vt:variant>
      <vt:variant>
        <vt:lpwstr/>
      </vt:variant>
      <vt:variant>
        <vt:i4>2293803</vt:i4>
      </vt:variant>
      <vt:variant>
        <vt:i4>348</vt:i4>
      </vt:variant>
      <vt:variant>
        <vt:i4>0</vt:i4>
      </vt:variant>
      <vt:variant>
        <vt:i4>5</vt:i4>
      </vt:variant>
      <vt:variant>
        <vt:lpwstr>https://www.zotero.org/google-docs/?xs5tLK</vt:lpwstr>
      </vt:variant>
      <vt:variant>
        <vt:lpwstr/>
      </vt:variant>
      <vt:variant>
        <vt:i4>2293803</vt:i4>
      </vt:variant>
      <vt:variant>
        <vt:i4>345</vt:i4>
      </vt:variant>
      <vt:variant>
        <vt:i4>0</vt:i4>
      </vt:variant>
      <vt:variant>
        <vt:i4>5</vt:i4>
      </vt:variant>
      <vt:variant>
        <vt:lpwstr>https://www.zotero.org/google-docs/?xs5tLK</vt:lpwstr>
      </vt:variant>
      <vt:variant>
        <vt:lpwstr/>
      </vt:variant>
      <vt:variant>
        <vt:i4>2293803</vt:i4>
      </vt:variant>
      <vt:variant>
        <vt:i4>342</vt:i4>
      </vt:variant>
      <vt:variant>
        <vt:i4>0</vt:i4>
      </vt:variant>
      <vt:variant>
        <vt:i4>5</vt:i4>
      </vt:variant>
      <vt:variant>
        <vt:lpwstr>https://www.zotero.org/google-docs/?xs5tLK</vt:lpwstr>
      </vt:variant>
      <vt:variant>
        <vt:lpwstr/>
      </vt:variant>
      <vt:variant>
        <vt:i4>2293803</vt:i4>
      </vt:variant>
      <vt:variant>
        <vt:i4>339</vt:i4>
      </vt:variant>
      <vt:variant>
        <vt:i4>0</vt:i4>
      </vt:variant>
      <vt:variant>
        <vt:i4>5</vt:i4>
      </vt:variant>
      <vt:variant>
        <vt:lpwstr>https://www.zotero.org/google-docs/?xs5tLK</vt:lpwstr>
      </vt:variant>
      <vt:variant>
        <vt:lpwstr/>
      </vt:variant>
      <vt:variant>
        <vt:i4>2293803</vt:i4>
      </vt:variant>
      <vt:variant>
        <vt:i4>336</vt:i4>
      </vt:variant>
      <vt:variant>
        <vt:i4>0</vt:i4>
      </vt:variant>
      <vt:variant>
        <vt:i4>5</vt:i4>
      </vt:variant>
      <vt:variant>
        <vt:lpwstr>https://www.zotero.org/google-docs/?xs5tLK</vt:lpwstr>
      </vt:variant>
      <vt:variant>
        <vt:lpwstr/>
      </vt:variant>
      <vt:variant>
        <vt:i4>2293803</vt:i4>
      </vt:variant>
      <vt:variant>
        <vt:i4>333</vt:i4>
      </vt:variant>
      <vt:variant>
        <vt:i4>0</vt:i4>
      </vt:variant>
      <vt:variant>
        <vt:i4>5</vt:i4>
      </vt:variant>
      <vt:variant>
        <vt:lpwstr>https://www.zotero.org/google-docs/?xs5tLK</vt:lpwstr>
      </vt:variant>
      <vt:variant>
        <vt:lpwstr/>
      </vt:variant>
      <vt:variant>
        <vt:i4>2293803</vt:i4>
      </vt:variant>
      <vt:variant>
        <vt:i4>330</vt:i4>
      </vt:variant>
      <vt:variant>
        <vt:i4>0</vt:i4>
      </vt:variant>
      <vt:variant>
        <vt:i4>5</vt:i4>
      </vt:variant>
      <vt:variant>
        <vt:lpwstr>https://www.zotero.org/google-docs/?xs5tLK</vt:lpwstr>
      </vt:variant>
      <vt:variant>
        <vt:lpwstr/>
      </vt:variant>
      <vt:variant>
        <vt:i4>2293803</vt:i4>
      </vt:variant>
      <vt:variant>
        <vt:i4>327</vt:i4>
      </vt:variant>
      <vt:variant>
        <vt:i4>0</vt:i4>
      </vt:variant>
      <vt:variant>
        <vt:i4>5</vt:i4>
      </vt:variant>
      <vt:variant>
        <vt:lpwstr>https://www.zotero.org/google-docs/?xs5tLK</vt:lpwstr>
      </vt:variant>
      <vt:variant>
        <vt:lpwstr/>
      </vt:variant>
      <vt:variant>
        <vt:i4>2293803</vt:i4>
      </vt:variant>
      <vt:variant>
        <vt:i4>324</vt:i4>
      </vt:variant>
      <vt:variant>
        <vt:i4>0</vt:i4>
      </vt:variant>
      <vt:variant>
        <vt:i4>5</vt:i4>
      </vt:variant>
      <vt:variant>
        <vt:lpwstr>https://www.zotero.org/google-docs/?xs5tLK</vt:lpwstr>
      </vt:variant>
      <vt:variant>
        <vt:lpwstr/>
      </vt:variant>
      <vt:variant>
        <vt:i4>2293803</vt:i4>
      </vt:variant>
      <vt:variant>
        <vt:i4>321</vt:i4>
      </vt:variant>
      <vt:variant>
        <vt:i4>0</vt:i4>
      </vt:variant>
      <vt:variant>
        <vt:i4>5</vt:i4>
      </vt:variant>
      <vt:variant>
        <vt:lpwstr>https://www.zotero.org/google-docs/?xs5tLK</vt:lpwstr>
      </vt:variant>
      <vt:variant>
        <vt:lpwstr/>
      </vt:variant>
      <vt:variant>
        <vt:i4>2293803</vt:i4>
      </vt:variant>
      <vt:variant>
        <vt:i4>318</vt:i4>
      </vt:variant>
      <vt:variant>
        <vt:i4>0</vt:i4>
      </vt:variant>
      <vt:variant>
        <vt:i4>5</vt:i4>
      </vt:variant>
      <vt:variant>
        <vt:lpwstr>https://www.zotero.org/google-docs/?xs5tLK</vt:lpwstr>
      </vt:variant>
      <vt:variant>
        <vt:lpwstr/>
      </vt:variant>
      <vt:variant>
        <vt:i4>2293803</vt:i4>
      </vt:variant>
      <vt:variant>
        <vt:i4>315</vt:i4>
      </vt:variant>
      <vt:variant>
        <vt:i4>0</vt:i4>
      </vt:variant>
      <vt:variant>
        <vt:i4>5</vt:i4>
      </vt:variant>
      <vt:variant>
        <vt:lpwstr>https://www.zotero.org/google-docs/?xs5tLK</vt:lpwstr>
      </vt:variant>
      <vt:variant>
        <vt:lpwstr/>
      </vt:variant>
      <vt:variant>
        <vt:i4>2293803</vt:i4>
      </vt:variant>
      <vt:variant>
        <vt:i4>312</vt:i4>
      </vt:variant>
      <vt:variant>
        <vt:i4>0</vt:i4>
      </vt:variant>
      <vt:variant>
        <vt:i4>5</vt:i4>
      </vt:variant>
      <vt:variant>
        <vt:lpwstr>https://www.zotero.org/google-docs/?xs5tLK</vt:lpwstr>
      </vt:variant>
      <vt:variant>
        <vt:lpwstr/>
      </vt:variant>
      <vt:variant>
        <vt:i4>2293803</vt:i4>
      </vt:variant>
      <vt:variant>
        <vt:i4>309</vt:i4>
      </vt:variant>
      <vt:variant>
        <vt:i4>0</vt:i4>
      </vt:variant>
      <vt:variant>
        <vt:i4>5</vt:i4>
      </vt:variant>
      <vt:variant>
        <vt:lpwstr>https://www.zotero.org/google-docs/?xs5tLK</vt:lpwstr>
      </vt:variant>
      <vt:variant>
        <vt:lpwstr/>
      </vt:variant>
      <vt:variant>
        <vt:i4>2293803</vt:i4>
      </vt:variant>
      <vt:variant>
        <vt:i4>306</vt:i4>
      </vt:variant>
      <vt:variant>
        <vt:i4>0</vt:i4>
      </vt:variant>
      <vt:variant>
        <vt:i4>5</vt:i4>
      </vt:variant>
      <vt:variant>
        <vt:lpwstr>https://www.zotero.org/google-docs/?xs5tLK</vt:lpwstr>
      </vt:variant>
      <vt:variant>
        <vt:lpwstr/>
      </vt:variant>
      <vt:variant>
        <vt:i4>2293803</vt:i4>
      </vt:variant>
      <vt:variant>
        <vt:i4>303</vt:i4>
      </vt:variant>
      <vt:variant>
        <vt:i4>0</vt:i4>
      </vt:variant>
      <vt:variant>
        <vt:i4>5</vt:i4>
      </vt:variant>
      <vt:variant>
        <vt:lpwstr>https://www.zotero.org/google-docs/?xs5tLK</vt:lpwstr>
      </vt:variant>
      <vt:variant>
        <vt:lpwstr/>
      </vt:variant>
      <vt:variant>
        <vt:i4>2293803</vt:i4>
      </vt:variant>
      <vt:variant>
        <vt:i4>300</vt:i4>
      </vt:variant>
      <vt:variant>
        <vt:i4>0</vt:i4>
      </vt:variant>
      <vt:variant>
        <vt:i4>5</vt:i4>
      </vt:variant>
      <vt:variant>
        <vt:lpwstr>https://www.zotero.org/google-docs/?xs5tLK</vt:lpwstr>
      </vt:variant>
      <vt:variant>
        <vt:lpwstr/>
      </vt:variant>
      <vt:variant>
        <vt:i4>2293803</vt:i4>
      </vt:variant>
      <vt:variant>
        <vt:i4>297</vt:i4>
      </vt:variant>
      <vt:variant>
        <vt:i4>0</vt:i4>
      </vt:variant>
      <vt:variant>
        <vt:i4>5</vt:i4>
      </vt:variant>
      <vt:variant>
        <vt:lpwstr>https://www.zotero.org/google-docs/?xs5tLK</vt:lpwstr>
      </vt:variant>
      <vt:variant>
        <vt:lpwstr/>
      </vt:variant>
      <vt:variant>
        <vt:i4>2293803</vt:i4>
      </vt:variant>
      <vt:variant>
        <vt:i4>294</vt:i4>
      </vt:variant>
      <vt:variant>
        <vt:i4>0</vt:i4>
      </vt:variant>
      <vt:variant>
        <vt:i4>5</vt:i4>
      </vt:variant>
      <vt:variant>
        <vt:lpwstr>https://www.zotero.org/google-docs/?xs5tLK</vt:lpwstr>
      </vt:variant>
      <vt:variant>
        <vt:lpwstr/>
      </vt:variant>
      <vt:variant>
        <vt:i4>2293803</vt:i4>
      </vt:variant>
      <vt:variant>
        <vt:i4>291</vt:i4>
      </vt:variant>
      <vt:variant>
        <vt:i4>0</vt:i4>
      </vt:variant>
      <vt:variant>
        <vt:i4>5</vt:i4>
      </vt:variant>
      <vt:variant>
        <vt:lpwstr>https://www.zotero.org/google-docs/?xs5tLK</vt:lpwstr>
      </vt:variant>
      <vt:variant>
        <vt:lpwstr/>
      </vt:variant>
      <vt:variant>
        <vt:i4>2293803</vt:i4>
      </vt:variant>
      <vt:variant>
        <vt:i4>288</vt:i4>
      </vt:variant>
      <vt:variant>
        <vt:i4>0</vt:i4>
      </vt:variant>
      <vt:variant>
        <vt:i4>5</vt:i4>
      </vt:variant>
      <vt:variant>
        <vt:lpwstr>https://www.zotero.org/google-docs/?xs5tLK</vt:lpwstr>
      </vt:variant>
      <vt:variant>
        <vt:lpwstr/>
      </vt:variant>
      <vt:variant>
        <vt:i4>2293803</vt:i4>
      </vt:variant>
      <vt:variant>
        <vt:i4>285</vt:i4>
      </vt:variant>
      <vt:variant>
        <vt:i4>0</vt:i4>
      </vt:variant>
      <vt:variant>
        <vt:i4>5</vt:i4>
      </vt:variant>
      <vt:variant>
        <vt:lpwstr>https://www.zotero.org/google-docs/?xs5tLK</vt:lpwstr>
      </vt:variant>
      <vt:variant>
        <vt:lpwstr/>
      </vt:variant>
      <vt:variant>
        <vt:i4>2293803</vt:i4>
      </vt:variant>
      <vt:variant>
        <vt:i4>282</vt:i4>
      </vt:variant>
      <vt:variant>
        <vt:i4>0</vt:i4>
      </vt:variant>
      <vt:variant>
        <vt:i4>5</vt:i4>
      </vt:variant>
      <vt:variant>
        <vt:lpwstr>https://www.zotero.org/google-docs/?xs5tLK</vt:lpwstr>
      </vt:variant>
      <vt:variant>
        <vt:lpwstr/>
      </vt:variant>
      <vt:variant>
        <vt:i4>2293803</vt:i4>
      </vt:variant>
      <vt:variant>
        <vt:i4>279</vt:i4>
      </vt:variant>
      <vt:variant>
        <vt:i4>0</vt:i4>
      </vt:variant>
      <vt:variant>
        <vt:i4>5</vt:i4>
      </vt:variant>
      <vt:variant>
        <vt:lpwstr>https://www.zotero.org/google-docs/?xs5tLK</vt:lpwstr>
      </vt:variant>
      <vt:variant>
        <vt:lpwstr/>
      </vt:variant>
      <vt:variant>
        <vt:i4>2293803</vt:i4>
      </vt:variant>
      <vt:variant>
        <vt:i4>276</vt:i4>
      </vt:variant>
      <vt:variant>
        <vt:i4>0</vt:i4>
      </vt:variant>
      <vt:variant>
        <vt:i4>5</vt:i4>
      </vt:variant>
      <vt:variant>
        <vt:lpwstr>https://www.zotero.org/google-docs/?xs5tLK</vt:lpwstr>
      </vt:variant>
      <vt:variant>
        <vt:lpwstr/>
      </vt:variant>
      <vt:variant>
        <vt:i4>2293803</vt:i4>
      </vt:variant>
      <vt:variant>
        <vt:i4>273</vt:i4>
      </vt:variant>
      <vt:variant>
        <vt:i4>0</vt:i4>
      </vt:variant>
      <vt:variant>
        <vt:i4>5</vt:i4>
      </vt:variant>
      <vt:variant>
        <vt:lpwstr>https://www.zotero.org/google-docs/?xs5tLK</vt:lpwstr>
      </vt:variant>
      <vt:variant>
        <vt:lpwstr/>
      </vt:variant>
      <vt:variant>
        <vt:i4>2293803</vt:i4>
      </vt:variant>
      <vt:variant>
        <vt:i4>270</vt:i4>
      </vt:variant>
      <vt:variant>
        <vt:i4>0</vt:i4>
      </vt:variant>
      <vt:variant>
        <vt:i4>5</vt:i4>
      </vt:variant>
      <vt:variant>
        <vt:lpwstr>https://www.zotero.org/google-docs/?xs5tLK</vt:lpwstr>
      </vt:variant>
      <vt:variant>
        <vt:lpwstr/>
      </vt:variant>
      <vt:variant>
        <vt:i4>2293803</vt:i4>
      </vt:variant>
      <vt:variant>
        <vt:i4>267</vt:i4>
      </vt:variant>
      <vt:variant>
        <vt:i4>0</vt:i4>
      </vt:variant>
      <vt:variant>
        <vt:i4>5</vt:i4>
      </vt:variant>
      <vt:variant>
        <vt:lpwstr>https://www.zotero.org/google-docs/?xs5tLK</vt:lpwstr>
      </vt:variant>
      <vt:variant>
        <vt:lpwstr/>
      </vt:variant>
      <vt:variant>
        <vt:i4>2293803</vt:i4>
      </vt:variant>
      <vt:variant>
        <vt:i4>264</vt:i4>
      </vt:variant>
      <vt:variant>
        <vt:i4>0</vt:i4>
      </vt:variant>
      <vt:variant>
        <vt:i4>5</vt:i4>
      </vt:variant>
      <vt:variant>
        <vt:lpwstr>https://www.zotero.org/google-docs/?xs5tLK</vt:lpwstr>
      </vt:variant>
      <vt:variant>
        <vt:lpwstr/>
      </vt:variant>
      <vt:variant>
        <vt:i4>2293803</vt:i4>
      </vt:variant>
      <vt:variant>
        <vt:i4>261</vt:i4>
      </vt:variant>
      <vt:variant>
        <vt:i4>0</vt:i4>
      </vt:variant>
      <vt:variant>
        <vt:i4>5</vt:i4>
      </vt:variant>
      <vt:variant>
        <vt:lpwstr>https://www.zotero.org/google-docs/?xs5tLK</vt:lpwstr>
      </vt:variant>
      <vt:variant>
        <vt:lpwstr/>
      </vt:variant>
      <vt:variant>
        <vt:i4>2293803</vt:i4>
      </vt:variant>
      <vt:variant>
        <vt:i4>258</vt:i4>
      </vt:variant>
      <vt:variant>
        <vt:i4>0</vt:i4>
      </vt:variant>
      <vt:variant>
        <vt:i4>5</vt:i4>
      </vt:variant>
      <vt:variant>
        <vt:lpwstr>https://www.zotero.org/google-docs/?xs5tLK</vt:lpwstr>
      </vt:variant>
      <vt:variant>
        <vt:lpwstr/>
      </vt:variant>
      <vt:variant>
        <vt:i4>2293803</vt:i4>
      </vt:variant>
      <vt:variant>
        <vt:i4>255</vt:i4>
      </vt:variant>
      <vt:variant>
        <vt:i4>0</vt:i4>
      </vt:variant>
      <vt:variant>
        <vt:i4>5</vt:i4>
      </vt:variant>
      <vt:variant>
        <vt:lpwstr>https://www.zotero.org/google-docs/?xs5tLK</vt:lpwstr>
      </vt:variant>
      <vt:variant>
        <vt:lpwstr/>
      </vt:variant>
      <vt:variant>
        <vt:i4>2293803</vt:i4>
      </vt:variant>
      <vt:variant>
        <vt:i4>252</vt:i4>
      </vt:variant>
      <vt:variant>
        <vt:i4>0</vt:i4>
      </vt:variant>
      <vt:variant>
        <vt:i4>5</vt:i4>
      </vt:variant>
      <vt:variant>
        <vt:lpwstr>https://www.zotero.org/google-docs/?xs5tLK</vt:lpwstr>
      </vt:variant>
      <vt:variant>
        <vt:lpwstr/>
      </vt:variant>
      <vt:variant>
        <vt:i4>2293803</vt:i4>
      </vt:variant>
      <vt:variant>
        <vt:i4>249</vt:i4>
      </vt:variant>
      <vt:variant>
        <vt:i4>0</vt:i4>
      </vt:variant>
      <vt:variant>
        <vt:i4>5</vt:i4>
      </vt:variant>
      <vt:variant>
        <vt:lpwstr>https://www.zotero.org/google-docs/?xs5tLK</vt:lpwstr>
      </vt:variant>
      <vt:variant>
        <vt:lpwstr/>
      </vt:variant>
      <vt:variant>
        <vt:i4>2293803</vt:i4>
      </vt:variant>
      <vt:variant>
        <vt:i4>246</vt:i4>
      </vt:variant>
      <vt:variant>
        <vt:i4>0</vt:i4>
      </vt:variant>
      <vt:variant>
        <vt:i4>5</vt:i4>
      </vt:variant>
      <vt:variant>
        <vt:lpwstr>https://www.zotero.org/google-docs/?xs5tLK</vt:lpwstr>
      </vt:variant>
      <vt:variant>
        <vt:lpwstr/>
      </vt:variant>
      <vt:variant>
        <vt:i4>2293803</vt:i4>
      </vt:variant>
      <vt:variant>
        <vt:i4>243</vt:i4>
      </vt:variant>
      <vt:variant>
        <vt:i4>0</vt:i4>
      </vt:variant>
      <vt:variant>
        <vt:i4>5</vt:i4>
      </vt:variant>
      <vt:variant>
        <vt:lpwstr>https://www.zotero.org/google-docs/?xs5tLK</vt:lpwstr>
      </vt:variant>
      <vt:variant>
        <vt:lpwstr/>
      </vt:variant>
      <vt:variant>
        <vt:i4>2293803</vt:i4>
      </vt:variant>
      <vt:variant>
        <vt:i4>240</vt:i4>
      </vt:variant>
      <vt:variant>
        <vt:i4>0</vt:i4>
      </vt:variant>
      <vt:variant>
        <vt:i4>5</vt:i4>
      </vt:variant>
      <vt:variant>
        <vt:lpwstr>https://www.zotero.org/google-docs/?xs5tLK</vt:lpwstr>
      </vt:variant>
      <vt:variant>
        <vt:lpwstr/>
      </vt:variant>
      <vt:variant>
        <vt:i4>2293803</vt:i4>
      </vt:variant>
      <vt:variant>
        <vt:i4>237</vt:i4>
      </vt:variant>
      <vt:variant>
        <vt:i4>0</vt:i4>
      </vt:variant>
      <vt:variant>
        <vt:i4>5</vt:i4>
      </vt:variant>
      <vt:variant>
        <vt:lpwstr>https://www.zotero.org/google-docs/?xs5tLK</vt:lpwstr>
      </vt:variant>
      <vt:variant>
        <vt:lpwstr/>
      </vt:variant>
      <vt:variant>
        <vt:i4>2293803</vt:i4>
      </vt:variant>
      <vt:variant>
        <vt:i4>234</vt:i4>
      </vt:variant>
      <vt:variant>
        <vt:i4>0</vt:i4>
      </vt:variant>
      <vt:variant>
        <vt:i4>5</vt:i4>
      </vt:variant>
      <vt:variant>
        <vt:lpwstr>https://www.zotero.org/google-docs/?xs5tLK</vt:lpwstr>
      </vt:variant>
      <vt:variant>
        <vt:lpwstr/>
      </vt:variant>
      <vt:variant>
        <vt:i4>2293803</vt:i4>
      </vt:variant>
      <vt:variant>
        <vt:i4>231</vt:i4>
      </vt:variant>
      <vt:variant>
        <vt:i4>0</vt:i4>
      </vt:variant>
      <vt:variant>
        <vt:i4>5</vt:i4>
      </vt:variant>
      <vt:variant>
        <vt:lpwstr>https://www.zotero.org/google-docs/?xs5tLK</vt:lpwstr>
      </vt:variant>
      <vt:variant>
        <vt:lpwstr/>
      </vt:variant>
      <vt:variant>
        <vt:i4>2293803</vt:i4>
      </vt:variant>
      <vt:variant>
        <vt:i4>228</vt:i4>
      </vt:variant>
      <vt:variant>
        <vt:i4>0</vt:i4>
      </vt:variant>
      <vt:variant>
        <vt:i4>5</vt:i4>
      </vt:variant>
      <vt:variant>
        <vt:lpwstr>https://www.zotero.org/google-docs/?xs5tLK</vt:lpwstr>
      </vt:variant>
      <vt:variant>
        <vt:lpwstr/>
      </vt:variant>
      <vt:variant>
        <vt:i4>2293803</vt:i4>
      </vt:variant>
      <vt:variant>
        <vt:i4>225</vt:i4>
      </vt:variant>
      <vt:variant>
        <vt:i4>0</vt:i4>
      </vt:variant>
      <vt:variant>
        <vt:i4>5</vt:i4>
      </vt:variant>
      <vt:variant>
        <vt:lpwstr>https://www.zotero.org/google-docs/?xs5tLK</vt:lpwstr>
      </vt:variant>
      <vt:variant>
        <vt:lpwstr/>
      </vt:variant>
      <vt:variant>
        <vt:i4>2293803</vt:i4>
      </vt:variant>
      <vt:variant>
        <vt:i4>222</vt:i4>
      </vt:variant>
      <vt:variant>
        <vt:i4>0</vt:i4>
      </vt:variant>
      <vt:variant>
        <vt:i4>5</vt:i4>
      </vt:variant>
      <vt:variant>
        <vt:lpwstr>https://www.zotero.org/google-docs/?xs5tLK</vt:lpwstr>
      </vt:variant>
      <vt:variant>
        <vt:lpwstr/>
      </vt:variant>
      <vt:variant>
        <vt:i4>2293803</vt:i4>
      </vt:variant>
      <vt:variant>
        <vt:i4>219</vt:i4>
      </vt:variant>
      <vt:variant>
        <vt:i4>0</vt:i4>
      </vt:variant>
      <vt:variant>
        <vt:i4>5</vt:i4>
      </vt:variant>
      <vt:variant>
        <vt:lpwstr>https://www.zotero.org/google-docs/?xs5tLK</vt:lpwstr>
      </vt:variant>
      <vt:variant>
        <vt:lpwstr/>
      </vt:variant>
      <vt:variant>
        <vt:i4>2293803</vt:i4>
      </vt:variant>
      <vt:variant>
        <vt:i4>216</vt:i4>
      </vt:variant>
      <vt:variant>
        <vt:i4>0</vt:i4>
      </vt:variant>
      <vt:variant>
        <vt:i4>5</vt:i4>
      </vt:variant>
      <vt:variant>
        <vt:lpwstr>https://www.zotero.org/google-docs/?xs5tLK</vt:lpwstr>
      </vt:variant>
      <vt:variant>
        <vt:lpwstr/>
      </vt:variant>
      <vt:variant>
        <vt:i4>2293803</vt:i4>
      </vt:variant>
      <vt:variant>
        <vt:i4>213</vt:i4>
      </vt:variant>
      <vt:variant>
        <vt:i4>0</vt:i4>
      </vt:variant>
      <vt:variant>
        <vt:i4>5</vt:i4>
      </vt:variant>
      <vt:variant>
        <vt:lpwstr>https://www.zotero.org/google-docs/?xs5tLK</vt:lpwstr>
      </vt:variant>
      <vt:variant>
        <vt:lpwstr/>
      </vt:variant>
      <vt:variant>
        <vt:i4>2293803</vt:i4>
      </vt:variant>
      <vt:variant>
        <vt:i4>210</vt:i4>
      </vt:variant>
      <vt:variant>
        <vt:i4>0</vt:i4>
      </vt:variant>
      <vt:variant>
        <vt:i4>5</vt:i4>
      </vt:variant>
      <vt:variant>
        <vt:lpwstr>https://www.zotero.org/google-docs/?xs5tLK</vt:lpwstr>
      </vt:variant>
      <vt:variant>
        <vt:lpwstr/>
      </vt:variant>
      <vt:variant>
        <vt:i4>2293803</vt:i4>
      </vt:variant>
      <vt:variant>
        <vt:i4>207</vt:i4>
      </vt:variant>
      <vt:variant>
        <vt:i4>0</vt:i4>
      </vt:variant>
      <vt:variant>
        <vt:i4>5</vt:i4>
      </vt:variant>
      <vt:variant>
        <vt:lpwstr>https://www.zotero.org/google-docs/?xs5tLK</vt:lpwstr>
      </vt:variant>
      <vt:variant>
        <vt:lpwstr/>
      </vt:variant>
      <vt:variant>
        <vt:i4>2293803</vt:i4>
      </vt:variant>
      <vt:variant>
        <vt:i4>204</vt:i4>
      </vt:variant>
      <vt:variant>
        <vt:i4>0</vt:i4>
      </vt:variant>
      <vt:variant>
        <vt:i4>5</vt:i4>
      </vt:variant>
      <vt:variant>
        <vt:lpwstr>https://www.zotero.org/google-docs/?xs5tLK</vt:lpwstr>
      </vt:variant>
      <vt:variant>
        <vt:lpwstr/>
      </vt:variant>
      <vt:variant>
        <vt:i4>2293803</vt:i4>
      </vt:variant>
      <vt:variant>
        <vt:i4>201</vt:i4>
      </vt:variant>
      <vt:variant>
        <vt:i4>0</vt:i4>
      </vt:variant>
      <vt:variant>
        <vt:i4>5</vt:i4>
      </vt:variant>
      <vt:variant>
        <vt:lpwstr>https://www.zotero.org/google-docs/?xs5tLK</vt:lpwstr>
      </vt:variant>
      <vt:variant>
        <vt:lpwstr/>
      </vt:variant>
      <vt:variant>
        <vt:i4>2293803</vt:i4>
      </vt:variant>
      <vt:variant>
        <vt:i4>198</vt:i4>
      </vt:variant>
      <vt:variant>
        <vt:i4>0</vt:i4>
      </vt:variant>
      <vt:variant>
        <vt:i4>5</vt:i4>
      </vt:variant>
      <vt:variant>
        <vt:lpwstr>https://www.zotero.org/google-docs/?xs5tLK</vt:lpwstr>
      </vt:variant>
      <vt:variant>
        <vt:lpwstr/>
      </vt:variant>
      <vt:variant>
        <vt:i4>2293803</vt:i4>
      </vt:variant>
      <vt:variant>
        <vt:i4>195</vt:i4>
      </vt:variant>
      <vt:variant>
        <vt:i4>0</vt:i4>
      </vt:variant>
      <vt:variant>
        <vt:i4>5</vt:i4>
      </vt:variant>
      <vt:variant>
        <vt:lpwstr>https://www.zotero.org/google-docs/?xs5tLK</vt:lpwstr>
      </vt:variant>
      <vt:variant>
        <vt:lpwstr/>
      </vt:variant>
      <vt:variant>
        <vt:i4>2293803</vt:i4>
      </vt:variant>
      <vt:variant>
        <vt:i4>192</vt:i4>
      </vt:variant>
      <vt:variant>
        <vt:i4>0</vt:i4>
      </vt:variant>
      <vt:variant>
        <vt:i4>5</vt:i4>
      </vt:variant>
      <vt:variant>
        <vt:lpwstr>https://www.zotero.org/google-docs/?xs5tLK</vt:lpwstr>
      </vt:variant>
      <vt:variant>
        <vt:lpwstr/>
      </vt:variant>
      <vt:variant>
        <vt:i4>2293803</vt:i4>
      </vt:variant>
      <vt:variant>
        <vt:i4>189</vt:i4>
      </vt:variant>
      <vt:variant>
        <vt:i4>0</vt:i4>
      </vt:variant>
      <vt:variant>
        <vt:i4>5</vt:i4>
      </vt:variant>
      <vt:variant>
        <vt:lpwstr>https://www.zotero.org/google-docs/?xs5tLK</vt:lpwstr>
      </vt:variant>
      <vt:variant>
        <vt:lpwstr/>
      </vt:variant>
      <vt:variant>
        <vt:i4>2293803</vt:i4>
      </vt:variant>
      <vt:variant>
        <vt:i4>186</vt:i4>
      </vt:variant>
      <vt:variant>
        <vt:i4>0</vt:i4>
      </vt:variant>
      <vt:variant>
        <vt:i4>5</vt:i4>
      </vt:variant>
      <vt:variant>
        <vt:lpwstr>https://www.zotero.org/google-docs/?xs5tLK</vt:lpwstr>
      </vt:variant>
      <vt:variant>
        <vt:lpwstr/>
      </vt:variant>
      <vt:variant>
        <vt:i4>2293803</vt:i4>
      </vt:variant>
      <vt:variant>
        <vt:i4>183</vt:i4>
      </vt:variant>
      <vt:variant>
        <vt:i4>0</vt:i4>
      </vt:variant>
      <vt:variant>
        <vt:i4>5</vt:i4>
      </vt:variant>
      <vt:variant>
        <vt:lpwstr>https://www.zotero.org/google-docs/?xs5tLK</vt:lpwstr>
      </vt:variant>
      <vt:variant>
        <vt:lpwstr/>
      </vt:variant>
      <vt:variant>
        <vt:i4>2293803</vt:i4>
      </vt:variant>
      <vt:variant>
        <vt:i4>180</vt:i4>
      </vt:variant>
      <vt:variant>
        <vt:i4>0</vt:i4>
      </vt:variant>
      <vt:variant>
        <vt:i4>5</vt:i4>
      </vt:variant>
      <vt:variant>
        <vt:lpwstr>https://www.zotero.org/google-docs/?xs5tLK</vt:lpwstr>
      </vt:variant>
      <vt:variant>
        <vt:lpwstr/>
      </vt:variant>
      <vt:variant>
        <vt:i4>2293803</vt:i4>
      </vt:variant>
      <vt:variant>
        <vt:i4>177</vt:i4>
      </vt:variant>
      <vt:variant>
        <vt:i4>0</vt:i4>
      </vt:variant>
      <vt:variant>
        <vt:i4>5</vt:i4>
      </vt:variant>
      <vt:variant>
        <vt:lpwstr>https://www.zotero.org/google-docs/?xs5tLK</vt:lpwstr>
      </vt:variant>
      <vt:variant>
        <vt:lpwstr/>
      </vt:variant>
      <vt:variant>
        <vt:i4>2293803</vt:i4>
      </vt:variant>
      <vt:variant>
        <vt:i4>174</vt:i4>
      </vt:variant>
      <vt:variant>
        <vt:i4>0</vt:i4>
      </vt:variant>
      <vt:variant>
        <vt:i4>5</vt:i4>
      </vt:variant>
      <vt:variant>
        <vt:lpwstr>https://www.zotero.org/google-docs/?xs5tLK</vt:lpwstr>
      </vt:variant>
      <vt:variant>
        <vt:lpwstr/>
      </vt:variant>
      <vt:variant>
        <vt:i4>2293803</vt:i4>
      </vt:variant>
      <vt:variant>
        <vt:i4>171</vt:i4>
      </vt:variant>
      <vt:variant>
        <vt:i4>0</vt:i4>
      </vt:variant>
      <vt:variant>
        <vt:i4>5</vt:i4>
      </vt:variant>
      <vt:variant>
        <vt:lpwstr>https://www.zotero.org/google-docs/?xs5tLK</vt:lpwstr>
      </vt:variant>
      <vt:variant>
        <vt:lpwstr/>
      </vt:variant>
      <vt:variant>
        <vt:i4>2293803</vt:i4>
      </vt:variant>
      <vt:variant>
        <vt:i4>168</vt:i4>
      </vt:variant>
      <vt:variant>
        <vt:i4>0</vt:i4>
      </vt:variant>
      <vt:variant>
        <vt:i4>5</vt:i4>
      </vt:variant>
      <vt:variant>
        <vt:lpwstr>https://www.zotero.org/google-docs/?xs5tLK</vt:lpwstr>
      </vt:variant>
      <vt:variant>
        <vt:lpwstr/>
      </vt:variant>
      <vt:variant>
        <vt:i4>2293803</vt:i4>
      </vt:variant>
      <vt:variant>
        <vt:i4>165</vt:i4>
      </vt:variant>
      <vt:variant>
        <vt:i4>0</vt:i4>
      </vt:variant>
      <vt:variant>
        <vt:i4>5</vt:i4>
      </vt:variant>
      <vt:variant>
        <vt:lpwstr>https://www.zotero.org/google-docs/?xs5tLK</vt:lpwstr>
      </vt:variant>
      <vt:variant>
        <vt:lpwstr/>
      </vt:variant>
      <vt:variant>
        <vt:i4>2293803</vt:i4>
      </vt:variant>
      <vt:variant>
        <vt:i4>162</vt:i4>
      </vt:variant>
      <vt:variant>
        <vt:i4>0</vt:i4>
      </vt:variant>
      <vt:variant>
        <vt:i4>5</vt:i4>
      </vt:variant>
      <vt:variant>
        <vt:lpwstr>https://www.zotero.org/google-docs/?xs5tLK</vt:lpwstr>
      </vt:variant>
      <vt:variant>
        <vt:lpwstr/>
      </vt:variant>
      <vt:variant>
        <vt:i4>2293803</vt:i4>
      </vt:variant>
      <vt:variant>
        <vt:i4>159</vt:i4>
      </vt:variant>
      <vt:variant>
        <vt:i4>0</vt:i4>
      </vt:variant>
      <vt:variant>
        <vt:i4>5</vt:i4>
      </vt:variant>
      <vt:variant>
        <vt:lpwstr>https://www.zotero.org/google-docs/?xs5tLK</vt:lpwstr>
      </vt:variant>
      <vt:variant>
        <vt:lpwstr/>
      </vt:variant>
      <vt:variant>
        <vt:i4>2293803</vt:i4>
      </vt:variant>
      <vt:variant>
        <vt:i4>156</vt:i4>
      </vt:variant>
      <vt:variant>
        <vt:i4>0</vt:i4>
      </vt:variant>
      <vt:variant>
        <vt:i4>5</vt:i4>
      </vt:variant>
      <vt:variant>
        <vt:lpwstr>https://www.zotero.org/google-docs/?xs5tLK</vt:lpwstr>
      </vt:variant>
      <vt:variant>
        <vt:lpwstr/>
      </vt:variant>
      <vt:variant>
        <vt:i4>2293803</vt:i4>
      </vt:variant>
      <vt:variant>
        <vt:i4>153</vt:i4>
      </vt:variant>
      <vt:variant>
        <vt:i4>0</vt:i4>
      </vt:variant>
      <vt:variant>
        <vt:i4>5</vt:i4>
      </vt:variant>
      <vt:variant>
        <vt:lpwstr>https://www.zotero.org/google-docs/?xs5tLK</vt:lpwstr>
      </vt:variant>
      <vt:variant>
        <vt:lpwstr/>
      </vt:variant>
      <vt:variant>
        <vt:i4>2293803</vt:i4>
      </vt:variant>
      <vt:variant>
        <vt:i4>150</vt:i4>
      </vt:variant>
      <vt:variant>
        <vt:i4>0</vt:i4>
      </vt:variant>
      <vt:variant>
        <vt:i4>5</vt:i4>
      </vt:variant>
      <vt:variant>
        <vt:lpwstr>https://www.zotero.org/google-docs/?xs5tLK</vt:lpwstr>
      </vt:variant>
      <vt:variant>
        <vt:lpwstr/>
      </vt:variant>
      <vt:variant>
        <vt:i4>2293803</vt:i4>
      </vt:variant>
      <vt:variant>
        <vt:i4>147</vt:i4>
      </vt:variant>
      <vt:variant>
        <vt:i4>0</vt:i4>
      </vt:variant>
      <vt:variant>
        <vt:i4>5</vt:i4>
      </vt:variant>
      <vt:variant>
        <vt:lpwstr>https://www.zotero.org/google-docs/?xs5tLK</vt:lpwstr>
      </vt:variant>
      <vt:variant>
        <vt:lpwstr/>
      </vt:variant>
      <vt:variant>
        <vt:i4>2293803</vt:i4>
      </vt:variant>
      <vt:variant>
        <vt:i4>144</vt:i4>
      </vt:variant>
      <vt:variant>
        <vt:i4>0</vt:i4>
      </vt:variant>
      <vt:variant>
        <vt:i4>5</vt:i4>
      </vt:variant>
      <vt:variant>
        <vt:lpwstr>https://www.zotero.org/google-docs/?xs5tLK</vt:lpwstr>
      </vt:variant>
      <vt:variant>
        <vt:lpwstr/>
      </vt:variant>
      <vt:variant>
        <vt:i4>2293803</vt:i4>
      </vt:variant>
      <vt:variant>
        <vt:i4>141</vt:i4>
      </vt:variant>
      <vt:variant>
        <vt:i4>0</vt:i4>
      </vt:variant>
      <vt:variant>
        <vt:i4>5</vt:i4>
      </vt:variant>
      <vt:variant>
        <vt:lpwstr>https://www.zotero.org/google-docs/?xs5tLK</vt:lpwstr>
      </vt:variant>
      <vt:variant>
        <vt:lpwstr/>
      </vt:variant>
      <vt:variant>
        <vt:i4>2293803</vt:i4>
      </vt:variant>
      <vt:variant>
        <vt:i4>138</vt:i4>
      </vt:variant>
      <vt:variant>
        <vt:i4>0</vt:i4>
      </vt:variant>
      <vt:variant>
        <vt:i4>5</vt:i4>
      </vt:variant>
      <vt:variant>
        <vt:lpwstr>https://www.zotero.org/google-docs/?xs5tLK</vt:lpwstr>
      </vt:variant>
      <vt:variant>
        <vt:lpwstr/>
      </vt:variant>
      <vt:variant>
        <vt:i4>2293803</vt:i4>
      </vt:variant>
      <vt:variant>
        <vt:i4>135</vt:i4>
      </vt:variant>
      <vt:variant>
        <vt:i4>0</vt:i4>
      </vt:variant>
      <vt:variant>
        <vt:i4>5</vt:i4>
      </vt:variant>
      <vt:variant>
        <vt:lpwstr>https://www.zotero.org/google-docs/?xs5tLK</vt:lpwstr>
      </vt:variant>
      <vt:variant>
        <vt:lpwstr/>
      </vt:variant>
      <vt:variant>
        <vt:i4>2293803</vt:i4>
      </vt:variant>
      <vt:variant>
        <vt:i4>132</vt:i4>
      </vt:variant>
      <vt:variant>
        <vt:i4>0</vt:i4>
      </vt:variant>
      <vt:variant>
        <vt:i4>5</vt:i4>
      </vt:variant>
      <vt:variant>
        <vt:lpwstr>https://www.zotero.org/google-docs/?xs5tLK</vt:lpwstr>
      </vt:variant>
      <vt:variant>
        <vt:lpwstr/>
      </vt:variant>
      <vt:variant>
        <vt:i4>3604526</vt:i4>
      </vt:variant>
      <vt:variant>
        <vt:i4>129</vt:i4>
      </vt:variant>
      <vt:variant>
        <vt:i4>0</vt:i4>
      </vt:variant>
      <vt:variant>
        <vt:i4>5</vt:i4>
      </vt:variant>
      <vt:variant>
        <vt:lpwstr>https://www.zotero.org/google-docs/?dp2FrN</vt:lpwstr>
      </vt:variant>
      <vt:variant>
        <vt:lpwstr/>
      </vt:variant>
      <vt:variant>
        <vt:i4>7209064</vt:i4>
      </vt:variant>
      <vt:variant>
        <vt:i4>126</vt:i4>
      </vt:variant>
      <vt:variant>
        <vt:i4>0</vt:i4>
      </vt:variant>
      <vt:variant>
        <vt:i4>5</vt:i4>
      </vt:variant>
      <vt:variant>
        <vt:lpwstr>https://www.zotero.org/google-docs/?ACuuv7</vt:lpwstr>
      </vt:variant>
      <vt:variant>
        <vt:lpwstr/>
      </vt:variant>
      <vt:variant>
        <vt:i4>3276914</vt:i4>
      </vt:variant>
      <vt:variant>
        <vt:i4>123</vt:i4>
      </vt:variant>
      <vt:variant>
        <vt:i4>0</vt:i4>
      </vt:variant>
      <vt:variant>
        <vt:i4>5</vt:i4>
      </vt:variant>
      <vt:variant>
        <vt:lpwstr>https://www.zotero.org/google-docs/?EJidTs</vt:lpwstr>
      </vt:variant>
      <vt:variant>
        <vt:lpwstr/>
      </vt:variant>
      <vt:variant>
        <vt:i4>2097270</vt:i4>
      </vt:variant>
      <vt:variant>
        <vt:i4>120</vt:i4>
      </vt:variant>
      <vt:variant>
        <vt:i4>0</vt:i4>
      </vt:variant>
      <vt:variant>
        <vt:i4>5</vt:i4>
      </vt:variant>
      <vt:variant>
        <vt:lpwstr>https://www.zotero.org/google-docs/?aqwnjp</vt:lpwstr>
      </vt:variant>
      <vt:variant>
        <vt:lpwstr/>
      </vt:variant>
      <vt:variant>
        <vt:i4>6553726</vt:i4>
      </vt:variant>
      <vt:variant>
        <vt:i4>117</vt:i4>
      </vt:variant>
      <vt:variant>
        <vt:i4>0</vt:i4>
      </vt:variant>
      <vt:variant>
        <vt:i4>5</vt:i4>
      </vt:variant>
      <vt:variant>
        <vt:lpwstr>https://www.zotero.org/google-docs/?SUdiC7</vt:lpwstr>
      </vt:variant>
      <vt:variant>
        <vt:lpwstr/>
      </vt:variant>
      <vt:variant>
        <vt:i4>2359335</vt:i4>
      </vt:variant>
      <vt:variant>
        <vt:i4>114</vt:i4>
      </vt:variant>
      <vt:variant>
        <vt:i4>0</vt:i4>
      </vt:variant>
      <vt:variant>
        <vt:i4>5</vt:i4>
      </vt:variant>
      <vt:variant>
        <vt:lpwstr>https://www.zotero.org/google-docs/?yTMt9k</vt:lpwstr>
      </vt:variant>
      <vt:variant>
        <vt:lpwstr/>
      </vt:variant>
      <vt:variant>
        <vt:i4>6684772</vt:i4>
      </vt:variant>
      <vt:variant>
        <vt:i4>111</vt:i4>
      </vt:variant>
      <vt:variant>
        <vt:i4>0</vt:i4>
      </vt:variant>
      <vt:variant>
        <vt:i4>5</vt:i4>
      </vt:variant>
      <vt:variant>
        <vt:lpwstr>https://www.zotero.org/google-docs/?OjX0YS</vt:lpwstr>
      </vt:variant>
      <vt:variant>
        <vt:lpwstr/>
      </vt:variant>
      <vt:variant>
        <vt:i4>3080250</vt:i4>
      </vt:variant>
      <vt:variant>
        <vt:i4>108</vt:i4>
      </vt:variant>
      <vt:variant>
        <vt:i4>0</vt:i4>
      </vt:variant>
      <vt:variant>
        <vt:i4>5</vt:i4>
      </vt:variant>
      <vt:variant>
        <vt:lpwstr>https://www.zotero.org/google-docs/?7MrnUc</vt:lpwstr>
      </vt:variant>
      <vt:variant>
        <vt:lpwstr/>
      </vt:variant>
      <vt:variant>
        <vt:i4>7798880</vt:i4>
      </vt:variant>
      <vt:variant>
        <vt:i4>105</vt:i4>
      </vt:variant>
      <vt:variant>
        <vt:i4>0</vt:i4>
      </vt:variant>
      <vt:variant>
        <vt:i4>5</vt:i4>
      </vt:variant>
      <vt:variant>
        <vt:lpwstr>https://www.zotero.org/google-docs/?B2JKBa</vt:lpwstr>
      </vt:variant>
      <vt:variant>
        <vt:lpwstr/>
      </vt:variant>
      <vt:variant>
        <vt:i4>6357036</vt:i4>
      </vt:variant>
      <vt:variant>
        <vt:i4>102</vt:i4>
      </vt:variant>
      <vt:variant>
        <vt:i4>0</vt:i4>
      </vt:variant>
      <vt:variant>
        <vt:i4>5</vt:i4>
      </vt:variant>
      <vt:variant>
        <vt:lpwstr>https://www.zotero.org/google-docs/?26CowW</vt:lpwstr>
      </vt:variant>
      <vt:variant>
        <vt:lpwstr/>
      </vt:variant>
      <vt:variant>
        <vt:i4>7602295</vt:i4>
      </vt:variant>
      <vt:variant>
        <vt:i4>99</vt:i4>
      </vt:variant>
      <vt:variant>
        <vt:i4>0</vt:i4>
      </vt:variant>
      <vt:variant>
        <vt:i4>5</vt:i4>
      </vt:variant>
      <vt:variant>
        <vt:lpwstr>https://www.zotero.org/google-docs/?ekz4bD</vt:lpwstr>
      </vt:variant>
      <vt:variant>
        <vt:lpwstr/>
      </vt:variant>
      <vt:variant>
        <vt:i4>7995498</vt:i4>
      </vt:variant>
      <vt:variant>
        <vt:i4>96</vt:i4>
      </vt:variant>
      <vt:variant>
        <vt:i4>0</vt:i4>
      </vt:variant>
      <vt:variant>
        <vt:i4>5</vt:i4>
      </vt:variant>
      <vt:variant>
        <vt:lpwstr>https://www.zotero.org/google-docs/?Gtfra3</vt:lpwstr>
      </vt:variant>
      <vt:variant>
        <vt:lpwstr/>
      </vt:variant>
      <vt:variant>
        <vt:i4>2490416</vt:i4>
      </vt:variant>
      <vt:variant>
        <vt:i4>93</vt:i4>
      </vt:variant>
      <vt:variant>
        <vt:i4>0</vt:i4>
      </vt:variant>
      <vt:variant>
        <vt:i4>5</vt:i4>
      </vt:variant>
      <vt:variant>
        <vt:lpwstr>https://www.zotero.org/google-docs/?Qbzi1B</vt:lpwstr>
      </vt:variant>
      <vt:variant>
        <vt:lpwstr/>
      </vt:variant>
      <vt:variant>
        <vt:i4>7274620</vt:i4>
      </vt:variant>
      <vt:variant>
        <vt:i4>90</vt:i4>
      </vt:variant>
      <vt:variant>
        <vt:i4>0</vt:i4>
      </vt:variant>
      <vt:variant>
        <vt:i4>5</vt:i4>
      </vt:variant>
      <vt:variant>
        <vt:lpwstr>https://www.zotero.org/google-docs/?aSpbg1</vt:lpwstr>
      </vt:variant>
      <vt:variant>
        <vt:lpwstr/>
      </vt:variant>
      <vt:variant>
        <vt:i4>2424946</vt:i4>
      </vt:variant>
      <vt:variant>
        <vt:i4>87</vt:i4>
      </vt:variant>
      <vt:variant>
        <vt:i4>0</vt:i4>
      </vt:variant>
      <vt:variant>
        <vt:i4>5</vt:i4>
      </vt:variant>
      <vt:variant>
        <vt:lpwstr>https://www.zotero.org/google-docs/?wEwyXv</vt:lpwstr>
      </vt:variant>
      <vt:variant>
        <vt:lpwstr/>
      </vt:variant>
      <vt:variant>
        <vt:i4>7405674</vt:i4>
      </vt:variant>
      <vt:variant>
        <vt:i4>84</vt:i4>
      </vt:variant>
      <vt:variant>
        <vt:i4>0</vt:i4>
      </vt:variant>
      <vt:variant>
        <vt:i4>5</vt:i4>
      </vt:variant>
      <vt:variant>
        <vt:lpwstr>https://www.zotero.org/google-docs/?w8SPdV</vt:lpwstr>
      </vt:variant>
      <vt:variant>
        <vt:lpwstr/>
      </vt:variant>
      <vt:variant>
        <vt:i4>3407916</vt:i4>
      </vt:variant>
      <vt:variant>
        <vt:i4>81</vt:i4>
      </vt:variant>
      <vt:variant>
        <vt:i4>0</vt:i4>
      </vt:variant>
      <vt:variant>
        <vt:i4>5</vt:i4>
      </vt:variant>
      <vt:variant>
        <vt:lpwstr>https://www.zotero.org/google-docs/?Ypim6f</vt:lpwstr>
      </vt:variant>
      <vt:variant>
        <vt:lpwstr/>
      </vt:variant>
      <vt:variant>
        <vt:i4>7733344</vt:i4>
      </vt:variant>
      <vt:variant>
        <vt:i4>78</vt:i4>
      </vt:variant>
      <vt:variant>
        <vt:i4>0</vt:i4>
      </vt:variant>
      <vt:variant>
        <vt:i4>5</vt:i4>
      </vt:variant>
      <vt:variant>
        <vt:lpwstr>https://www.zotero.org/google-docs/?iypxS8</vt:lpwstr>
      </vt:variant>
      <vt:variant>
        <vt:lpwstr/>
      </vt:variant>
      <vt:variant>
        <vt:i4>3932285</vt:i4>
      </vt:variant>
      <vt:variant>
        <vt:i4>75</vt:i4>
      </vt:variant>
      <vt:variant>
        <vt:i4>0</vt:i4>
      </vt:variant>
      <vt:variant>
        <vt:i4>5</vt:i4>
      </vt:variant>
      <vt:variant>
        <vt:lpwstr>https://www.zotero.org/google-docs/?VVVqwt</vt:lpwstr>
      </vt:variant>
      <vt:variant>
        <vt:lpwstr/>
      </vt:variant>
      <vt:variant>
        <vt:i4>2818172</vt:i4>
      </vt:variant>
      <vt:variant>
        <vt:i4>72</vt:i4>
      </vt:variant>
      <vt:variant>
        <vt:i4>0</vt:i4>
      </vt:variant>
      <vt:variant>
        <vt:i4>5</vt:i4>
      </vt:variant>
      <vt:variant>
        <vt:lpwstr>https://www.zotero.org/google-docs/?4Vsv1D</vt:lpwstr>
      </vt:variant>
      <vt:variant>
        <vt:lpwstr/>
      </vt:variant>
      <vt:variant>
        <vt:i4>7471146</vt:i4>
      </vt:variant>
      <vt:variant>
        <vt:i4>69</vt:i4>
      </vt:variant>
      <vt:variant>
        <vt:i4>0</vt:i4>
      </vt:variant>
      <vt:variant>
        <vt:i4>5</vt:i4>
      </vt:variant>
      <vt:variant>
        <vt:lpwstr>https://www.zotero.org/google-docs/?DTvq28</vt:lpwstr>
      </vt:variant>
      <vt:variant>
        <vt:lpwstr/>
      </vt:variant>
      <vt:variant>
        <vt:i4>3932269</vt:i4>
      </vt:variant>
      <vt:variant>
        <vt:i4>66</vt:i4>
      </vt:variant>
      <vt:variant>
        <vt:i4>0</vt:i4>
      </vt:variant>
      <vt:variant>
        <vt:i4>5</vt:i4>
      </vt:variant>
      <vt:variant>
        <vt:lpwstr>https://www.zotero.org/google-docs/?ZwjwWs</vt:lpwstr>
      </vt:variant>
      <vt:variant>
        <vt:lpwstr/>
      </vt:variant>
      <vt:variant>
        <vt:i4>2621487</vt:i4>
      </vt:variant>
      <vt:variant>
        <vt:i4>63</vt:i4>
      </vt:variant>
      <vt:variant>
        <vt:i4>0</vt:i4>
      </vt:variant>
      <vt:variant>
        <vt:i4>5</vt:i4>
      </vt:variant>
      <vt:variant>
        <vt:lpwstr>https://www.zotero.org/google-docs/?PB2CGf</vt:lpwstr>
      </vt:variant>
      <vt:variant>
        <vt:lpwstr/>
      </vt:variant>
      <vt:variant>
        <vt:i4>3604576</vt:i4>
      </vt:variant>
      <vt:variant>
        <vt:i4>60</vt:i4>
      </vt:variant>
      <vt:variant>
        <vt:i4>0</vt:i4>
      </vt:variant>
      <vt:variant>
        <vt:i4>5</vt:i4>
      </vt:variant>
      <vt:variant>
        <vt:lpwstr>https://www.zotero.org/google-docs/?jxdDdd</vt:lpwstr>
      </vt:variant>
      <vt:variant>
        <vt:lpwstr/>
      </vt:variant>
      <vt:variant>
        <vt:i4>2490427</vt:i4>
      </vt:variant>
      <vt:variant>
        <vt:i4>57</vt:i4>
      </vt:variant>
      <vt:variant>
        <vt:i4>0</vt:i4>
      </vt:variant>
      <vt:variant>
        <vt:i4>5</vt:i4>
      </vt:variant>
      <vt:variant>
        <vt:lpwstr>https://www.zotero.org/google-docs/?JP1tjm</vt:lpwstr>
      </vt:variant>
      <vt:variant>
        <vt:lpwstr/>
      </vt:variant>
      <vt:variant>
        <vt:i4>4128827</vt:i4>
      </vt:variant>
      <vt:variant>
        <vt:i4>54</vt:i4>
      </vt:variant>
      <vt:variant>
        <vt:i4>0</vt:i4>
      </vt:variant>
      <vt:variant>
        <vt:i4>5</vt:i4>
      </vt:variant>
      <vt:variant>
        <vt:lpwstr>https://www.zotero.org/google-docs/?zw9TRS</vt:lpwstr>
      </vt:variant>
      <vt:variant>
        <vt:lpwstr/>
      </vt:variant>
      <vt:variant>
        <vt:i4>2883690</vt:i4>
      </vt:variant>
      <vt:variant>
        <vt:i4>51</vt:i4>
      </vt:variant>
      <vt:variant>
        <vt:i4>0</vt:i4>
      </vt:variant>
      <vt:variant>
        <vt:i4>5</vt:i4>
      </vt:variant>
      <vt:variant>
        <vt:lpwstr>https://www.zotero.org/google-docs/?GIdMcg</vt:lpwstr>
      </vt:variant>
      <vt:variant>
        <vt:lpwstr/>
      </vt:variant>
      <vt:variant>
        <vt:i4>2883685</vt:i4>
      </vt:variant>
      <vt:variant>
        <vt:i4>48</vt:i4>
      </vt:variant>
      <vt:variant>
        <vt:i4>0</vt:i4>
      </vt:variant>
      <vt:variant>
        <vt:i4>5</vt:i4>
      </vt:variant>
      <vt:variant>
        <vt:lpwstr>https://www.zotero.org/google-docs/?hREIbx</vt:lpwstr>
      </vt:variant>
      <vt:variant>
        <vt:lpwstr/>
      </vt:variant>
      <vt:variant>
        <vt:i4>3932276</vt:i4>
      </vt:variant>
      <vt:variant>
        <vt:i4>45</vt:i4>
      </vt:variant>
      <vt:variant>
        <vt:i4>0</vt:i4>
      </vt:variant>
      <vt:variant>
        <vt:i4>5</vt:i4>
      </vt:variant>
      <vt:variant>
        <vt:lpwstr>https://www.zotero.org/google-docs/?6y2GzM</vt:lpwstr>
      </vt:variant>
      <vt:variant>
        <vt:lpwstr/>
      </vt:variant>
      <vt:variant>
        <vt:i4>3932276</vt:i4>
      </vt:variant>
      <vt:variant>
        <vt:i4>42</vt:i4>
      </vt:variant>
      <vt:variant>
        <vt:i4>0</vt:i4>
      </vt:variant>
      <vt:variant>
        <vt:i4>5</vt:i4>
      </vt:variant>
      <vt:variant>
        <vt:lpwstr>https://www.zotero.org/google-docs/?6y2GzM</vt:lpwstr>
      </vt:variant>
      <vt:variant>
        <vt:lpwstr/>
      </vt:variant>
      <vt:variant>
        <vt:i4>3473528</vt:i4>
      </vt:variant>
      <vt:variant>
        <vt:i4>39</vt:i4>
      </vt:variant>
      <vt:variant>
        <vt:i4>0</vt:i4>
      </vt:variant>
      <vt:variant>
        <vt:i4>5</vt:i4>
      </vt:variant>
      <vt:variant>
        <vt:lpwstr>https://www.zotero.org/google-docs/?xZddnd</vt:lpwstr>
      </vt:variant>
      <vt:variant>
        <vt:lpwstr/>
      </vt:variant>
      <vt:variant>
        <vt:i4>2883710</vt:i4>
      </vt:variant>
      <vt:variant>
        <vt:i4>36</vt:i4>
      </vt:variant>
      <vt:variant>
        <vt:i4>0</vt:i4>
      </vt:variant>
      <vt:variant>
        <vt:i4>5</vt:i4>
      </vt:variant>
      <vt:variant>
        <vt:lpwstr>https://www.zotero.org/google-docs/?AGphEl</vt:lpwstr>
      </vt:variant>
      <vt:variant>
        <vt:lpwstr/>
      </vt:variant>
      <vt:variant>
        <vt:i4>6750310</vt:i4>
      </vt:variant>
      <vt:variant>
        <vt:i4>33</vt:i4>
      </vt:variant>
      <vt:variant>
        <vt:i4>0</vt:i4>
      </vt:variant>
      <vt:variant>
        <vt:i4>5</vt:i4>
      </vt:variant>
      <vt:variant>
        <vt:lpwstr>https://www.zotero.org/google-docs/?VmV4Lq</vt:lpwstr>
      </vt:variant>
      <vt:variant>
        <vt:lpwstr/>
      </vt:variant>
      <vt:variant>
        <vt:i4>6750305</vt:i4>
      </vt:variant>
      <vt:variant>
        <vt:i4>30</vt:i4>
      </vt:variant>
      <vt:variant>
        <vt:i4>0</vt:i4>
      </vt:variant>
      <vt:variant>
        <vt:i4>5</vt:i4>
      </vt:variant>
      <vt:variant>
        <vt:lpwstr>https://www.zotero.org/google-docs/?HiN7mV</vt:lpwstr>
      </vt:variant>
      <vt:variant>
        <vt:lpwstr/>
      </vt:variant>
      <vt:variant>
        <vt:i4>3539071</vt:i4>
      </vt:variant>
      <vt:variant>
        <vt:i4>27</vt:i4>
      </vt:variant>
      <vt:variant>
        <vt:i4>0</vt:i4>
      </vt:variant>
      <vt:variant>
        <vt:i4>5</vt:i4>
      </vt:variant>
      <vt:variant>
        <vt:lpwstr>https://www.zotero.org/google-docs/?nHOgTV</vt:lpwstr>
      </vt:variant>
      <vt:variant>
        <vt:lpwstr/>
      </vt:variant>
      <vt:variant>
        <vt:i4>6357049</vt:i4>
      </vt:variant>
      <vt:variant>
        <vt:i4>24</vt:i4>
      </vt:variant>
      <vt:variant>
        <vt:i4>0</vt:i4>
      </vt:variant>
      <vt:variant>
        <vt:i4>5</vt:i4>
      </vt:variant>
      <vt:variant>
        <vt:lpwstr>https://www.zotero.org/google-docs/?80eFnx</vt:lpwstr>
      </vt:variant>
      <vt:variant>
        <vt:lpwstr/>
      </vt:variant>
      <vt:variant>
        <vt:i4>3604591</vt:i4>
      </vt:variant>
      <vt:variant>
        <vt:i4>21</vt:i4>
      </vt:variant>
      <vt:variant>
        <vt:i4>0</vt:i4>
      </vt:variant>
      <vt:variant>
        <vt:i4>5</vt:i4>
      </vt:variant>
      <vt:variant>
        <vt:lpwstr>https://www.zotero.org/google-docs/?GTNdLh</vt:lpwstr>
      </vt:variant>
      <vt:variant>
        <vt:lpwstr/>
      </vt:variant>
      <vt:variant>
        <vt:i4>3604579</vt:i4>
      </vt:variant>
      <vt:variant>
        <vt:i4>18</vt:i4>
      </vt:variant>
      <vt:variant>
        <vt:i4>0</vt:i4>
      </vt:variant>
      <vt:variant>
        <vt:i4>5</vt:i4>
      </vt:variant>
      <vt:variant>
        <vt:lpwstr>https://www.zotero.org/google-docs/?zwWiDf</vt:lpwstr>
      </vt:variant>
      <vt:variant>
        <vt:lpwstr/>
      </vt:variant>
      <vt:variant>
        <vt:i4>7995492</vt:i4>
      </vt:variant>
      <vt:variant>
        <vt:i4>15</vt:i4>
      </vt:variant>
      <vt:variant>
        <vt:i4>0</vt:i4>
      </vt:variant>
      <vt:variant>
        <vt:i4>5</vt:i4>
      </vt:variant>
      <vt:variant>
        <vt:lpwstr>https://www.zotero.org/google-docs/?D9dunY</vt:lpwstr>
      </vt:variant>
      <vt:variant>
        <vt:lpwstr/>
      </vt:variant>
      <vt:variant>
        <vt:i4>3538998</vt:i4>
      </vt:variant>
      <vt:variant>
        <vt:i4>12</vt:i4>
      </vt:variant>
      <vt:variant>
        <vt:i4>0</vt:i4>
      </vt:variant>
      <vt:variant>
        <vt:i4>5</vt:i4>
      </vt:variant>
      <vt:variant>
        <vt:lpwstr>https://www.zotero.org/google-docs/?Ge9tBh</vt:lpwstr>
      </vt:variant>
      <vt:variant>
        <vt:lpwstr/>
      </vt:variant>
      <vt:variant>
        <vt:i4>3538998</vt:i4>
      </vt:variant>
      <vt:variant>
        <vt:i4>9</vt:i4>
      </vt:variant>
      <vt:variant>
        <vt:i4>0</vt:i4>
      </vt:variant>
      <vt:variant>
        <vt:i4>5</vt:i4>
      </vt:variant>
      <vt:variant>
        <vt:lpwstr>https://www.zotero.org/google-docs/?Ge9tBh</vt:lpwstr>
      </vt:variant>
      <vt:variant>
        <vt:lpwstr/>
      </vt:variant>
      <vt:variant>
        <vt:i4>3538998</vt:i4>
      </vt:variant>
      <vt:variant>
        <vt:i4>6</vt:i4>
      </vt:variant>
      <vt:variant>
        <vt:i4>0</vt:i4>
      </vt:variant>
      <vt:variant>
        <vt:i4>5</vt:i4>
      </vt:variant>
      <vt:variant>
        <vt:lpwstr>https://www.zotero.org/google-docs/?Ge9tBh</vt:lpwstr>
      </vt:variant>
      <vt:variant>
        <vt:lpwstr/>
      </vt:variant>
      <vt:variant>
        <vt:i4>8126499</vt:i4>
      </vt:variant>
      <vt:variant>
        <vt:i4>3</vt:i4>
      </vt:variant>
      <vt:variant>
        <vt:i4>0</vt:i4>
      </vt:variant>
      <vt:variant>
        <vt:i4>5</vt:i4>
      </vt:variant>
      <vt:variant>
        <vt:lpwstr>https://www.zotero.org/google-docs/?T58qEW</vt:lpwstr>
      </vt:variant>
      <vt:variant>
        <vt:lpwstr/>
      </vt:variant>
      <vt:variant>
        <vt:i4>7077976</vt:i4>
      </vt:variant>
      <vt:variant>
        <vt:i4>0</vt:i4>
      </vt:variant>
      <vt:variant>
        <vt:i4>0</vt:i4>
      </vt:variant>
      <vt:variant>
        <vt:i4>5</vt:i4>
      </vt:variant>
      <vt:variant>
        <vt:lpwstr>mailto:josgraysmith@gmail.com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Worden, Sara@Wildlife</dc:creator>
  <cp:keywords/>
  <cp:lastModifiedBy>Worden, Sara@Wildlife</cp:lastModifiedBy>
  <cp:revision>2</cp:revision>
  <dcterms:created xsi:type="dcterms:W3CDTF">2024-03-14T00:32:00Z</dcterms:created>
  <dcterms:modified xsi:type="dcterms:W3CDTF">2024-03-14T00:32:00Z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0x01010070C00583B5337F4B98A2ED9FF29DBC7F</vt:lpwstr>
  </property>
  <property fmtid="{D5CDD505-2E9C-101B-9397-08002B2CF9AE}" pid="3" name="MediaServiceImageTags">
    <vt:lpwstr/>
  </property>
</Properties>
</file>